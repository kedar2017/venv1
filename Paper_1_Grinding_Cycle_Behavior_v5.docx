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D67CF" w14:textId="202F5DA7" w:rsidR="00AF3F98" w:rsidRDefault="00AF3F98">
      <w:pPr>
        <w:spacing w:before="0" w:line="276" w:lineRule="auto"/>
        <w:jc w:val="left"/>
      </w:pPr>
      <w:bookmarkStart w:id="0" w:name="_Toc404177508"/>
    </w:p>
    <w:p w14:paraId="538829EF" w14:textId="54289679" w:rsidR="00CF7AB2" w:rsidRDefault="009E6931" w:rsidP="00CF7AB2">
      <w:pPr>
        <w:pStyle w:val="MainBodyHeadings"/>
        <w:spacing w:line="240" w:lineRule="auto"/>
      </w:pPr>
      <w:r>
        <w:t>Investigation</w:t>
      </w:r>
      <w:r w:rsidR="00F53573">
        <w:t xml:space="preserve"> OF CYCLE TIME BEHAVIOR IN ROBOTIC FACE GRINDING </w:t>
      </w:r>
      <w:r w:rsidR="008A68D1">
        <w:t>PROCESS</w:t>
      </w:r>
    </w:p>
    <w:p w14:paraId="29BDAA0B" w14:textId="77777777" w:rsidR="00CF7AB2" w:rsidRDefault="00CF7AB2" w:rsidP="00CF7AB2">
      <w:pPr>
        <w:spacing w:before="0" w:after="0" w:line="240" w:lineRule="auto"/>
        <w:jc w:val="center"/>
      </w:pPr>
    </w:p>
    <w:p w14:paraId="4CE20648" w14:textId="77777777" w:rsidR="009E6931" w:rsidRDefault="009E6931" w:rsidP="00CF7AB2">
      <w:pPr>
        <w:spacing w:before="0" w:after="0" w:line="240" w:lineRule="auto"/>
        <w:jc w:val="center"/>
      </w:pPr>
    </w:p>
    <w:p w14:paraId="55571704" w14:textId="7070E140" w:rsidR="009E6931" w:rsidRDefault="009E6931" w:rsidP="00CF7AB2">
      <w:pPr>
        <w:spacing w:before="0" w:after="0" w:line="240" w:lineRule="auto"/>
        <w:jc w:val="center"/>
      </w:pPr>
      <w:r>
        <w:t>Kedar Joshi, Shreyes N. Melkote</w:t>
      </w:r>
    </w:p>
    <w:p w14:paraId="357E429F" w14:textId="33414F37" w:rsidR="009E6931" w:rsidRDefault="009E6931" w:rsidP="00CF7AB2">
      <w:pPr>
        <w:spacing w:before="0" w:after="0" w:line="240" w:lineRule="auto"/>
        <w:jc w:val="center"/>
      </w:pPr>
      <w:r>
        <w:t>George W. Woodruff School of Mechanical Engineering</w:t>
      </w:r>
    </w:p>
    <w:p w14:paraId="6B88B58A" w14:textId="5CEAB0D3" w:rsidR="009E6931" w:rsidRDefault="009E6931" w:rsidP="00CF7AB2">
      <w:pPr>
        <w:spacing w:before="0" w:after="0" w:line="240" w:lineRule="auto"/>
        <w:jc w:val="center"/>
      </w:pPr>
      <w:r>
        <w:t>Georgia Institute of Technology</w:t>
      </w:r>
    </w:p>
    <w:p w14:paraId="328E8890" w14:textId="6E060892" w:rsidR="009E6931" w:rsidRDefault="009E6931" w:rsidP="00CF7AB2">
      <w:pPr>
        <w:spacing w:before="0" w:after="0" w:line="240" w:lineRule="auto"/>
        <w:jc w:val="center"/>
      </w:pPr>
      <w:r>
        <w:t>Atlanta, GA 30332-0405</w:t>
      </w:r>
    </w:p>
    <w:p w14:paraId="36E5A1F9" w14:textId="77777777" w:rsidR="009E6931" w:rsidRDefault="009E6931" w:rsidP="00CF7AB2">
      <w:pPr>
        <w:spacing w:before="0" w:after="0" w:line="240" w:lineRule="auto"/>
        <w:jc w:val="center"/>
      </w:pPr>
    </w:p>
    <w:p w14:paraId="303178A9" w14:textId="0918875E" w:rsidR="00801B80" w:rsidRDefault="009E6931" w:rsidP="00CF7AB2">
      <w:pPr>
        <w:spacing w:before="0" w:after="0" w:line="240" w:lineRule="auto"/>
        <w:jc w:val="center"/>
      </w:pPr>
      <w:r>
        <w:t>Matt Anderson, Rahul Chaudhari</w:t>
      </w:r>
    </w:p>
    <w:p w14:paraId="0D0DDFB8" w14:textId="4025F331" w:rsidR="009E6931" w:rsidRDefault="009E6931" w:rsidP="00CF7AB2">
      <w:pPr>
        <w:spacing w:before="0" w:after="0" w:line="240" w:lineRule="auto"/>
        <w:jc w:val="center"/>
      </w:pPr>
      <w:r>
        <w:t>The Timken Company</w:t>
      </w:r>
    </w:p>
    <w:p w14:paraId="0AEF7D84" w14:textId="2CCCB01F" w:rsidR="009E6931" w:rsidRDefault="009E6931" w:rsidP="00CF7AB2">
      <w:pPr>
        <w:spacing w:before="0" w:after="0" w:line="240" w:lineRule="auto"/>
        <w:jc w:val="center"/>
      </w:pPr>
      <w:r>
        <w:t>Canton, OH</w:t>
      </w:r>
    </w:p>
    <w:p w14:paraId="0692E62A" w14:textId="4C9481F2" w:rsidR="00801B80" w:rsidRDefault="00801B80" w:rsidP="00CF7AB2">
      <w:pPr>
        <w:spacing w:before="0" w:after="0" w:line="240" w:lineRule="auto"/>
        <w:jc w:val="center"/>
      </w:pPr>
    </w:p>
    <w:p w14:paraId="7849EC97" w14:textId="4706483A" w:rsidR="00801B80" w:rsidRDefault="00801B80" w:rsidP="00CF7AB2">
      <w:pPr>
        <w:spacing w:before="0" w:after="0" w:line="240" w:lineRule="auto"/>
        <w:jc w:val="center"/>
      </w:pPr>
    </w:p>
    <w:p w14:paraId="799D1A90" w14:textId="77777777" w:rsidR="00B77DAF" w:rsidRDefault="00B77DAF" w:rsidP="009E6931">
      <w:pPr>
        <w:spacing w:before="0" w:after="0"/>
      </w:pPr>
    </w:p>
    <w:p w14:paraId="4CEA0189" w14:textId="2B9EA85E" w:rsidR="00B77DAF" w:rsidRPr="009E6931" w:rsidRDefault="009E6931" w:rsidP="009E6931">
      <w:pPr>
        <w:spacing w:before="0" w:after="0"/>
        <w:jc w:val="center"/>
        <w:rPr>
          <w:b/>
          <w:sz w:val="28"/>
          <w:szCs w:val="28"/>
        </w:rPr>
      </w:pPr>
      <w:r w:rsidRPr="009E6931">
        <w:rPr>
          <w:b/>
          <w:sz w:val="28"/>
          <w:szCs w:val="28"/>
        </w:rPr>
        <w:t>Abstract</w:t>
      </w:r>
    </w:p>
    <w:p w14:paraId="16DE625F" w14:textId="02A09AAE" w:rsidR="0096754A" w:rsidRPr="0096754A" w:rsidRDefault="00270B56" w:rsidP="00C61FB3">
      <w:pPr>
        <w:spacing w:before="0" w:after="0"/>
        <w:ind w:firstLine="720"/>
        <w:rPr>
          <w:rFonts w:eastAsia="Times New Roman"/>
        </w:rPr>
      </w:pPr>
      <w:r>
        <w:rPr>
          <w:rFonts w:ascii="Times" w:eastAsia="Times New Roman" w:hAnsi="Times"/>
          <w:color w:val="000000"/>
        </w:rPr>
        <w:t>P</w:t>
      </w:r>
      <w:r w:rsidR="0096754A" w:rsidRPr="009E6931">
        <w:rPr>
          <w:rFonts w:ascii="Times" w:eastAsia="Times New Roman" w:hAnsi="Times"/>
          <w:color w:val="000000"/>
        </w:rPr>
        <w:t xml:space="preserve">roduction of bearing rings involves face grinding of the ring faces on highly specialized and dedicated precision grinding machine tools. Articulated arm </w:t>
      </w:r>
      <w:r w:rsidR="008F6346">
        <w:rPr>
          <w:rFonts w:ascii="Times" w:eastAsia="Times New Roman" w:hAnsi="Times"/>
          <w:color w:val="000000"/>
        </w:rPr>
        <w:t xml:space="preserve">industrial </w:t>
      </w:r>
      <w:r w:rsidR="0096754A" w:rsidRPr="009E6931">
        <w:rPr>
          <w:rFonts w:ascii="Times" w:eastAsia="Times New Roman" w:hAnsi="Times"/>
          <w:color w:val="000000"/>
        </w:rPr>
        <w:t xml:space="preserve">robots </w:t>
      </w:r>
      <w:r w:rsidR="00FD112A">
        <w:rPr>
          <w:rFonts w:ascii="Times" w:eastAsia="Times New Roman" w:hAnsi="Times"/>
          <w:color w:val="000000"/>
        </w:rPr>
        <w:t xml:space="preserve">with </w:t>
      </w:r>
      <w:r w:rsidR="00832B36">
        <w:rPr>
          <w:rFonts w:ascii="Times" w:eastAsia="Times New Roman" w:hAnsi="Times"/>
          <w:color w:val="000000"/>
        </w:rPr>
        <w:t>six degree-of-freedom (6-dof)</w:t>
      </w:r>
      <w:r w:rsidR="0096754A" w:rsidRPr="009E6931">
        <w:rPr>
          <w:rFonts w:ascii="Times" w:eastAsia="Times New Roman" w:hAnsi="Times"/>
          <w:color w:val="000000"/>
        </w:rPr>
        <w:t xml:space="preserve"> are less expensive</w:t>
      </w:r>
      <w:r w:rsidR="00712713">
        <w:rPr>
          <w:rFonts w:ascii="Times" w:eastAsia="Times New Roman" w:hAnsi="Times"/>
          <w:color w:val="000000"/>
        </w:rPr>
        <w:t xml:space="preserve"> and</w:t>
      </w:r>
      <w:r w:rsidR="0096754A" w:rsidRPr="009E6931">
        <w:rPr>
          <w:rFonts w:ascii="Times" w:eastAsia="Times New Roman" w:hAnsi="Times"/>
          <w:color w:val="000000"/>
        </w:rPr>
        <w:t xml:space="preserve"> </w:t>
      </w:r>
      <w:r w:rsidR="00712713">
        <w:rPr>
          <w:rFonts w:ascii="Times" w:eastAsia="Times New Roman" w:hAnsi="Times"/>
          <w:color w:val="000000"/>
        </w:rPr>
        <w:t xml:space="preserve">are more versatile </w:t>
      </w:r>
      <w:r w:rsidR="0096754A" w:rsidRPr="009E6931">
        <w:rPr>
          <w:rFonts w:ascii="Times" w:eastAsia="Times New Roman" w:hAnsi="Times"/>
          <w:color w:val="000000"/>
        </w:rPr>
        <w:t xml:space="preserve">compared to </w:t>
      </w:r>
      <w:r w:rsidR="00832B36">
        <w:rPr>
          <w:rFonts w:ascii="Times" w:eastAsia="Times New Roman" w:hAnsi="Times"/>
          <w:color w:val="000000"/>
        </w:rPr>
        <w:t>precision</w:t>
      </w:r>
      <w:r w:rsidR="0096754A" w:rsidRPr="009E6931">
        <w:rPr>
          <w:rFonts w:ascii="Times" w:eastAsia="Times New Roman" w:hAnsi="Times"/>
          <w:color w:val="000000"/>
        </w:rPr>
        <w:t xml:space="preserve"> grinding machines, </w:t>
      </w:r>
      <w:r w:rsidR="00712713">
        <w:rPr>
          <w:rFonts w:ascii="Times" w:eastAsia="Times New Roman" w:hAnsi="Times"/>
          <w:color w:val="000000"/>
        </w:rPr>
        <w:t>since</w:t>
      </w:r>
      <w:r w:rsidR="00712713" w:rsidRPr="009E6931">
        <w:rPr>
          <w:rFonts w:ascii="Times" w:eastAsia="Times New Roman" w:hAnsi="Times"/>
          <w:color w:val="000000"/>
        </w:rPr>
        <w:t xml:space="preserve"> </w:t>
      </w:r>
      <w:r w:rsidR="0096754A" w:rsidRPr="009E6931">
        <w:rPr>
          <w:rFonts w:ascii="Times" w:eastAsia="Times New Roman" w:hAnsi="Times"/>
          <w:color w:val="000000"/>
        </w:rPr>
        <w:t>they can be readily reconfigured for a variety of production tasks. However, the compliance of such robots poses a challen</w:t>
      </w:r>
      <w:r w:rsidR="00832B36">
        <w:rPr>
          <w:rFonts w:ascii="Times" w:eastAsia="Times New Roman" w:hAnsi="Times"/>
          <w:color w:val="000000"/>
        </w:rPr>
        <w:t>ge in high precision operations, particularly as it relates to the overall cycle time of the process.</w:t>
      </w:r>
      <w:r w:rsidR="0096754A" w:rsidRPr="009E6931">
        <w:rPr>
          <w:rFonts w:ascii="Times" w:eastAsia="Times New Roman" w:hAnsi="Times"/>
          <w:color w:val="000000"/>
        </w:rPr>
        <w:t xml:space="preserve"> This </w:t>
      </w:r>
      <w:r w:rsidR="0049419F">
        <w:rPr>
          <w:rFonts w:ascii="Times" w:eastAsia="Times New Roman" w:hAnsi="Times"/>
          <w:color w:val="000000"/>
        </w:rPr>
        <w:t>paper</w:t>
      </w:r>
      <w:r w:rsidR="0096754A" w:rsidRPr="009E6931">
        <w:rPr>
          <w:rFonts w:ascii="Times" w:eastAsia="Times New Roman" w:hAnsi="Times"/>
          <w:color w:val="000000"/>
        </w:rPr>
        <w:t xml:space="preserve"> </w:t>
      </w:r>
      <w:r w:rsidR="00832B36">
        <w:rPr>
          <w:rFonts w:ascii="Times" w:eastAsia="Times New Roman" w:hAnsi="Times"/>
          <w:color w:val="000000"/>
        </w:rPr>
        <w:t xml:space="preserve">presents an </w:t>
      </w:r>
      <w:r w:rsidR="00EC3FD6">
        <w:rPr>
          <w:rFonts w:ascii="Times" w:eastAsia="Times New Roman" w:hAnsi="Times"/>
          <w:color w:val="000000"/>
        </w:rPr>
        <w:t>analysis</w:t>
      </w:r>
      <w:r w:rsidR="000A1FD7">
        <w:rPr>
          <w:rFonts w:ascii="Times" w:eastAsia="Times New Roman" w:hAnsi="Times"/>
          <w:color w:val="000000"/>
        </w:rPr>
        <w:t xml:space="preserve"> </w:t>
      </w:r>
      <w:r w:rsidR="00832B36">
        <w:rPr>
          <w:rFonts w:ascii="Times" w:eastAsia="Times New Roman" w:hAnsi="Times"/>
          <w:color w:val="000000"/>
        </w:rPr>
        <w:t xml:space="preserve">of the effects of </w:t>
      </w:r>
      <w:r w:rsidR="00EC3FD6">
        <w:rPr>
          <w:rFonts w:ascii="Times" w:eastAsia="Times New Roman" w:hAnsi="Times"/>
          <w:color w:val="000000"/>
        </w:rPr>
        <w:t xml:space="preserve">robot compliance </w:t>
      </w:r>
      <w:r w:rsidR="00B44F33">
        <w:rPr>
          <w:rFonts w:ascii="Times" w:eastAsia="Times New Roman" w:hAnsi="Times"/>
          <w:color w:val="000000"/>
        </w:rPr>
        <w:t xml:space="preserve">and </w:t>
      </w:r>
      <w:r w:rsidR="00832B36">
        <w:rPr>
          <w:rFonts w:ascii="Times" w:eastAsia="Times New Roman" w:hAnsi="Times"/>
          <w:color w:val="000000"/>
        </w:rPr>
        <w:t xml:space="preserve">grinding process parameters on the cycle time </w:t>
      </w:r>
      <w:r w:rsidR="008F6346">
        <w:rPr>
          <w:rFonts w:ascii="Times" w:eastAsia="Times New Roman" w:hAnsi="Times"/>
          <w:color w:val="000000"/>
        </w:rPr>
        <w:t xml:space="preserve">of </w:t>
      </w:r>
      <w:r w:rsidR="00832B36">
        <w:rPr>
          <w:rFonts w:ascii="Times" w:eastAsia="Times New Roman" w:hAnsi="Times"/>
          <w:color w:val="000000"/>
        </w:rPr>
        <w:t xml:space="preserve">a robotic face grinding process. </w:t>
      </w:r>
      <w:r w:rsidR="00EC3FD6">
        <w:rPr>
          <w:rFonts w:ascii="Times" w:eastAsia="Times New Roman" w:hAnsi="Times"/>
          <w:color w:val="000000"/>
        </w:rPr>
        <w:t>Specifically, a</w:t>
      </w:r>
      <w:r w:rsidR="002176C6">
        <w:rPr>
          <w:rFonts w:ascii="Times" w:eastAsia="Times New Roman" w:hAnsi="Times"/>
          <w:color w:val="000000"/>
        </w:rPr>
        <w:t xml:space="preserve"> </w:t>
      </w:r>
      <w:r w:rsidR="00270F48">
        <w:rPr>
          <w:rFonts w:ascii="Times" w:eastAsia="Times New Roman" w:hAnsi="Times"/>
          <w:color w:val="000000"/>
        </w:rPr>
        <w:t>process</w:t>
      </w:r>
      <w:r w:rsidR="002176C6">
        <w:rPr>
          <w:rFonts w:ascii="Times" w:eastAsia="Times New Roman" w:hAnsi="Times"/>
          <w:color w:val="000000"/>
        </w:rPr>
        <w:t xml:space="preserve"> model for the robot-</w:t>
      </w:r>
      <w:r w:rsidR="00270F48">
        <w:rPr>
          <w:rFonts w:ascii="Times" w:eastAsia="Times New Roman" w:hAnsi="Times"/>
          <w:color w:val="000000"/>
        </w:rPr>
        <w:t>workpiece</w:t>
      </w:r>
      <w:r w:rsidR="002176C6">
        <w:rPr>
          <w:rFonts w:ascii="Times" w:eastAsia="Times New Roman" w:hAnsi="Times"/>
          <w:color w:val="000000"/>
        </w:rPr>
        <w:t xml:space="preserve"> interaction </w:t>
      </w:r>
      <w:r w:rsidR="00270F48">
        <w:rPr>
          <w:rFonts w:ascii="Times" w:eastAsia="Times New Roman" w:hAnsi="Times"/>
          <w:color w:val="000000"/>
        </w:rPr>
        <w:t>and face grinding process</w:t>
      </w:r>
      <w:r w:rsidR="00EC3FD6">
        <w:rPr>
          <w:rFonts w:ascii="Times" w:eastAsia="Times New Roman" w:hAnsi="Times"/>
          <w:color w:val="000000"/>
        </w:rPr>
        <w:t xml:space="preserve"> cycle time </w:t>
      </w:r>
      <w:r w:rsidR="002176C6">
        <w:rPr>
          <w:rFonts w:ascii="Times" w:eastAsia="Times New Roman" w:hAnsi="Times"/>
          <w:color w:val="000000"/>
        </w:rPr>
        <w:t>is developed</w:t>
      </w:r>
      <w:r w:rsidR="00B44F33">
        <w:rPr>
          <w:rFonts w:ascii="Times" w:eastAsia="Times New Roman" w:hAnsi="Times"/>
          <w:color w:val="000000"/>
        </w:rPr>
        <w:t>.</w:t>
      </w:r>
      <w:r w:rsidR="002176C6">
        <w:rPr>
          <w:rFonts w:ascii="Times" w:eastAsia="Times New Roman" w:hAnsi="Times"/>
          <w:color w:val="000000"/>
        </w:rPr>
        <w:t xml:space="preserve"> </w:t>
      </w:r>
      <w:r w:rsidR="0021648E">
        <w:rPr>
          <w:rFonts w:ascii="Times" w:eastAsia="Times New Roman" w:hAnsi="Times"/>
          <w:color w:val="000000"/>
        </w:rPr>
        <w:t xml:space="preserve">This model is used in conjunction with robotic face grinding experiments to analyze the </w:t>
      </w:r>
      <w:r w:rsidR="00B02893">
        <w:rPr>
          <w:rFonts w:ascii="Times" w:eastAsia="Times New Roman" w:hAnsi="Times"/>
          <w:color w:val="000000"/>
        </w:rPr>
        <w:t>behavior of the face grinding process cycle. The results</w:t>
      </w:r>
      <w:r w:rsidR="002176C6">
        <w:rPr>
          <w:rFonts w:ascii="Times" w:eastAsia="Times New Roman" w:hAnsi="Times"/>
          <w:color w:val="000000"/>
        </w:rPr>
        <w:t xml:space="preserve"> </w:t>
      </w:r>
      <w:r w:rsidR="00B02893">
        <w:rPr>
          <w:rFonts w:ascii="Times" w:eastAsia="Times New Roman" w:hAnsi="Times"/>
          <w:color w:val="000000"/>
        </w:rPr>
        <w:t>show</w:t>
      </w:r>
      <w:r w:rsidR="00980879">
        <w:rPr>
          <w:rFonts w:ascii="Times" w:eastAsia="Times New Roman" w:hAnsi="Times"/>
          <w:color w:val="000000"/>
        </w:rPr>
        <w:t xml:space="preserve"> that</w:t>
      </w:r>
      <w:r w:rsidR="00CE1895">
        <w:rPr>
          <w:rFonts w:ascii="Times" w:eastAsia="Times New Roman" w:hAnsi="Times"/>
          <w:color w:val="000000"/>
        </w:rPr>
        <w:t xml:space="preserve"> </w:t>
      </w:r>
      <w:r w:rsidR="00FD18E6">
        <w:rPr>
          <w:rFonts w:ascii="Times" w:eastAsia="Times New Roman" w:hAnsi="Times"/>
          <w:color w:val="000000"/>
        </w:rPr>
        <w:t xml:space="preserve">for a given robot </w:t>
      </w:r>
      <w:r w:rsidR="00315F9E">
        <w:rPr>
          <w:rFonts w:ascii="Times" w:eastAsia="Times New Roman" w:hAnsi="Times"/>
          <w:color w:val="000000"/>
        </w:rPr>
        <w:t xml:space="preserve">stiffness, </w:t>
      </w:r>
      <w:r w:rsidR="00CE1895">
        <w:rPr>
          <w:rFonts w:ascii="Times" w:hAnsi="Times" w:cs="Times"/>
        </w:rPr>
        <w:t>m</w:t>
      </w:r>
      <w:r w:rsidR="00CE1895" w:rsidRPr="009619CB">
        <w:rPr>
          <w:rFonts w:ascii="Times" w:hAnsi="Times" w:cs="Times"/>
        </w:rPr>
        <w:t xml:space="preserve">inimizing the </w:t>
      </w:r>
      <w:r w:rsidR="00B02893">
        <w:rPr>
          <w:rFonts w:ascii="Times" w:hAnsi="Times" w:cs="Times"/>
        </w:rPr>
        <w:t xml:space="preserve">face grinding </w:t>
      </w:r>
      <w:r w:rsidR="00CE1895" w:rsidRPr="009619CB">
        <w:rPr>
          <w:rFonts w:ascii="Times" w:hAnsi="Times" w:cs="Times"/>
        </w:rPr>
        <w:t>cycle time requires the process to be operated at the highest achievable wheel speed</w:t>
      </w:r>
      <w:r w:rsidR="00FD18E6">
        <w:rPr>
          <w:rFonts w:ascii="Times" w:hAnsi="Times" w:cs="Times"/>
        </w:rPr>
        <w:t xml:space="preserve"> and infeed rate</w:t>
      </w:r>
      <w:r w:rsidR="00B63161">
        <w:rPr>
          <w:rFonts w:ascii="Times" w:hAnsi="Times" w:cs="Times"/>
        </w:rPr>
        <w:t xml:space="preserve"> with a </w:t>
      </w:r>
      <w:r w:rsidR="00066FF2">
        <w:rPr>
          <w:rFonts w:ascii="Times" w:hAnsi="Times" w:cs="Times"/>
        </w:rPr>
        <w:t>wheel of higher hardness</w:t>
      </w:r>
      <w:r w:rsidR="00CE1895">
        <w:rPr>
          <w:rFonts w:ascii="Times" w:hAnsi="Times" w:cs="Times"/>
        </w:rPr>
        <w:t xml:space="preserve">. </w:t>
      </w:r>
    </w:p>
    <w:p w14:paraId="07815D3E" w14:textId="77777777" w:rsidR="003C2EA7" w:rsidRDefault="003C2EA7" w:rsidP="009E6931">
      <w:pPr>
        <w:pStyle w:val="Chapter-LevelHeadings"/>
        <w:jc w:val="both"/>
        <w:sectPr w:rsidR="003C2EA7" w:rsidSect="00C61FB3">
          <w:headerReference w:type="even" r:id="rId8"/>
          <w:headerReference w:type="default" r:id="rId9"/>
          <w:footerReference w:type="even" r:id="rId10"/>
          <w:footerReference w:type="default" r:id="rId11"/>
          <w:headerReference w:type="first" r:id="rId12"/>
          <w:footerReference w:type="first" r:id="rId13"/>
          <w:type w:val="continuous"/>
          <w:pgSz w:w="12240" w:h="15840" w:code="1"/>
          <w:pgMar w:top="1440" w:right="1440" w:bottom="1440" w:left="1440" w:header="720" w:footer="720" w:gutter="0"/>
          <w:pgNumType w:fmt="lowerRoman" w:start="4"/>
          <w:cols w:space="720"/>
          <w:titlePg/>
        </w:sectPr>
      </w:pPr>
      <w:bookmarkStart w:id="1" w:name="_Toc439062360"/>
    </w:p>
    <w:p w14:paraId="2AFCD954" w14:textId="1983C8DD" w:rsidR="00CA135C" w:rsidRDefault="00696702" w:rsidP="0054525C">
      <w:pPr>
        <w:pStyle w:val="Heading1"/>
      </w:pPr>
      <w:bookmarkStart w:id="2" w:name="_Toc8747262"/>
      <w:bookmarkStart w:id="3" w:name="_Toc8753320"/>
      <w:bookmarkStart w:id="4" w:name="_Toc8825936"/>
      <w:bookmarkStart w:id="5" w:name="_Toc9448184"/>
      <w:bookmarkStart w:id="6" w:name="_Toc9448878"/>
      <w:bookmarkStart w:id="7" w:name="_Toc9449701"/>
      <w:bookmarkStart w:id="8" w:name="_Toc9883503"/>
      <w:bookmarkStart w:id="9" w:name="_Toc9883879"/>
      <w:bookmarkStart w:id="10" w:name="_Toc9884416"/>
      <w:bookmarkStart w:id="11" w:name="_Toc9884880"/>
      <w:bookmarkStart w:id="12" w:name="_Toc9885095"/>
      <w:bookmarkStart w:id="13" w:name="_Toc10583061"/>
      <w:bookmarkStart w:id="14" w:name="_Toc10629533"/>
      <w:bookmarkStart w:id="15" w:name="_Toc11498517"/>
      <w:bookmarkStart w:id="16" w:name="_Toc11499255"/>
      <w:bookmarkStart w:id="17" w:name="_Toc11521667"/>
      <w:bookmarkStart w:id="18" w:name="_Toc8825937"/>
      <w:bookmarkStart w:id="19" w:name="_Toc11521668"/>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lastRenderedPageBreak/>
        <w:t>Introduction</w:t>
      </w:r>
    </w:p>
    <w:p w14:paraId="412A43C8" w14:textId="672AE34C" w:rsidR="00CA135C" w:rsidRPr="009E6931" w:rsidRDefault="00627204" w:rsidP="00C61FB3">
      <w:pPr>
        <w:ind w:firstLine="720"/>
      </w:pPr>
      <w:r>
        <w:t>Face</w:t>
      </w:r>
      <w:r w:rsidR="00696702">
        <w:t xml:space="preserve"> grinding of industrial bearing rings is </w:t>
      </w:r>
      <w:r w:rsidR="00C87641">
        <w:t>usually carried out</w:t>
      </w:r>
      <w:r w:rsidR="00696702">
        <w:t xml:space="preserve"> </w:t>
      </w:r>
      <w:r w:rsidR="002E5793">
        <w:t>using</w:t>
      </w:r>
      <w:r w:rsidR="00696702">
        <w:t xml:space="preserve"> </w:t>
      </w:r>
      <w:r>
        <w:t xml:space="preserve">specialized high precision grinding machines </w:t>
      </w:r>
      <w:r w:rsidR="002E5793">
        <w:t xml:space="preserve">that are </w:t>
      </w:r>
      <w:r>
        <w:t>characterized by high</w:t>
      </w:r>
      <w:r w:rsidR="00CA135C" w:rsidRPr="009E6931">
        <w:t xml:space="preserve"> capital cost and </w:t>
      </w:r>
      <w:r>
        <w:t xml:space="preserve">high </w:t>
      </w:r>
      <w:r w:rsidR="00CA135C" w:rsidRPr="009E6931">
        <w:t xml:space="preserve">setup times </w:t>
      </w:r>
      <w:sdt>
        <w:sdtPr>
          <w:id w:val="1285704028"/>
          <w:citation/>
        </w:sdtPr>
        <w:sdtContent>
          <w:r w:rsidR="00CA135C" w:rsidRPr="009E6931">
            <w:fldChar w:fldCharType="begin"/>
          </w:r>
          <w:r w:rsidR="00734B6A">
            <w:instrText xml:space="preserve">CITATION Sepht \l 1033 </w:instrText>
          </w:r>
          <w:r w:rsidR="00CA135C" w:rsidRPr="009E6931">
            <w:fldChar w:fldCharType="separate"/>
          </w:r>
          <w:ins w:id="20" w:author="Kedar Joshi" w:date="2020-10-25T12:34:00Z">
            <w:r w:rsidR="00361893" w:rsidRPr="00361893">
              <w:rPr>
                <w:noProof/>
                <w:rPrChange w:id="21" w:author="Kedar Joshi" w:date="2020-10-25T12:34:00Z">
                  <w:rPr>
                    <w:rFonts w:eastAsia="Times New Roman"/>
                  </w:rPr>
                </w:rPrChange>
              </w:rPr>
              <w:t>[1]</w:t>
            </w:r>
          </w:ins>
          <w:del w:id="22" w:author="Kedar Joshi" w:date="2020-10-25T12:34:00Z">
            <w:r w:rsidR="00DB1059" w:rsidRPr="009619CB" w:rsidDel="00361893">
              <w:rPr>
                <w:noProof/>
              </w:rPr>
              <w:delText>[1]</w:delText>
            </w:r>
          </w:del>
          <w:r w:rsidR="00CA135C" w:rsidRPr="009E6931">
            <w:fldChar w:fldCharType="end"/>
          </w:r>
        </w:sdtContent>
      </w:sdt>
      <w:r w:rsidR="00CA135C" w:rsidRPr="009E6931">
        <w:t xml:space="preserve">. </w:t>
      </w:r>
      <w:r>
        <w:t xml:space="preserve">In contrast, articulated arm serial link </w:t>
      </w:r>
      <w:r w:rsidR="00D827C7">
        <w:t xml:space="preserve">industrial </w:t>
      </w:r>
      <w:r>
        <w:t>robots</w:t>
      </w:r>
      <w:r w:rsidR="00F848FD" w:rsidRPr="001970A0">
        <w:t xml:space="preserve"> are less expensive, have high reliability</w:t>
      </w:r>
      <w:r>
        <w:t>,</w:t>
      </w:r>
      <w:r w:rsidR="00F848FD" w:rsidRPr="001970A0">
        <w:t xml:space="preserve"> </w:t>
      </w:r>
      <w:r w:rsidR="00D827C7">
        <w:t xml:space="preserve">generally </w:t>
      </w:r>
      <w:r>
        <w:t>require less work</w:t>
      </w:r>
      <w:r w:rsidR="00F848FD" w:rsidRPr="001970A0">
        <w:t xml:space="preserve">space, and can be readily reconfigured for a variety of production tasks. </w:t>
      </w:r>
      <w:r w:rsidR="00C87641">
        <w:t>While</w:t>
      </w:r>
      <w:r w:rsidR="00F848FD" w:rsidRPr="001970A0">
        <w:t xml:space="preserve"> </w:t>
      </w:r>
      <w:r>
        <w:t xml:space="preserve">industrial </w:t>
      </w:r>
      <w:r w:rsidR="00F848FD" w:rsidRPr="001970A0">
        <w:t xml:space="preserve">robots are widely used for </w:t>
      </w:r>
      <w:r w:rsidR="00C87641">
        <w:t xml:space="preserve">lower accuracy </w:t>
      </w:r>
      <w:r w:rsidR="00F848FD" w:rsidRPr="001970A0">
        <w:t xml:space="preserve">operations such as welding, painting, and deburring, their use in high </w:t>
      </w:r>
      <w:r w:rsidR="00C87641">
        <w:t>accuracy</w:t>
      </w:r>
      <w:r w:rsidR="00F848FD" w:rsidRPr="001970A0">
        <w:t xml:space="preserve"> </w:t>
      </w:r>
      <w:r>
        <w:t>material removal</w:t>
      </w:r>
      <w:r w:rsidR="00F848FD" w:rsidRPr="001970A0">
        <w:t xml:space="preserve"> </w:t>
      </w:r>
      <w:r>
        <w:t>operations</w:t>
      </w:r>
      <w:r w:rsidR="00914C25">
        <w:t xml:space="preserve"> </w:t>
      </w:r>
      <w:r w:rsidR="00270B56">
        <w:t xml:space="preserve">such as precision grinding </w:t>
      </w:r>
      <w:r w:rsidR="00F848FD" w:rsidRPr="001970A0">
        <w:t>is limited</w:t>
      </w:r>
      <w:r w:rsidR="00CA135C" w:rsidRPr="009E6931">
        <w:t xml:space="preserve"> </w:t>
      </w:r>
      <w:sdt>
        <w:sdtPr>
          <w:id w:val="1350836444"/>
          <w:citation/>
        </w:sdtPr>
        <w:sdtContent>
          <w:r w:rsidR="00CA135C" w:rsidRPr="009E6931">
            <w:fldChar w:fldCharType="begin"/>
          </w:r>
          <w:r w:rsidR="00734B6A">
            <w:rPr>
              <w:noProof/>
            </w:rPr>
            <w:instrText xml:space="preserve">CITATION Aga90 \m Her91 \m Sepht1 \m Sepht2 \l 1033 </w:instrText>
          </w:r>
          <w:r w:rsidR="00CA135C" w:rsidRPr="009E6931">
            <w:fldChar w:fldCharType="separate"/>
          </w:r>
          <w:ins w:id="23" w:author="Kedar Joshi" w:date="2020-10-25T12:34:00Z">
            <w:r w:rsidR="00361893" w:rsidRPr="00361893">
              <w:rPr>
                <w:noProof/>
                <w:rPrChange w:id="24" w:author="Kedar Joshi" w:date="2020-10-25T12:34:00Z">
                  <w:rPr>
                    <w:rFonts w:eastAsia="Times New Roman"/>
                  </w:rPr>
                </w:rPrChange>
              </w:rPr>
              <w:t>[2, 3, 4, 5]</w:t>
            </w:r>
          </w:ins>
          <w:del w:id="25" w:author="Kedar Joshi" w:date="2020-10-25T12:34:00Z">
            <w:r w:rsidR="00DB1059" w:rsidRPr="009619CB" w:rsidDel="00361893">
              <w:rPr>
                <w:noProof/>
              </w:rPr>
              <w:delText>[2, 3, 4, 5]</w:delText>
            </w:r>
          </w:del>
          <w:r w:rsidR="00CA135C" w:rsidRPr="009E6931">
            <w:fldChar w:fldCharType="end"/>
          </w:r>
        </w:sdtContent>
      </w:sdt>
      <w:r w:rsidR="00CA135C" w:rsidRPr="009E6931">
        <w:t xml:space="preserve">. </w:t>
      </w:r>
    </w:p>
    <w:p w14:paraId="2B6CE03E" w14:textId="715DD7B5" w:rsidR="00CA135C" w:rsidRDefault="00C87641" w:rsidP="00C61FB3">
      <w:pPr>
        <w:ind w:firstLine="720"/>
        <w:rPr>
          <w:sz w:val="23"/>
          <w:szCs w:val="23"/>
        </w:rPr>
      </w:pPr>
      <w:r>
        <w:t xml:space="preserve">A major </w:t>
      </w:r>
      <w:r w:rsidR="002E5793">
        <w:t>reason</w:t>
      </w:r>
      <w:r>
        <w:t xml:space="preserve"> </w:t>
      </w:r>
      <w:r w:rsidR="002E5793">
        <w:t xml:space="preserve">for </w:t>
      </w:r>
      <w:r w:rsidR="00A52AC4">
        <w:t>the</w:t>
      </w:r>
      <w:r w:rsidR="002E5793">
        <w:t xml:space="preserve"> limited use </w:t>
      </w:r>
      <w:r w:rsidR="00A52AC4">
        <w:t xml:space="preserve">of articulated arm industrial robots </w:t>
      </w:r>
      <w:r w:rsidR="002E5793">
        <w:t xml:space="preserve">in high accuracy </w:t>
      </w:r>
      <w:r w:rsidR="00A52AC4">
        <w:t>precision grinding operations</w:t>
      </w:r>
      <w:r w:rsidR="002E5793">
        <w:t xml:space="preserve"> is their l</w:t>
      </w:r>
      <w:r w:rsidR="00CA135C" w:rsidRPr="009E6931">
        <w:t xml:space="preserve">ow static stiffness </w:t>
      </w:r>
      <w:sdt>
        <w:sdtPr>
          <w:id w:val="1288242173"/>
          <w:citation/>
        </w:sdtPr>
        <w:sdtContent>
          <w:r w:rsidR="00CA135C" w:rsidRPr="009E6931">
            <w:fldChar w:fldCharType="begin"/>
          </w:r>
          <w:r w:rsidR="00734B6A">
            <w:rPr>
              <w:noProof/>
            </w:rPr>
            <w:instrText xml:space="preserve">CITATION IIg15 \m SiM99 \m ARa16 \m Cut46 \l 1033 </w:instrText>
          </w:r>
          <w:r w:rsidR="00CA135C" w:rsidRPr="009E6931">
            <w:fldChar w:fldCharType="separate"/>
          </w:r>
          <w:ins w:id="26" w:author="Kedar Joshi" w:date="2020-10-25T12:34:00Z">
            <w:r w:rsidR="00361893" w:rsidRPr="00361893">
              <w:rPr>
                <w:noProof/>
                <w:rPrChange w:id="27" w:author="Kedar Joshi" w:date="2020-10-25T12:34:00Z">
                  <w:rPr>
                    <w:rFonts w:eastAsia="Times New Roman"/>
                  </w:rPr>
                </w:rPrChange>
              </w:rPr>
              <w:t>[6, 7, 8, 9]</w:t>
            </w:r>
          </w:ins>
          <w:del w:id="28" w:author="Kedar Joshi" w:date="2020-10-25T12:34:00Z">
            <w:r w:rsidR="00DB1059" w:rsidRPr="009619CB" w:rsidDel="00361893">
              <w:rPr>
                <w:noProof/>
              </w:rPr>
              <w:delText>[6, 7, 8, 9]</w:delText>
            </w:r>
          </w:del>
          <w:r w:rsidR="00CA135C" w:rsidRPr="009E6931">
            <w:fldChar w:fldCharType="end"/>
          </w:r>
        </w:sdtContent>
      </w:sdt>
      <w:r w:rsidR="00CA135C" w:rsidRPr="009E6931">
        <w:t xml:space="preserve"> compared to a precision grinding machine</w:t>
      </w:r>
      <w:r w:rsidR="00A47A45">
        <w:t xml:space="preserve">. </w:t>
      </w:r>
      <w:r w:rsidR="00516783">
        <w:t xml:space="preserve">Elastic deflections </w:t>
      </w:r>
      <w:r w:rsidR="002E5793">
        <w:t>of the robot joints and links in the presence of grinding forces</w:t>
      </w:r>
      <w:r w:rsidR="00516783">
        <w:t xml:space="preserve"> </w:t>
      </w:r>
      <w:r w:rsidR="002E5793">
        <w:t xml:space="preserve">influence not only the accuracy of the grinding operation but also </w:t>
      </w:r>
      <w:r w:rsidR="00516783">
        <w:t xml:space="preserve">the grinding </w:t>
      </w:r>
      <w:r w:rsidR="004B6D14">
        <w:t xml:space="preserve">process </w:t>
      </w:r>
      <w:r w:rsidR="00516783">
        <w:t>cycle time</w:t>
      </w:r>
      <w:r w:rsidR="00CA135C" w:rsidRPr="009E6931">
        <w:t>.</w:t>
      </w:r>
      <w:r w:rsidR="0060025B">
        <w:t xml:space="preserve"> </w:t>
      </w:r>
      <w:r w:rsidR="0012056F">
        <w:t xml:space="preserve">Since </w:t>
      </w:r>
      <w:r w:rsidR="006F4691">
        <w:t>grinding</w:t>
      </w:r>
      <w:r w:rsidR="0009387A">
        <w:t xml:space="preserve"> </w:t>
      </w:r>
      <w:r w:rsidR="0012056F">
        <w:t>cycle time is an important productivity metric,</w:t>
      </w:r>
      <w:r w:rsidR="00CA135C">
        <w:t xml:space="preserve"> a process model is required to </w:t>
      </w:r>
      <w:r w:rsidR="00270B56">
        <w:t>analyze</w:t>
      </w:r>
      <w:r w:rsidR="0012056F">
        <w:t xml:space="preserve"> its dependence on the </w:t>
      </w:r>
      <w:r w:rsidR="00270B56">
        <w:t xml:space="preserve">grinding </w:t>
      </w:r>
      <w:r w:rsidR="0012056F">
        <w:t xml:space="preserve">process </w:t>
      </w:r>
      <w:r w:rsidR="00270B56">
        <w:t xml:space="preserve">and machine </w:t>
      </w:r>
      <w:r w:rsidR="0012056F">
        <w:t>parameters.</w:t>
      </w:r>
    </w:p>
    <w:p w14:paraId="19194C03" w14:textId="2873B1E6" w:rsidR="00202FE8" w:rsidRDefault="00E7559B" w:rsidP="00C61FB3">
      <w:pPr>
        <w:ind w:firstLine="720"/>
      </w:pPr>
      <w:r>
        <w:t xml:space="preserve">Grinding is an important finishing process with broad industrial application. Face grinding is </w:t>
      </w:r>
      <w:r w:rsidR="003D41EB">
        <w:t xml:space="preserve">a </w:t>
      </w:r>
      <w:r w:rsidR="00270B56">
        <w:t>surface finishing method for producing high precision planar</w:t>
      </w:r>
      <w:r>
        <w:t xml:space="preserve"> </w:t>
      </w:r>
      <w:r w:rsidR="00270B56">
        <w:t>surfaces</w:t>
      </w:r>
      <w:r>
        <w:t xml:space="preserve"> such as </w:t>
      </w:r>
      <w:r w:rsidR="00270B56">
        <w:t xml:space="preserve">the </w:t>
      </w:r>
      <w:r>
        <w:t>end faces of bearing rings</w:t>
      </w:r>
      <w:r w:rsidR="00324D1E">
        <w:t>, connecting rods, and piston rings</w:t>
      </w:r>
      <w:sdt>
        <w:sdtPr>
          <w:id w:val="1208691261"/>
          <w:citation/>
        </w:sdtPr>
        <w:sdtContent>
          <w:r w:rsidR="00AF4EBF">
            <w:fldChar w:fldCharType="begin"/>
          </w:r>
          <w:r w:rsidR="00734B6A">
            <w:instrText xml:space="preserve">CITATION Mar16 \l 1033 </w:instrText>
          </w:r>
          <w:r w:rsidR="00AF4EBF">
            <w:fldChar w:fldCharType="separate"/>
          </w:r>
          <w:ins w:id="29" w:author="Kedar Joshi" w:date="2020-10-25T12:34:00Z">
            <w:r w:rsidR="00361893">
              <w:rPr>
                <w:noProof/>
              </w:rPr>
              <w:t xml:space="preserve"> </w:t>
            </w:r>
          </w:ins>
          <w:ins w:id="30" w:author="Kedar Joshi" w:date="2020-10-25T12:35:00Z">
            <w:r w:rsidR="00361893" w:rsidRPr="00361893">
              <w:rPr>
                <w:noProof/>
                <w:rPrChange w:id="31" w:author="Kedar Joshi" w:date="2020-10-25T12:35:00Z">
                  <w:rPr>
                    <w:rFonts w:eastAsia="Times New Roman"/>
                  </w:rPr>
                </w:rPrChange>
              </w:rPr>
              <w:t>[10]</w:t>
            </w:r>
          </w:ins>
          <w:del w:id="32" w:author="Kedar Joshi" w:date="2020-10-25T12:35:00Z">
            <w:r w:rsidR="00DB1059" w:rsidDel="00361893">
              <w:rPr>
                <w:noProof/>
              </w:rPr>
              <w:delText xml:space="preserve"> </w:delText>
            </w:r>
            <w:r w:rsidR="00DB1059" w:rsidRPr="009619CB" w:rsidDel="00361893">
              <w:rPr>
                <w:noProof/>
              </w:rPr>
              <w:delText>[10]</w:delText>
            </w:r>
          </w:del>
          <w:r w:rsidR="00AF4EBF">
            <w:fldChar w:fldCharType="end"/>
          </w:r>
        </w:sdtContent>
      </w:sdt>
      <w:r>
        <w:t xml:space="preserve">. </w:t>
      </w:r>
      <w:r w:rsidRPr="00734435">
        <w:t>The face grinding process involves contact between the face of a</w:t>
      </w:r>
      <w:r>
        <w:t xml:space="preserve"> workpiece (e.g.</w:t>
      </w:r>
      <w:r w:rsidR="00270B56">
        <w:t>,</w:t>
      </w:r>
      <w:r>
        <w:t xml:space="preserve"> bearing ring)</w:t>
      </w:r>
      <w:r w:rsidRPr="00734435">
        <w:t xml:space="preserve"> and </w:t>
      </w:r>
      <w:r w:rsidR="00270B56">
        <w:t xml:space="preserve">the </w:t>
      </w:r>
      <w:r w:rsidRPr="00734435">
        <w:t>grinding wheel</w:t>
      </w:r>
      <w:r>
        <w:t xml:space="preserve"> as shown </w:t>
      </w:r>
      <w:r w:rsidR="00324D1E">
        <w:t xml:space="preserve">schematically </w:t>
      </w:r>
      <w:r>
        <w:t xml:space="preserve">in </w:t>
      </w:r>
      <w:r w:rsidR="00D64BE4">
        <w:fldChar w:fldCharType="begin"/>
      </w:r>
      <w:r w:rsidR="00D64BE4">
        <w:instrText xml:space="preserve"> REF _Ref10631525 \h </w:instrText>
      </w:r>
      <w:r w:rsidR="00D64BE4">
        <w:fldChar w:fldCharType="separate"/>
      </w:r>
      <w:r w:rsidR="00361893">
        <w:t xml:space="preserve">Figure </w:t>
      </w:r>
      <w:r w:rsidR="00361893">
        <w:rPr>
          <w:noProof/>
        </w:rPr>
        <w:t>1</w:t>
      </w:r>
      <w:r w:rsidR="00D64BE4">
        <w:fldChar w:fldCharType="end"/>
      </w:r>
      <w:r w:rsidRPr="00734435">
        <w:t xml:space="preserve">. </w:t>
      </w:r>
      <w:r>
        <w:t xml:space="preserve"> </w:t>
      </w:r>
    </w:p>
    <w:p w14:paraId="14597383" w14:textId="09B79225" w:rsidR="00E64F30" w:rsidRDefault="00A026B5" w:rsidP="00E64F30">
      <w:pPr>
        <w:keepNext/>
        <w:jc w:val="center"/>
      </w:pPr>
      <w:r w:rsidRPr="00A026B5">
        <w:rPr>
          <w:noProof/>
        </w:rPr>
        <w:lastRenderedPageBreak/>
        <w:t xml:space="preserve"> </w:t>
      </w:r>
      <w:r>
        <w:rPr>
          <w:noProof/>
        </w:rPr>
        <w:drawing>
          <wp:inline distT="0" distB="0" distL="0" distR="0" wp14:anchorId="41969232" wp14:editId="487365D3">
            <wp:extent cx="3664014" cy="2322777"/>
            <wp:effectExtent l="0" t="0" r="0" b="0"/>
            <wp:docPr id="3" name="Picture 18">
              <a:extLst xmlns:a="http://schemas.openxmlformats.org/drawingml/2006/main">
                <a:ext uri="{FF2B5EF4-FFF2-40B4-BE49-F238E27FC236}">
                  <a16:creationId xmlns:a16="http://schemas.microsoft.com/office/drawing/2014/main" id="{92095CD1-7398-4D44-AC04-C01AFE656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92095CD1-7398-4D44-AC04-C01AFE65668E}"/>
                        </a:ext>
                      </a:extLst>
                    </pic:cNvPr>
                    <pic:cNvPicPr>
                      <a:picLocks noChangeAspect="1"/>
                    </pic:cNvPicPr>
                  </pic:nvPicPr>
                  <pic:blipFill>
                    <a:blip r:embed="rId14"/>
                    <a:stretch>
                      <a:fillRect/>
                    </a:stretch>
                  </pic:blipFill>
                  <pic:spPr>
                    <a:xfrm>
                      <a:off x="0" y="0"/>
                      <a:ext cx="3664014" cy="2322777"/>
                    </a:xfrm>
                    <a:prstGeom prst="rect">
                      <a:avLst/>
                    </a:prstGeom>
                  </pic:spPr>
                </pic:pic>
              </a:graphicData>
            </a:graphic>
          </wp:inline>
        </w:drawing>
      </w:r>
    </w:p>
    <w:p w14:paraId="3C8B40D5" w14:textId="0DA004C6" w:rsidR="00202FE8" w:rsidRPr="001D0830" w:rsidRDefault="00E64F30" w:rsidP="00C61FB3">
      <w:pPr>
        <w:pStyle w:val="Caption"/>
      </w:pPr>
      <w:bookmarkStart w:id="33" w:name="_Toc10394110"/>
      <w:bookmarkStart w:id="34" w:name="_Ref10631525"/>
      <w:bookmarkStart w:id="35" w:name="_Toc11521711"/>
      <w:r>
        <w:t xml:space="preserve">Figure </w:t>
      </w:r>
      <w:fldSimple w:instr=" SEQ Figure \* ARABIC ">
        <w:r w:rsidR="00361893">
          <w:rPr>
            <w:noProof/>
          </w:rPr>
          <w:t>1</w:t>
        </w:r>
        <w:bookmarkEnd w:id="33"/>
      </w:fldSimple>
      <w:bookmarkEnd w:id="34"/>
      <w:r>
        <w:t xml:space="preserve">: </w:t>
      </w:r>
      <w:r w:rsidRPr="00270B56">
        <w:t>Face grinding operation</w:t>
      </w:r>
      <w:bookmarkEnd w:id="35"/>
      <w:r w:rsidR="009619CB">
        <w:t xml:space="preserve"> schematic.</w:t>
      </w:r>
    </w:p>
    <w:p w14:paraId="72F9967C" w14:textId="660391C6" w:rsidR="00E7559B" w:rsidRDefault="00E7559B" w:rsidP="00C61FB3">
      <w:pPr>
        <w:ind w:firstLine="720"/>
        <w:contextualSpacing/>
      </w:pPr>
      <w:r>
        <w:t xml:space="preserve">Grinding process performance is intimately affected by </w:t>
      </w:r>
      <w:r w:rsidR="005605DA">
        <w:t xml:space="preserve">the </w:t>
      </w:r>
      <w:r>
        <w:t xml:space="preserve">workpiece material properties, grinding wheel </w:t>
      </w:r>
      <w:r w:rsidR="005605DA">
        <w:t>properties</w:t>
      </w:r>
      <w:r>
        <w:t xml:space="preserve">, and machine stiffness. In the first of a series of pioneering papers, Hahn and Lindsay </w:t>
      </w:r>
      <w:sdt>
        <w:sdtPr>
          <w:id w:val="2107221849"/>
          <w:citation/>
        </w:sdtPr>
        <w:sdtContent>
          <w:r w:rsidR="00294C05">
            <w:fldChar w:fldCharType="begin"/>
          </w:r>
          <w:r w:rsidR="00734B6A">
            <w:instrText xml:space="preserve">CITATION Hah71 \l 1033 </w:instrText>
          </w:r>
          <w:r w:rsidR="00294C05">
            <w:fldChar w:fldCharType="separate"/>
          </w:r>
          <w:ins w:id="36" w:author="Kedar Joshi" w:date="2020-10-25T12:35:00Z">
            <w:r w:rsidR="00361893" w:rsidRPr="00361893">
              <w:rPr>
                <w:noProof/>
                <w:rPrChange w:id="37" w:author="Kedar Joshi" w:date="2020-10-25T12:35:00Z">
                  <w:rPr>
                    <w:rFonts w:eastAsia="Times New Roman"/>
                  </w:rPr>
                </w:rPrChange>
              </w:rPr>
              <w:t>[11]</w:t>
            </w:r>
          </w:ins>
          <w:del w:id="38" w:author="Kedar Joshi" w:date="2020-10-25T12:35:00Z">
            <w:r w:rsidR="00DB1059" w:rsidRPr="009619CB" w:rsidDel="00361893">
              <w:rPr>
                <w:noProof/>
              </w:rPr>
              <w:delText>[11]</w:delText>
            </w:r>
          </w:del>
          <w:r w:rsidR="00294C05">
            <w:fldChar w:fldCharType="end"/>
          </w:r>
        </w:sdtContent>
      </w:sdt>
      <w:r>
        <w:t xml:space="preserve"> established empirical relationships between the process forces and material removal rate </w:t>
      </w:r>
      <w:r w:rsidR="005605DA">
        <w:t xml:space="preserve">in </w:t>
      </w:r>
      <w:r w:rsidR="00270B56">
        <w:t xml:space="preserve">a </w:t>
      </w:r>
      <w:r>
        <w:t>cylindrical grinding process. In a second paper</w:t>
      </w:r>
      <w:r w:rsidR="00270B56">
        <w:t xml:space="preserve"> </w:t>
      </w:r>
      <w:sdt>
        <w:sdtPr>
          <w:id w:val="-469907702"/>
          <w:citation/>
        </w:sdtPr>
        <w:sdtContent>
          <w:r w:rsidR="00C977FC">
            <w:fldChar w:fldCharType="begin"/>
          </w:r>
          <w:r w:rsidR="00734B6A">
            <w:instrText xml:space="preserve">CITATION Hah711 \l 1033 </w:instrText>
          </w:r>
          <w:r w:rsidR="00C977FC">
            <w:fldChar w:fldCharType="separate"/>
          </w:r>
          <w:ins w:id="39" w:author="Kedar Joshi" w:date="2020-10-25T12:35:00Z">
            <w:r w:rsidR="00361893" w:rsidRPr="00361893">
              <w:rPr>
                <w:noProof/>
                <w:rPrChange w:id="40" w:author="Kedar Joshi" w:date="2020-10-25T12:35:00Z">
                  <w:rPr>
                    <w:rFonts w:eastAsia="Times New Roman"/>
                  </w:rPr>
                </w:rPrChange>
              </w:rPr>
              <w:t>[12]</w:t>
            </w:r>
          </w:ins>
          <w:del w:id="41" w:author="Kedar Joshi" w:date="2020-10-25T12:35:00Z">
            <w:r w:rsidR="00DB1059" w:rsidRPr="009619CB" w:rsidDel="00361893">
              <w:rPr>
                <w:noProof/>
              </w:rPr>
              <w:delText>[12]</w:delText>
            </w:r>
          </w:del>
          <w:r w:rsidR="00C977FC">
            <w:fldChar w:fldCharType="end"/>
          </w:r>
        </w:sdtContent>
      </w:sdt>
      <w:r w:rsidR="00270B56">
        <w:t>,</w:t>
      </w:r>
      <w:r>
        <w:t xml:space="preserve"> </w:t>
      </w:r>
      <w:r w:rsidR="00270B56">
        <w:t xml:space="preserve">they </w:t>
      </w:r>
      <w:r>
        <w:t xml:space="preserve">discussed wheel wear characteristics and the wear ratio in cylindrical grinding. Lindsay </w:t>
      </w:r>
      <w:sdt>
        <w:sdtPr>
          <w:id w:val="-1331058781"/>
          <w:citation/>
        </w:sdtPr>
        <w:sdtContent>
          <w:r w:rsidR="000C00FC">
            <w:fldChar w:fldCharType="begin"/>
          </w:r>
          <w:r w:rsidR="00734B6A">
            <w:instrText xml:space="preserve">CITATION Lin70 \l 1033 </w:instrText>
          </w:r>
          <w:r w:rsidR="000C00FC">
            <w:fldChar w:fldCharType="separate"/>
          </w:r>
          <w:ins w:id="42" w:author="Kedar Joshi" w:date="2020-10-25T12:35:00Z">
            <w:r w:rsidR="00361893" w:rsidRPr="00361893">
              <w:rPr>
                <w:noProof/>
                <w:rPrChange w:id="43" w:author="Kedar Joshi" w:date="2020-10-25T12:35:00Z">
                  <w:rPr>
                    <w:rFonts w:eastAsia="Times New Roman"/>
                  </w:rPr>
                </w:rPrChange>
              </w:rPr>
              <w:t>[13]</w:t>
            </w:r>
          </w:ins>
          <w:del w:id="44" w:author="Kedar Joshi" w:date="2020-10-25T12:35:00Z">
            <w:r w:rsidR="00DB1059" w:rsidRPr="009619CB" w:rsidDel="00361893">
              <w:rPr>
                <w:noProof/>
              </w:rPr>
              <w:delText>[13]</w:delText>
            </w:r>
          </w:del>
          <w:r w:rsidR="000C00FC">
            <w:fldChar w:fldCharType="end"/>
          </w:r>
        </w:sdtContent>
      </w:sdt>
      <w:r>
        <w:t xml:space="preserve"> </w:t>
      </w:r>
      <w:r w:rsidR="00270B56">
        <w:t>and Hahn and</w:t>
      </w:r>
      <w:r>
        <w:t xml:space="preserve"> Lindsay </w:t>
      </w:r>
      <w:sdt>
        <w:sdtPr>
          <w:id w:val="-2088825370"/>
          <w:citation/>
        </w:sdtPr>
        <w:sdtContent>
          <w:r w:rsidR="00240DE4">
            <w:fldChar w:fldCharType="begin"/>
          </w:r>
          <w:r w:rsidR="00734B6A">
            <w:instrText xml:space="preserve">CITATION Hah69 \l 1033 </w:instrText>
          </w:r>
          <w:r w:rsidR="00240DE4">
            <w:fldChar w:fldCharType="separate"/>
          </w:r>
          <w:ins w:id="45" w:author="Kedar Joshi" w:date="2020-10-25T12:35:00Z">
            <w:r w:rsidR="00361893" w:rsidRPr="00361893">
              <w:rPr>
                <w:noProof/>
                <w:rPrChange w:id="46" w:author="Kedar Joshi" w:date="2020-10-25T12:35:00Z">
                  <w:rPr>
                    <w:rFonts w:eastAsia="Times New Roman"/>
                  </w:rPr>
                </w:rPrChange>
              </w:rPr>
              <w:t>[14]</w:t>
            </w:r>
          </w:ins>
          <w:del w:id="47" w:author="Kedar Joshi" w:date="2020-10-25T12:35:00Z">
            <w:r w:rsidR="00DB1059" w:rsidRPr="009619CB" w:rsidDel="00361893">
              <w:rPr>
                <w:noProof/>
              </w:rPr>
              <w:delText>[14]</w:delText>
            </w:r>
          </w:del>
          <w:r w:rsidR="00240DE4">
            <w:fldChar w:fldCharType="end"/>
          </w:r>
        </w:sdtContent>
      </w:sdt>
      <w:r w:rsidR="00240DE4">
        <w:t xml:space="preserve"> </w:t>
      </w:r>
      <w:r>
        <w:t xml:space="preserve">derived an empirical relationship between </w:t>
      </w:r>
      <w:r w:rsidR="006B2055">
        <w:t xml:space="preserve">the </w:t>
      </w:r>
      <w:r>
        <w:t>material removal rate and normal grinding force</w:t>
      </w:r>
      <w:r w:rsidR="006B2055">
        <w:t xml:space="preserve"> in cylindrical grinding</w:t>
      </w:r>
      <w:r>
        <w:t xml:space="preserve">, </w:t>
      </w:r>
      <w:r w:rsidR="00890D7E">
        <w:t xml:space="preserve">and </w:t>
      </w:r>
      <w:r w:rsidR="006B2055">
        <w:t xml:space="preserve">also </w:t>
      </w:r>
      <w:r w:rsidR="00890D7E">
        <w:t>analyzed t</w:t>
      </w:r>
      <w:r>
        <w:t xml:space="preserve">he effect of wheel dressing parameters on </w:t>
      </w:r>
      <w:r w:rsidR="006B2055">
        <w:t xml:space="preserve">the </w:t>
      </w:r>
      <w:r>
        <w:t>surface finish and work</w:t>
      </w:r>
      <w:r w:rsidR="006B2055">
        <w:t>piece</w:t>
      </w:r>
      <w:r>
        <w:t xml:space="preserve"> surface profile. The material removal rate </w:t>
      </w:r>
      <w:r w:rsidR="000800AF">
        <w:t>was</w:t>
      </w:r>
      <w:r>
        <w:t xml:space="preserve"> found to be directly proportional to the normal grinding force. The constant of proportionality </w:t>
      </w:r>
      <w:r w:rsidR="000800AF">
        <w:t>was</w:t>
      </w:r>
      <w:r>
        <w:t xml:space="preserve"> defined </w:t>
      </w:r>
      <w:r w:rsidR="000800AF">
        <w:t>as</w:t>
      </w:r>
      <w:r>
        <w:t xml:space="preserve"> the material removal parameter.</w:t>
      </w:r>
      <w:r w:rsidR="00765720">
        <w:t xml:space="preserve"> </w:t>
      </w:r>
      <w:proofErr w:type="spellStart"/>
      <w:r w:rsidR="00890D7E">
        <w:t>Kannappan</w:t>
      </w:r>
      <w:proofErr w:type="spellEnd"/>
      <w:r w:rsidR="00890D7E">
        <w:t xml:space="preserve"> and </w:t>
      </w:r>
      <w:proofErr w:type="spellStart"/>
      <w:r w:rsidR="00890D7E">
        <w:t>Malkin</w:t>
      </w:r>
      <w:proofErr w:type="spellEnd"/>
      <w:sdt>
        <w:sdtPr>
          <w:id w:val="1341129127"/>
          <w:citation/>
        </w:sdtPr>
        <w:sdtContent>
          <w:r w:rsidR="00E3116D">
            <w:fldChar w:fldCharType="begin"/>
          </w:r>
          <w:r w:rsidR="00734B6A">
            <w:instrText xml:space="preserve">CITATION Mal72 \l 1033 </w:instrText>
          </w:r>
          <w:r w:rsidR="00E3116D">
            <w:fldChar w:fldCharType="separate"/>
          </w:r>
          <w:ins w:id="48" w:author="Kedar Joshi" w:date="2020-10-25T12:35:00Z">
            <w:r w:rsidR="00361893">
              <w:rPr>
                <w:noProof/>
              </w:rPr>
              <w:t xml:space="preserve"> </w:t>
            </w:r>
            <w:r w:rsidR="00361893" w:rsidRPr="00361893">
              <w:rPr>
                <w:noProof/>
                <w:rPrChange w:id="49" w:author="Kedar Joshi" w:date="2020-10-25T12:35:00Z">
                  <w:rPr>
                    <w:rFonts w:eastAsia="Times New Roman"/>
                  </w:rPr>
                </w:rPrChange>
              </w:rPr>
              <w:t>[15]</w:t>
            </w:r>
          </w:ins>
          <w:del w:id="50" w:author="Kedar Joshi" w:date="2020-10-25T12:35:00Z">
            <w:r w:rsidR="00DB1059" w:rsidDel="00361893">
              <w:rPr>
                <w:noProof/>
              </w:rPr>
              <w:delText xml:space="preserve"> </w:delText>
            </w:r>
            <w:r w:rsidR="00DB1059" w:rsidRPr="009619CB" w:rsidDel="00361893">
              <w:rPr>
                <w:noProof/>
              </w:rPr>
              <w:delText>[15]</w:delText>
            </w:r>
          </w:del>
          <w:r w:rsidR="00E3116D">
            <w:fldChar w:fldCharType="end"/>
          </w:r>
        </w:sdtContent>
      </w:sdt>
      <w:r>
        <w:t xml:space="preserve"> </w:t>
      </w:r>
      <w:r w:rsidR="004659EE">
        <w:t>found that the specific cutting and plowing energies in surface grinding decrease with increase in table speed and feed rate</w:t>
      </w:r>
      <w:r w:rsidR="00890D7E">
        <w:t>,</w:t>
      </w:r>
      <w:r w:rsidR="004659EE">
        <w:t xml:space="preserve"> and the specific chip forming energy is independent of both. The wear flat area was found to be larger </w:t>
      </w:r>
      <w:r w:rsidR="00BE73DE">
        <w:t xml:space="preserve">at </w:t>
      </w:r>
      <w:r w:rsidR="004659EE">
        <w:t>higher table speeds and feed rates.</w:t>
      </w:r>
      <w:r>
        <w:t xml:space="preserve"> Lal </w:t>
      </w:r>
      <w:sdt>
        <w:sdtPr>
          <w:id w:val="-1966728080"/>
          <w:citation/>
        </w:sdtPr>
        <w:sdtContent>
          <w:r w:rsidR="007F5E7C">
            <w:fldChar w:fldCharType="begin"/>
          </w:r>
          <w:r w:rsidR="00734B6A">
            <w:instrText xml:space="preserve">CITATION Lal68 \m Sri94 \l 1033 </w:instrText>
          </w:r>
          <w:r w:rsidR="007F5E7C">
            <w:fldChar w:fldCharType="separate"/>
          </w:r>
          <w:ins w:id="51" w:author="Kedar Joshi" w:date="2020-10-25T12:35:00Z">
            <w:r w:rsidR="00361893" w:rsidRPr="00361893">
              <w:rPr>
                <w:noProof/>
                <w:rPrChange w:id="52" w:author="Kedar Joshi" w:date="2020-10-25T12:35:00Z">
                  <w:rPr>
                    <w:rFonts w:eastAsia="Times New Roman"/>
                  </w:rPr>
                </w:rPrChange>
              </w:rPr>
              <w:t>[16, 17]</w:t>
            </w:r>
          </w:ins>
          <w:del w:id="53" w:author="Kedar Joshi" w:date="2020-10-25T12:35:00Z">
            <w:r w:rsidR="00DB1059" w:rsidRPr="009619CB" w:rsidDel="00361893">
              <w:rPr>
                <w:noProof/>
              </w:rPr>
              <w:delText>[16, 17]</w:delText>
            </w:r>
          </w:del>
          <w:r w:rsidR="007F5E7C">
            <w:fldChar w:fldCharType="end"/>
          </w:r>
        </w:sdtContent>
      </w:sdt>
      <w:r>
        <w:t xml:space="preserve"> </w:t>
      </w:r>
      <w:r w:rsidR="004659EE">
        <w:t xml:space="preserve">studied the mechanics of chip formation and wheel wear in vertical surface grinding, where the wheel </w:t>
      </w:r>
      <w:r w:rsidR="00CF0C9D">
        <w:t xml:space="preserve">axis </w:t>
      </w:r>
      <w:r w:rsidR="004659EE">
        <w:t xml:space="preserve">is tilted by a small amount such that only the grains at the </w:t>
      </w:r>
      <w:r w:rsidR="00CF0C9D">
        <w:t xml:space="preserve">leading edge </w:t>
      </w:r>
      <w:r w:rsidR="00890D7E">
        <w:t xml:space="preserve">of the </w:t>
      </w:r>
      <w:r w:rsidR="004659EE">
        <w:t xml:space="preserve">wheel make contact with the workpiece during </w:t>
      </w:r>
      <w:r w:rsidR="00890D7E">
        <w:t>grinding</w:t>
      </w:r>
      <w:r w:rsidR="004659EE">
        <w:t xml:space="preserve">. </w:t>
      </w:r>
      <w:r w:rsidR="00910B75">
        <w:t xml:space="preserve">His </w:t>
      </w:r>
      <w:r w:rsidR="004659EE">
        <w:t xml:space="preserve">work showed that the </w:t>
      </w:r>
      <w:r w:rsidR="004659EE">
        <w:lastRenderedPageBreak/>
        <w:t>normal grinding force increases with table speed, depth of cut</w:t>
      </w:r>
      <w:r w:rsidR="00890D7E">
        <w:t>,</w:t>
      </w:r>
      <w:r w:rsidR="004659EE">
        <w:t xml:space="preserve"> and material removal rate. The specific cutting energy was found to decrease with material removal rate.</w:t>
      </w:r>
    </w:p>
    <w:p w14:paraId="6C0F0490" w14:textId="191C175F" w:rsidR="00E7559B" w:rsidRDefault="00E7559B" w:rsidP="00013438">
      <w:pPr>
        <w:ind w:firstLine="720"/>
      </w:pPr>
      <w:r w:rsidRPr="0078564D">
        <w:t xml:space="preserve">In order to understand the role of </w:t>
      </w:r>
      <w:r w:rsidR="00F86803">
        <w:t>machine</w:t>
      </w:r>
      <w:r w:rsidR="00040884">
        <w:t xml:space="preserve"> </w:t>
      </w:r>
      <w:r w:rsidRPr="0078564D">
        <w:t xml:space="preserve">deflections on </w:t>
      </w:r>
      <w:r w:rsidR="00F86803">
        <w:t>the grinding</w:t>
      </w:r>
      <w:r w:rsidR="00040884" w:rsidRPr="0078564D">
        <w:t xml:space="preserve"> </w:t>
      </w:r>
      <w:r w:rsidRPr="0078564D">
        <w:t xml:space="preserve">process cycle time, </w:t>
      </w:r>
      <w:proofErr w:type="spellStart"/>
      <w:r w:rsidRPr="0078564D">
        <w:t>Malkin</w:t>
      </w:r>
      <w:proofErr w:type="spellEnd"/>
      <w:r w:rsidR="00B66756" w:rsidRPr="0078564D">
        <w:t xml:space="preserve"> </w:t>
      </w:r>
      <w:sdt>
        <w:sdtPr>
          <w:id w:val="1475179363"/>
          <w:citation/>
        </w:sdtPr>
        <w:sdtContent>
          <w:r w:rsidR="00AD2173" w:rsidRPr="0078564D">
            <w:fldChar w:fldCharType="begin"/>
          </w:r>
          <w:r w:rsidR="00734B6A">
            <w:instrText xml:space="preserve">CITATION Mal08 \l 1033 </w:instrText>
          </w:r>
          <w:r w:rsidR="00AD2173" w:rsidRPr="0078564D">
            <w:fldChar w:fldCharType="separate"/>
          </w:r>
          <w:ins w:id="54" w:author="Kedar Joshi" w:date="2020-10-25T12:35:00Z">
            <w:r w:rsidR="00361893" w:rsidRPr="00361893">
              <w:rPr>
                <w:noProof/>
                <w:rPrChange w:id="55" w:author="Kedar Joshi" w:date="2020-10-25T12:35:00Z">
                  <w:rPr>
                    <w:rFonts w:eastAsia="Times New Roman"/>
                  </w:rPr>
                </w:rPrChange>
              </w:rPr>
              <w:t>[18]</w:t>
            </w:r>
          </w:ins>
          <w:del w:id="56" w:author="Kedar Joshi" w:date="2020-10-25T12:35:00Z">
            <w:r w:rsidR="00DB1059" w:rsidRPr="009619CB" w:rsidDel="00361893">
              <w:rPr>
                <w:noProof/>
              </w:rPr>
              <w:delText>[18]</w:delText>
            </w:r>
          </w:del>
          <w:r w:rsidR="00AD2173" w:rsidRPr="0078564D">
            <w:fldChar w:fldCharType="end"/>
          </w:r>
        </w:sdtContent>
      </w:sdt>
      <w:r w:rsidRPr="0078564D">
        <w:t xml:space="preserve"> </w:t>
      </w:r>
      <w:r w:rsidR="00D6581E" w:rsidRPr="0078564D">
        <w:t xml:space="preserve">presented a continuous infeed analysis of the grinding cycle </w:t>
      </w:r>
      <w:r w:rsidR="00890D7E">
        <w:t xml:space="preserve">time </w:t>
      </w:r>
      <w:r w:rsidR="00D6581E" w:rsidRPr="0078564D">
        <w:t>while considering the effects of machine stiffness, work speed, and grinding wheel grade.</w:t>
      </w:r>
    </w:p>
    <w:p w14:paraId="6F3A1DA5" w14:textId="2196C9CE" w:rsidR="00E7559B" w:rsidRDefault="00E7559B" w:rsidP="004E3BE9">
      <w:pPr>
        <w:ind w:firstLine="720"/>
      </w:pPr>
      <w:r>
        <w:t xml:space="preserve">Many robotic grinding applications involve grinding using </w:t>
      </w:r>
      <w:r w:rsidR="00585B31">
        <w:t xml:space="preserve">abrasive </w:t>
      </w:r>
      <w:r>
        <w:t xml:space="preserve">belts, which </w:t>
      </w:r>
      <w:r w:rsidR="00585B31">
        <w:t>involve</w:t>
      </w:r>
      <w:r>
        <w:t xml:space="preserve"> feeding </w:t>
      </w:r>
      <w:r w:rsidR="00842DE9">
        <w:t xml:space="preserve">of a workpiece held in the end effector of the robot arm </w:t>
      </w:r>
      <w:r>
        <w:t xml:space="preserve">into </w:t>
      </w:r>
      <w:r w:rsidR="00890D7E">
        <w:t>a</w:t>
      </w:r>
      <w:r>
        <w:t xml:space="preserve"> moving abrasive belt. Wang et al</w:t>
      </w:r>
      <w:r w:rsidR="00AC1454">
        <w:t>.</w:t>
      </w:r>
      <w:r w:rsidR="00FF03DC">
        <w:t xml:space="preserve"> </w:t>
      </w:r>
      <w:sdt>
        <w:sdtPr>
          <w:id w:val="-1319726883"/>
          <w:citation/>
        </w:sdtPr>
        <w:sdtContent>
          <w:r w:rsidR="00FF03DC">
            <w:fldChar w:fldCharType="begin"/>
          </w:r>
          <w:r w:rsidR="00734B6A">
            <w:instrText xml:space="preserve">CITATION Wan17 \l 1033 </w:instrText>
          </w:r>
          <w:r w:rsidR="00FF03DC">
            <w:fldChar w:fldCharType="separate"/>
          </w:r>
          <w:ins w:id="57" w:author="Kedar Joshi" w:date="2020-10-25T12:35:00Z">
            <w:r w:rsidR="00361893" w:rsidRPr="00361893">
              <w:rPr>
                <w:noProof/>
                <w:rPrChange w:id="58" w:author="Kedar Joshi" w:date="2020-10-25T12:35:00Z">
                  <w:rPr>
                    <w:rFonts w:eastAsia="Times New Roman"/>
                  </w:rPr>
                </w:rPrChange>
              </w:rPr>
              <w:t>[19]</w:t>
            </w:r>
          </w:ins>
          <w:del w:id="59" w:author="Kedar Joshi" w:date="2020-10-25T12:35:00Z">
            <w:r w:rsidR="00DB1059" w:rsidRPr="009619CB" w:rsidDel="00361893">
              <w:rPr>
                <w:noProof/>
              </w:rPr>
              <w:delText>[19]</w:delText>
            </w:r>
          </w:del>
          <w:r w:rsidR="00FF03DC">
            <w:fldChar w:fldCharType="end"/>
          </w:r>
        </w:sdtContent>
      </w:sdt>
      <w:r>
        <w:t xml:space="preserve"> </w:t>
      </w:r>
      <w:r w:rsidR="00DD67E6">
        <w:t xml:space="preserve">analyzed the </w:t>
      </w:r>
      <w:r w:rsidR="00842DE9">
        <w:t xml:space="preserve">effect of </w:t>
      </w:r>
      <w:r w:rsidR="00DD67E6">
        <w:t xml:space="preserve">depth of cut on wheel deformation </w:t>
      </w:r>
      <w:r w:rsidR="007A184C">
        <w:t xml:space="preserve">in robotic belt grinding </w:t>
      </w:r>
      <w:r w:rsidR="00DD67E6">
        <w:t>due to belt tension</w:t>
      </w:r>
      <w:r w:rsidR="007A184C">
        <w:t>.</w:t>
      </w:r>
      <w:r w:rsidR="00DD67E6">
        <w:t xml:space="preserve"> </w:t>
      </w:r>
      <w:r w:rsidR="007A184C">
        <w:t>They</w:t>
      </w:r>
      <w:r w:rsidR="002D25A7">
        <w:t xml:space="preserve"> utilized an</w:t>
      </w:r>
      <w:r w:rsidR="007A184C">
        <w:t xml:space="preserve"> </w:t>
      </w:r>
      <w:r w:rsidR="00DD67E6">
        <w:t>analytical local stress and material removal model</w:t>
      </w:r>
      <w:r w:rsidR="002D25A7">
        <w:t>, which was</w:t>
      </w:r>
      <w:r w:rsidR="00BD766B">
        <w:t xml:space="preserve"> </w:t>
      </w:r>
      <w:r w:rsidR="00DD67E6">
        <w:t>validated through simulation</w:t>
      </w:r>
      <w:r w:rsidR="00E54B5B">
        <w:t xml:space="preserve"> using the finite element method (FEM)</w:t>
      </w:r>
      <w:r w:rsidR="00DD67E6">
        <w:t xml:space="preserve"> and </w:t>
      </w:r>
      <w:r w:rsidR="00E54B5B">
        <w:t xml:space="preserve">belt </w:t>
      </w:r>
      <w:r w:rsidR="00DD67E6">
        <w:t>grinding tests.</w:t>
      </w:r>
      <w:r>
        <w:t xml:space="preserve"> Zhu et al</w:t>
      </w:r>
      <w:r w:rsidR="00AC1454">
        <w:t>.</w:t>
      </w:r>
      <w:r w:rsidR="00AB67D6">
        <w:t xml:space="preserve"> </w:t>
      </w:r>
      <w:sdt>
        <w:sdtPr>
          <w:id w:val="89136500"/>
          <w:citation/>
        </w:sdtPr>
        <w:sdtContent>
          <w:r w:rsidR="00AB67D6">
            <w:fldChar w:fldCharType="begin"/>
          </w:r>
          <w:r w:rsidR="00734B6A">
            <w:instrText xml:space="preserve">CITATION Zhu15 \l 1033 </w:instrText>
          </w:r>
          <w:r w:rsidR="00AB67D6">
            <w:fldChar w:fldCharType="separate"/>
          </w:r>
          <w:ins w:id="60" w:author="Kedar Joshi" w:date="2020-10-25T12:35:00Z">
            <w:r w:rsidR="00361893" w:rsidRPr="00361893">
              <w:rPr>
                <w:noProof/>
                <w:rPrChange w:id="61" w:author="Kedar Joshi" w:date="2020-10-25T12:35:00Z">
                  <w:rPr>
                    <w:rFonts w:eastAsia="Times New Roman"/>
                  </w:rPr>
                </w:rPrChange>
              </w:rPr>
              <w:t>[20]</w:t>
            </w:r>
          </w:ins>
          <w:del w:id="62" w:author="Kedar Joshi" w:date="2020-10-25T12:35:00Z">
            <w:r w:rsidR="00DB1059" w:rsidRPr="009619CB" w:rsidDel="00361893">
              <w:rPr>
                <w:noProof/>
              </w:rPr>
              <w:delText>[20]</w:delText>
            </w:r>
          </w:del>
          <w:r w:rsidR="00AB67D6">
            <w:fldChar w:fldCharType="end"/>
          </w:r>
        </w:sdtContent>
      </w:sdt>
      <w:r>
        <w:t xml:space="preserve"> found </w:t>
      </w:r>
      <w:r w:rsidR="005A3F7E">
        <w:t>that the specific cutting energy in robotic belt grinding is independent of the ideal depth of cut but is dependent on the depth of grain penetration. They also found that the sliding specific energy is dominant compared to ploughing and chip formation energies.</w:t>
      </w:r>
      <w:r>
        <w:t xml:space="preserve"> Ren et al</w:t>
      </w:r>
      <w:r w:rsidR="00C40820">
        <w:t>.</w:t>
      </w:r>
      <w:r w:rsidR="003031B3">
        <w:t xml:space="preserve"> </w:t>
      </w:r>
      <w:sdt>
        <w:sdtPr>
          <w:id w:val="1719475535"/>
          <w:citation/>
        </w:sdtPr>
        <w:sdtContent>
          <w:r w:rsidR="008414BD">
            <w:fldChar w:fldCharType="begin"/>
          </w:r>
          <w:r w:rsidR="00734B6A">
            <w:instrText xml:space="preserve">CITATION Ren07 \l 1033 </w:instrText>
          </w:r>
          <w:r w:rsidR="008414BD">
            <w:fldChar w:fldCharType="separate"/>
          </w:r>
          <w:ins w:id="63" w:author="Kedar Joshi" w:date="2020-10-25T12:35:00Z">
            <w:r w:rsidR="00361893" w:rsidRPr="00361893">
              <w:rPr>
                <w:noProof/>
                <w:rPrChange w:id="64" w:author="Kedar Joshi" w:date="2020-10-25T12:35:00Z">
                  <w:rPr>
                    <w:rFonts w:eastAsia="Times New Roman"/>
                  </w:rPr>
                </w:rPrChange>
              </w:rPr>
              <w:t>[21]</w:t>
            </w:r>
          </w:ins>
          <w:del w:id="65" w:author="Kedar Joshi" w:date="2020-10-25T12:35:00Z">
            <w:r w:rsidR="00DB1059" w:rsidRPr="009619CB" w:rsidDel="00361893">
              <w:rPr>
                <w:noProof/>
              </w:rPr>
              <w:delText>[21]</w:delText>
            </w:r>
          </w:del>
          <w:r w:rsidR="008414BD">
            <w:fldChar w:fldCharType="end"/>
          </w:r>
        </w:sdtContent>
      </w:sdt>
      <w:r>
        <w:t xml:space="preserve"> </w:t>
      </w:r>
      <w:r w:rsidR="00D93132">
        <w:t xml:space="preserve">developed simulation models for robotic belt grinding to estimate the material removal rate. </w:t>
      </w:r>
      <w:r w:rsidR="001010DF">
        <w:t>It</w:t>
      </w:r>
      <w:r w:rsidR="00D93132">
        <w:t xml:space="preserve"> is possible to </w:t>
      </w:r>
      <w:r w:rsidR="001010DF">
        <w:t xml:space="preserve">utilize their work to </w:t>
      </w:r>
      <w:r w:rsidR="00D93132">
        <w:t>improve path planning and reduce geometrical inaccuracy.</w:t>
      </w:r>
      <w:r>
        <w:t xml:space="preserve"> </w:t>
      </w:r>
      <w:proofErr w:type="spellStart"/>
      <w:r w:rsidR="006345C9">
        <w:t>Yixu</w:t>
      </w:r>
      <w:proofErr w:type="spellEnd"/>
      <w:r>
        <w:t xml:space="preserve"> et al</w:t>
      </w:r>
      <w:r w:rsidR="00622491">
        <w:t>.</w:t>
      </w:r>
      <w:r w:rsidR="00815186">
        <w:t xml:space="preserve"> </w:t>
      </w:r>
      <w:sdt>
        <w:sdtPr>
          <w:id w:val="1337190352"/>
          <w:citation/>
        </w:sdtPr>
        <w:sdtContent>
          <w:r w:rsidR="006345C9">
            <w:fldChar w:fldCharType="begin"/>
          </w:r>
          <w:r w:rsidR="00734B6A">
            <w:instrText xml:space="preserve">CITATION Yix11 \l 1033 </w:instrText>
          </w:r>
          <w:r w:rsidR="006345C9">
            <w:fldChar w:fldCharType="separate"/>
          </w:r>
          <w:ins w:id="66" w:author="Kedar Joshi" w:date="2020-10-25T12:35:00Z">
            <w:r w:rsidR="00361893" w:rsidRPr="00361893">
              <w:rPr>
                <w:noProof/>
                <w:rPrChange w:id="67" w:author="Kedar Joshi" w:date="2020-10-25T12:35:00Z">
                  <w:rPr>
                    <w:rFonts w:eastAsia="Times New Roman"/>
                  </w:rPr>
                </w:rPrChange>
              </w:rPr>
              <w:t>[22]</w:t>
            </w:r>
          </w:ins>
          <w:del w:id="68" w:author="Kedar Joshi" w:date="2020-10-25T12:35:00Z">
            <w:r w:rsidR="00DB1059" w:rsidRPr="009619CB" w:rsidDel="00361893">
              <w:rPr>
                <w:noProof/>
              </w:rPr>
              <w:delText>[22]</w:delText>
            </w:r>
          </w:del>
          <w:r w:rsidR="006345C9">
            <w:fldChar w:fldCharType="end"/>
          </w:r>
        </w:sdtContent>
      </w:sdt>
      <w:r>
        <w:t xml:space="preserve"> </w:t>
      </w:r>
      <w:r w:rsidR="000D505B">
        <w:t>tracked the</w:t>
      </w:r>
      <w:r w:rsidR="00894166">
        <w:t xml:space="preserve"> time varying response</w:t>
      </w:r>
      <w:r w:rsidR="000D505B">
        <w:t>s</w:t>
      </w:r>
      <w:r w:rsidR="00894166">
        <w:t xml:space="preserve"> </w:t>
      </w:r>
      <w:r w:rsidR="000D505B">
        <w:t>such as</w:t>
      </w:r>
      <w:r w:rsidR="00894166">
        <w:t xml:space="preserve"> belt wear</w:t>
      </w:r>
      <w:r w:rsidR="000D505B">
        <w:t xml:space="preserve"> in robotic belt grinding</w:t>
      </w:r>
      <w:r w:rsidR="00894166">
        <w:t xml:space="preserve"> </w:t>
      </w:r>
      <w:r w:rsidR="000D505B">
        <w:t xml:space="preserve">via </w:t>
      </w:r>
      <w:r w:rsidR="00894166">
        <w:t xml:space="preserve">statistical machine learning to </w:t>
      </w:r>
      <w:r w:rsidR="000D505B">
        <w:t xml:space="preserve">enable accurate </w:t>
      </w:r>
      <w:r w:rsidR="00894166">
        <w:t>predict</w:t>
      </w:r>
      <w:r w:rsidR="00BC035B">
        <w:t>ion of</w:t>
      </w:r>
      <w:r w:rsidR="00894166">
        <w:t xml:space="preserve"> the material removal rate.</w:t>
      </w:r>
      <w:r>
        <w:t xml:space="preserve"> To mitigate the problem of poor accuracy in robotic belt grinding, Xie et al</w:t>
      </w:r>
      <w:r w:rsidR="00291A69">
        <w:t>.</w:t>
      </w:r>
      <w:r w:rsidR="002E7A40">
        <w:t xml:space="preserve"> </w:t>
      </w:r>
      <w:sdt>
        <w:sdtPr>
          <w:id w:val="862094986"/>
          <w:citation/>
        </w:sdtPr>
        <w:sdtContent>
          <w:r w:rsidR="002E7A40">
            <w:fldChar w:fldCharType="begin"/>
          </w:r>
          <w:r w:rsidR="00734B6A">
            <w:instrText xml:space="preserve">CITATION Xie16 \l 1033 </w:instrText>
          </w:r>
          <w:r w:rsidR="002E7A40">
            <w:fldChar w:fldCharType="separate"/>
          </w:r>
          <w:ins w:id="69" w:author="Kedar Joshi" w:date="2020-10-25T12:35:00Z">
            <w:r w:rsidR="00361893" w:rsidRPr="00361893">
              <w:rPr>
                <w:noProof/>
                <w:rPrChange w:id="70" w:author="Kedar Joshi" w:date="2020-10-25T12:35:00Z">
                  <w:rPr>
                    <w:rFonts w:eastAsia="Times New Roman"/>
                  </w:rPr>
                </w:rPrChange>
              </w:rPr>
              <w:t>[23]</w:t>
            </w:r>
          </w:ins>
          <w:del w:id="71" w:author="Kedar Joshi" w:date="2020-10-25T12:35:00Z">
            <w:r w:rsidR="00DB1059" w:rsidRPr="009619CB" w:rsidDel="00361893">
              <w:rPr>
                <w:noProof/>
              </w:rPr>
              <w:delText>[23]</w:delText>
            </w:r>
          </w:del>
          <w:r w:rsidR="002E7A40">
            <w:fldChar w:fldCharType="end"/>
          </w:r>
        </w:sdtContent>
      </w:sdt>
      <w:r>
        <w:t xml:space="preserve"> </w:t>
      </w:r>
      <w:r w:rsidR="00A90E8B">
        <w:t>designed a fuzzy controller to achieve a force-position hybrid control to improve positional accuracy.</w:t>
      </w:r>
      <w:r>
        <w:t xml:space="preserve"> Work by Sun et al</w:t>
      </w:r>
      <w:r w:rsidR="00665267">
        <w:t>.</w:t>
      </w:r>
      <w:r w:rsidR="00D73285">
        <w:t xml:space="preserve"> </w:t>
      </w:r>
      <w:sdt>
        <w:sdtPr>
          <w:id w:val="-2065087984"/>
          <w:citation/>
        </w:sdtPr>
        <w:sdtContent>
          <w:r w:rsidR="00D73285">
            <w:fldChar w:fldCharType="begin"/>
          </w:r>
          <w:r w:rsidR="00734B6A">
            <w:instrText xml:space="preserve">CITATION Sun09 \l 1033 </w:instrText>
          </w:r>
          <w:r w:rsidR="00D73285">
            <w:fldChar w:fldCharType="separate"/>
          </w:r>
          <w:ins w:id="72" w:author="Kedar Joshi" w:date="2020-10-25T12:35:00Z">
            <w:r w:rsidR="00361893" w:rsidRPr="00361893">
              <w:rPr>
                <w:noProof/>
                <w:rPrChange w:id="73" w:author="Kedar Joshi" w:date="2020-10-25T12:35:00Z">
                  <w:rPr>
                    <w:rFonts w:eastAsia="Times New Roman"/>
                  </w:rPr>
                </w:rPrChange>
              </w:rPr>
              <w:t>[24]</w:t>
            </w:r>
          </w:ins>
          <w:del w:id="74" w:author="Kedar Joshi" w:date="2020-10-25T12:35:00Z">
            <w:r w:rsidR="00DB1059" w:rsidRPr="009619CB" w:rsidDel="00361893">
              <w:rPr>
                <w:noProof/>
              </w:rPr>
              <w:delText>[24]</w:delText>
            </w:r>
          </w:del>
          <w:r w:rsidR="00D73285">
            <w:fldChar w:fldCharType="end"/>
          </w:r>
        </w:sdtContent>
      </w:sdt>
      <w:r>
        <w:t xml:space="preserve"> </w:t>
      </w:r>
      <w:r w:rsidR="00DD1D92">
        <w:t xml:space="preserve">focused on in-process path calibration using a linear displacement sensor. The pose of the displacement sensor was calibrated using a spherical surface and the calibrated sensor was used to calibrate the relative pose of the robot tool frame. A force control strategy was </w:t>
      </w:r>
      <w:r w:rsidR="00C62458">
        <w:t xml:space="preserve">then </w:t>
      </w:r>
      <w:r w:rsidR="00DD1D92">
        <w:t xml:space="preserve">implemented </w:t>
      </w:r>
      <w:r w:rsidR="00C62458">
        <w:t>to minimize the</w:t>
      </w:r>
      <w:r w:rsidR="00DD1D92">
        <w:t xml:space="preserve"> error between the commanded and real positions.</w:t>
      </w:r>
      <w:r>
        <w:t xml:space="preserve"> </w:t>
      </w:r>
      <w:ins w:id="75" w:author="Kedar Joshi" w:date="2020-10-25T12:18:00Z">
        <w:r w:rsidR="00B06CA8">
          <w:t>The robotic grinding re</w:t>
        </w:r>
      </w:ins>
      <w:ins w:id="76" w:author="Kedar Joshi" w:date="2020-10-25T12:19:00Z">
        <w:r w:rsidR="00B06CA8">
          <w:t xml:space="preserve">view by </w:t>
        </w:r>
        <w:r w:rsidR="00B06CA8">
          <w:lastRenderedPageBreak/>
          <w:t>Zhu</w:t>
        </w:r>
      </w:ins>
      <w:ins w:id="77" w:author="Kedar Joshi" w:date="2020-10-25T17:23:00Z">
        <w:r w:rsidR="00557404">
          <w:t xml:space="preserve"> et al.</w:t>
        </w:r>
      </w:ins>
      <w:ins w:id="78" w:author="Kedar Joshi" w:date="2020-10-25T12:19:00Z">
        <w:r w:rsidR="00B06CA8">
          <w:t xml:space="preserve"> </w:t>
        </w:r>
      </w:ins>
      <w:customXmlInsRangeStart w:id="79" w:author="Kedar Joshi" w:date="2020-10-25T12:34:00Z"/>
      <w:sdt>
        <w:sdtPr>
          <w:id w:val="-1478993149"/>
          <w:citation/>
        </w:sdtPr>
        <w:sdtContent>
          <w:customXmlInsRangeEnd w:id="79"/>
          <w:ins w:id="80" w:author="Kedar Joshi" w:date="2020-10-25T12:34:00Z">
            <w:r w:rsidR="005F6EA1">
              <w:fldChar w:fldCharType="begin"/>
            </w:r>
            <w:r w:rsidR="005F6EA1">
              <w:instrText xml:space="preserve"> CITATION Zhu20 \l 1033 </w:instrText>
            </w:r>
          </w:ins>
          <w:r w:rsidR="005F6EA1">
            <w:fldChar w:fldCharType="separate"/>
          </w:r>
          <w:ins w:id="81" w:author="Kedar Joshi" w:date="2020-10-25T12:35:00Z">
            <w:r w:rsidR="00361893" w:rsidRPr="00361893">
              <w:rPr>
                <w:noProof/>
                <w:rPrChange w:id="82" w:author="Kedar Joshi" w:date="2020-10-25T12:35:00Z">
                  <w:rPr>
                    <w:rFonts w:eastAsia="Times New Roman"/>
                  </w:rPr>
                </w:rPrChange>
              </w:rPr>
              <w:t>[25]</w:t>
            </w:r>
          </w:ins>
          <w:ins w:id="83" w:author="Kedar Joshi" w:date="2020-10-25T12:34:00Z">
            <w:r w:rsidR="005F6EA1">
              <w:fldChar w:fldCharType="end"/>
            </w:r>
          </w:ins>
          <w:customXmlInsRangeStart w:id="84" w:author="Kedar Joshi" w:date="2020-10-25T12:34:00Z"/>
        </w:sdtContent>
      </w:sdt>
      <w:customXmlInsRangeEnd w:id="84"/>
      <w:ins w:id="85" w:author="Kedar Joshi" w:date="2020-10-25T12:34:00Z">
        <w:r w:rsidR="005F6EA1">
          <w:t xml:space="preserve"> </w:t>
        </w:r>
      </w:ins>
      <w:ins w:id="86" w:author="Kedar Joshi" w:date="2020-10-25T12:19:00Z">
        <w:r w:rsidR="00B06CA8">
          <w:t xml:space="preserve">focuses on understanding </w:t>
        </w:r>
      </w:ins>
      <w:ins w:id="87" w:author="Kedar Joshi" w:date="2020-10-25T12:20:00Z">
        <w:r w:rsidR="00B06CA8">
          <w:t>different strategies that h</w:t>
        </w:r>
      </w:ins>
      <w:ins w:id="88" w:author="Kedar Joshi" w:date="2020-10-25T12:21:00Z">
        <w:r w:rsidR="00B06CA8">
          <w:t xml:space="preserve">ave been developed till date on allowance control, contact force control and surface integrity of machined surface. </w:t>
        </w:r>
      </w:ins>
      <w:ins w:id="89" w:author="Kedar Joshi" w:date="2020-10-25T12:23:00Z">
        <w:r w:rsidR="00B06CA8">
          <w:t xml:space="preserve">Their review has highlighted </w:t>
        </w:r>
      </w:ins>
      <w:ins w:id="90" w:author="Kedar Joshi" w:date="2020-10-25T12:24:00Z">
        <w:r w:rsidR="00B06CA8">
          <w:t>that despite the advantages associated with robots</w:t>
        </w:r>
      </w:ins>
      <w:ins w:id="91" w:author="Kedar Joshi" w:date="2020-10-25T12:25:00Z">
        <w:r w:rsidR="00B06CA8">
          <w:t xml:space="preserve"> in terms of flexibility and cost, there are gaps in machining accuracy and surface quality</w:t>
        </w:r>
      </w:ins>
      <w:ins w:id="92" w:author="Kedar Joshi" w:date="2020-10-25T12:27:00Z">
        <w:r w:rsidR="009D5420">
          <w:t xml:space="preserve"> due to </w:t>
        </w:r>
      </w:ins>
      <w:ins w:id="93" w:author="Kedar Joshi" w:date="2020-10-25T12:28:00Z">
        <w:r w:rsidR="00980C64">
          <w:t xml:space="preserve">high </w:t>
        </w:r>
        <w:r w:rsidR="009D5420">
          <w:t>coupling between the grinding performance and robot configuration</w:t>
        </w:r>
      </w:ins>
      <w:ins w:id="94" w:author="Kedar Joshi" w:date="2020-10-25T12:26:00Z">
        <w:r w:rsidR="00B06CA8">
          <w:t>, compared to the CNC machines</w:t>
        </w:r>
      </w:ins>
      <w:ins w:id="95" w:author="Kedar Joshi" w:date="2020-10-25T12:25:00Z">
        <w:r w:rsidR="00B06CA8">
          <w:t xml:space="preserve">. </w:t>
        </w:r>
      </w:ins>
      <w:proofErr w:type="spellStart"/>
      <w:ins w:id="96" w:author="Kedar Joshi" w:date="2020-10-25T11:55:00Z">
        <w:r w:rsidR="00AA24AE">
          <w:t>Latifinavid</w:t>
        </w:r>
      </w:ins>
      <w:proofErr w:type="spellEnd"/>
      <w:ins w:id="97" w:author="Kedar Joshi" w:date="2020-10-25T17:23:00Z">
        <w:r w:rsidR="001443BD">
          <w:t xml:space="preserve"> et al.</w:t>
        </w:r>
      </w:ins>
      <w:ins w:id="98" w:author="Kedar Joshi" w:date="2020-10-25T11:55:00Z">
        <w:r w:rsidR="00AA24AE">
          <w:t xml:space="preserve"> </w:t>
        </w:r>
      </w:ins>
      <w:customXmlInsRangeStart w:id="99" w:author="Kedar Joshi" w:date="2020-10-25T12:34:00Z"/>
      <w:sdt>
        <w:sdtPr>
          <w:id w:val="-1265843687"/>
          <w:citation/>
        </w:sdtPr>
        <w:sdtContent>
          <w:customXmlInsRangeEnd w:id="99"/>
          <w:ins w:id="100" w:author="Kedar Joshi" w:date="2020-10-25T12:34:00Z">
            <w:r w:rsidR="004A2098">
              <w:fldChar w:fldCharType="begin"/>
            </w:r>
            <w:r w:rsidR="004A2098">
              <w:instrText xml:space="preserve"> CITATION Lat18 \l 1033 </w:instrText>
            </w:r>
          </w:ins>
          <w:r w:rsidR="004A2098">
            <w:fldChar w:fldCharType="separate"/>
          </w:r>
          <w:ins w:id="101" w:author="Kedar Joshi" w:date="2020-10-25T12:35:00Z">
            <w:r w:rsidR="00361893" w:rsidRPr="00361893">
              <w:rPr>
                <w:noProof/>
                <w:rPrChange w:id="102" w:author="Kedar Joshi" w:date="2020-10-25T12:35:00Z">
                  <w:rPr>
                    <w:rFonts w:eastAsia="Times New Roman"/>
                  </w:rPr>
                </w:rPrChange>
              </w:rPr>
              <w:t>[26]</w:t>
            </w:r>
          </w:ins>
          <w:ins w:id="103" w:author="Kedar Joshi" w:date="2020-10-25T12:34:00Z">
            <w:r w:rsidR="004A2098">
              <w:fldChar w:fldCharType="end"/>
            </w:r>
          </w:ins>
          <w:customXmlInsRangeStart w:id="104" w:author="Kedar Joshi" w:date="2020-10-25T12:34:00Z"/>
        </w:sdtContent>
      </w:sdt>
      <w:customXmlInsRangeEnd w:id="104"/>
      <w:ins w:id="105" w:author="Kedar Joshi" w:date="2020-10-25T12:34:00Z">
        <w:r w:rsidR="004A2098">
          <w:t xml:space="preserve"> </w:t>
        </w:r>
      </w:ins>
      <w:ins w:id="106" w:author="Kedar Joshi" w:date="2020-10-25T12:00:00Z">
        <w:r w:rsidR="00AA24AE">
          <w:t>devised a</w:t>
        </w:r>
      </w:ins>
      <w:ins w:id="107" w:author="Kedar Joshi" w:date="2020-10-25T11:55:00Z">
        <w:r w:rsidR="00AA24AE">
          <w:t xml:space="preserve"> grinding force </w:t>
        </w:r>
      </w:ins>
      <w:ins w:id="108" w:author="Kedar Joshi" w:date="2020-10-25T12:00:00Z">
        <w:r w:rsidR="00AA24AE">
          <w:t xml:space="preserve">model to implement a </w:t>
        </w:r>
      </w:ins>
      <w:ins w:id="109" w:author="Kedar Joshi" w:date="2020-10-25T11:56:00Z">
        <w:r w:rsidR="00AA24AE">
          <w:t>real-time tool deflection compensation al</w:t>
        </w:r>
      </w:ins>
      <w:ins w:id="110" w:author="Kedar Joshi" w:date="2020-10-25T11:57:00Z">
        <w:r w:rsidR="00AA24AE">
          <w:t xml:space="preserve">gorithm. </w:t>
        </w:r>
      </w:ins>
      <w:ins w:id="111" w:author="Kedar Joshi" w:date="2020-10-25T12:05:00Z">
        <w:r w:rsidR="00AA24AE">
          <w:t>Although they account for the tool deflection</w:t>
        </w:r>
        <w:r w:rsidR="006F7D95">
          <w:t>, t</w:t>
        </w:r>
      </w:ins>
      <w:ins w:id="112" w:author="Kedar Joshi" w:date="2020-10-25T11:57:00Z">
        <w:r w:rsidR="00AA24AE">
          <w:t>he</w:t>
        </w:r>
      </w:ins>
      <w:ins w:id="113" w:author="Kedar Joshi" w:date="2020-10-25T12:01:00Z">
        <w:r w:rsidR="00AA24AE">
          <w:t xml:space="preserve">ir work uses a parallel hexapod robot </w:t>
        </w:r>
      </w:ins>
      <w:ins w:id="114" w:author="Kedar Joshi" w:date="2020-10-25T12:04:00Z">
        <w:r w:rsidR="00AA24AE">
          <w:t>w</w:t>
        </w:r>
      </w:ins>
      <w:ins w:id="115" w:author="Kedar Joshi" w:date="2020-10-25T12:05:00Z">
        <w:r w:rsidR="00AA24AE">
          <w:t xml:space="preserve">hich </w:t>
        </w:r>
        <w:r w:rsidR="006F7D95">
          <w:t xml:space="preserve">has a much higher compliance compared to a 6-axis robot manipulator. </w:t>
        </w:r>
      </w:ins>
    </w:p>
    <w:p w14:paraId="31822738" w14:textId="0B23CD19" w:rsidR="00E7559B" w:rsidRDefault="00E7559B" w:rsidP="0054525C">
      <w:pPr>
        <w:ind w:firstLine="720"/>
      </w:pPr>
      <w:r>
        <w:t>Similarly, Huang</w:t>
      </w:r>
      <w:r w:rsidR="00585BD7">
        <w:t xml:space="preserve"> et al.</w:t>
      </w:r>
      <w:r>
        <w:t xml:space="preserve"> </w:t>
      </w:r>
      <w:sdt>
        <w:sdtPr>
          <w:id w:val="622424637"/>
          <w:citation/>
        </w:sdtPr>
        <w:sdtContent>
          <w:r w:rsidR="00D90D1E">
            <w:fldChar w:fldCharType="begin"/>
          </w:r>
          <w:r w:rsidR="00734B6A">
            <w:instrText xml:space="preserve">CITATION Hua02 \l 1033 </w:instrText>
          </w:r>
          <w:r w:rsidR="00D90D1E">
            <w:fldChar w:fldCharType="separate"/>
          </w:r>
          <w:ins w:id="116" w:author="Kedar Joshi" w:date="2020-10-25T12:35:00Z">
            <w:r w:rsidR="00361893" w:rsidRPr="00361893">
              <w:rPr>
                <w:noProof/>
                <w:rPrChange w:id="117" w:author="Kedar Joshi" w:date="2020-10-25T12:35:00Z">
                  <w:rPr>
                    <w:rFonts w:eastAsia="Times New Roman"/>
                  </w:rPr>
                </w:rPrChange>
              </w:rPr>
              <w:t>[27]</w:t>
            </w:r>
          </w:ins>
          <w:del w:id="118" w:author="Kedar Joshi" w:date="2020-10-25T12:35:00Z">
            <w:r w:rsidR="00DB1059" w:rsidRPr="009619CB" w:rsidDel="00361893">
              <w:rPr>
                <w:noProof/>
              </w:rPr>
              <w:delText>[25]</w:delText>
            </w:r>
          </w:del>
          <w:r w:rsidR="00D90D1E">
            <w:fldChar w:fldCharType="end"/>
          </w:r>
        </w:sdtContent>
      </w:sdt>
      <w:r>
        <w:t xml:space="preserve"> </w:t>
      </w:r>
      <w:r w:rsidR="00F710E7">
        <w:t>focused on controlling and optimizing t</w:t>
      </w:r>
      <w:r w:rsidR="00F710E7" w:rsidRPr="00407F6E">
        <w:rPr>
          <w:color w:val="000000" w:themeColor="text1"/>
        </w:rPr>
        <w:t xml:space="preserve">he path of the belt grinder, </w:t>
      </w:r>
      <w:r w:rsidR="00112D8B">
        <w:rPr>
          <w:color w:val="000000" w:themeColor="text1"/>
        </w:rPr>
        <w:t xml:space="preserve">which was </w:t>
      </w:r>
      <w:r w:rsidR="004932DC">
        <w:rPr>
          <w:color w:val="000000" w:themeColor="text1"/>
        </w:rPr>
        <w:t>attached to</w:t>
      </w:r>
      <w:r w:rsidR="00F710E7" w:rsidRPr="00407F6E">
        <w:rPr>
          <w:color w:val="000000" w:themeColor="text1"/>
        </w:rPr>
        <w:t xml:space="preserve"> the </w:t>
      </w:r>
      <w:r w:rsidR="004932DC">
        <w:rPr>
          <w:color w:val="000000" w:themeColor="text1"/>
        </w:rPr>
        <w:t>end effector of a 6-dof</w:t>
      </w:r>
      <w:r w:rsidR="00F710E7" w:rsidRPr="00407F6E">
        <w:rPr>
          <w:color w:val="000000" w:themeColor="text1"/>
        </w:rPr>
        <w:t xml:space="preserve"> robot, to compensate </w:t>
      </w:r>
      <w:r w:rsidR="00F710E7">
        <w:rPr>
          <w:color w:val="000000" w:themeColor="text1"/>
        </w:rPr>
        <w:t>for belt</w:t>
      </w:r>
      <w:r w:rsidR="00F710E7" w:rsidRPr="00407F6E">
        <w:rPr>
          <w:color w:val="000000" w:themeColor="text1"/>
        </w:rPr>
        <w:t xml:space="preserve"> wear and to control the pressure between the wheel and workpiece surface</w:t>
      </w:r>
      <w:r w:rsidR="004932DC">
        <w:rPr>
          <w:color w:val="000000" w:themeColor="text1"/>
        </w:rPr>
        <w:t>s</w:t>
      </w:r>
      <w:r w:rsidR="00F710E7">
        <w:t>.</w:t>
      </w:r>
      <w:r>
        <w:t xml:space="preserve"> </w:t>
      </w:r>
    </w:p>
    <w:p w14:paraId="42661EB0" w14:textId="5BC3C588" w:rsidR="00573857" w:rsidRDefault="00573857" w:rsidP="00C61FB3">
      <w:pPr>
        <w:ind w:firstLine="720"/>
      </w:pPr>
      <w:r>
        <w:t xml:space="preserve">It can be deduced from the literature survey that although significant research has been done in </w:t>
      </w:r>
      <w:r w:rsidR="00E37DEA">
        <w:t xml:space="preserve">understanding relevant aspects of the </w:t>
      </w:r>
      <w:r>
        <w:t>grinding</w:t>
      </w:r>
      <w:r w:rsidR="00E37DEA">
        <w:t xml:space="preserve"> process</w:t>
      </w:r>
      <w:r>
        <w:t xml:space="preserve"> and robotic </w:t>
      </w:r>
      <w:r w:rsidR="00E37DEA">
        <w:t>belt grinding</w:t>
      </w:r>
      <w:r>
        <w:t xml:space="preserve">, there is little </w:t>
      </w:r>
      <w:r w:rsidR="00E37DEA">
        <w:t xml:space="preserve">work </w:t>
      </w:r>
      <w:r w:rsidR="005143E4">
        <w:t>on</w:t>
      </w:r>
      <w:r>
        <w:t xml:space="preserve"> robotic face grinding. Specifically, knowledge of the effect</w:t>
      </w:r>
      <w:r w:rsidR="000F604C">
        <w:t>s</w:t>
      </w:r>
      <w:r>
        <w:t xml:space="preserve"> of robot</w:t>
      </w:r>
      <w:r w:rsidR="00EB0058">
        <w:t xml:space="preserve"> compliance and</w:t>
      </w:r>
      <w:r>
        <w:t xml:space="preserve"> </w:t>
      </w:r>
      <w:r w:rsidR="000F604C">
        <w:t xml:space="preserve">the </w:t>
      </w:r>
      <w:r>
        <w:t>face grinding process parameters on process performance measure</w:t>
      </w:r>
      <w:r w:rsidR="00561C88">
        <w:t>s</w:t>
      </w:r>
      <w:r>
        <w:t xml:space="preserve"> </w:t>
      </w:r>
      <w:r w:rsidR="00561C88">
        <w:t>such as</w:t>
      </w:r>
      <w:r>
        <w:t xml:space="preserve"> grinding process cycle time </w:t>
      </w:r>
      <w:r w:rsidR="000F604C">
        <w:t xml:space="preserve">are </w:t>
      </w:r>
      <w:r>
        <w:t>required to successfully implement an effective robotic face grinding solution for high precision components such as bearing rings.</w:t>
      </w:r>
      <w:r w:rsidR="007A7B17">
        <w:t xml:space="preserve"> </w:t>
      </w:r>
      <w:r w:rsidR="00561C88">
        <w:t>Considering</w:t>
      </w:r>
      <w:r w:rsidR="007A7B17">
        <w:t xml:space="preserve"> these </w:t>
      </w:r>
      <w:r w:rsidR="003A4E1B">
        <w:t>issues</w:t>
      </w:r>
      <w:r w:rsidR="007A7B17">
        <w:t xml:space="preserve">, this paper </w:t>
      </w:r>
      <w:r w:rsidR="00707120">
        <w:t xml:space="preserve">focuses on </w:t>
      </w:r>
      <w:r w:rsidR="007A7B17">
        <w:t>the following</w:t>
      </w:r>
      <w:r w:rsidR="00707120">
        <w:t xml:space="preserve"> aspects of the robotic face grinding process</w:t>
      </w:r>
      <w:r w:rsidR="007A7B17">
        <w:t xml:space="preserve">: 1) </w:t>
      </w:r>
      <w:r w:rsidR="00D42EEA">
        <w:t>modeling</w:t>
      </w:r>
      <w:r w:rsidR="007A7B17">
        <w:t xml:space="preserve"> of </w:t>
      </w:r>
      <w:r w:rsidR="00707120">
        <w:t xml:space="preserve">the </w:t>
      </w:r>
      <w:r w:rsidR="007A7B17">
        <w:t xml:space="preserve">effect of robot compliance on face grinding </w:t>
      </w:r>
      <w:r w:rsidR="00707120">
        <w:t xml:space="preserve">process </w:t>
      </w:r>
      <w:r w:rsidR="007A7B17">
        <w:t xml:space="preserve">cycle time, and 2) identification of robotic face grinding process conditions necessary to optimize the </w:t>
      </w:r>
      <w:r w:rsidR="00731C0A">
        <w:t xml:space="preserve">face grinding </w:t>
      </w:r>
      <w:r w:rsidR="00334E0A">
        <w:t xml:space="preserve">process </w:t>
      </w:r>
      <w:r w:rsidR="007A7B17">
        <w:t xml:space="preserve">cycle time. </w:t>
      </w:r>
    </w:p>
    <w:p w14:paraId="076906A5" w14:textId="2D95D657" w:rsidR="003E694A" w:rsidRPr="0078606B" w:rsidRDefault="002334FF" w:rsidP="00C61FB3">
      <w:pPr>
        <w:ind w:firstLine="720"/>
      </w:pPr>
      <w:r>
        <w:t>The paper</w:t>
      </w:r>
      <w:r w:rsidR="006E5445">
        <w:t xml:space="preserve"> is organized as follows.</w:t>
      </w:r>
      <w:r>
        <w:t xml:space="preserve"> </w:t>
      </w:r>
      <w:r w:rsidR="006E5445">
        <w:t>A</w:t>
      </w:r>
      <w:r w:rsidR="00FB21FE">
        <w:t xml:space="preserve"> robotic face grinding process model </w:t>
      </w:r>
      <w:r w:rsidR="005B193B">
        <w:t>that</w:t>
      </w:r>
      <w:r w:rsidR="006E5445">
        <w:t xml:space="preserve"> relate</w:t>
      </w:r>
      <w:r w:rsidR="005B193B">
        <w:t>s</w:t>
      </w:r>
      <w:r w:rsidR="00FB21FE">
        <w:t xml:space="preserve"> the </w:t>
      </w:r>
      <w:r w:rsidR="00424048">
        <w:t xml:space="preserve">face </w:t>
      </w:r>
      <w:r w:rsidR="00FB21FE">
        <w:t>grinding process parameters</w:t>
      </w:r>
      <w:r w:rsidR="00424048">
        <w:t xml:space="preserve"> </w:t>
      </w:r>
      <w:r w:rsidR="00DC478C">
        <w:t xml:space="preserve">and robot Cartesian stiffness </w:t>
      </w:r>
      <w:r w:rsidR="00424048">
        <w:t xml:space="preserve">to the </w:t>
      </w:r>
      <w:r w:rsidR="00A820EA">
        <w:t>overall</w:t>
      </w:r>
      <w:r w:rsidR="00706069">
        <w:t xml:space="preserve"> cycle time</w:t>
      </w:r>
      <w:r w:rsidR="00A820EA">
        <w:t xml:space="preserve"> is first </w:t>
      </w:r>
      <w:r w:rsidR="00A820EA">
        <w:lastRenderedPageBreak/>
        <w:t>presented</w:t>
      </w:r>
      <w:r w:rsidR="00706069">
        <w:t>.</w:t>
      </w:r>
      <w:r w:rsidR="00FB21FE">
        <w:t xml:space="preserve"> </w:t>
      </w:r>
      <w:r w:rsidR="001121E2">
        <w:t>Next,</w:t>
      </w:r>
      <w:r w:rsidR="00046F5C">
        <w:t xml:space="preserve"> the</w:t>
      </w:r>
      <w:r>
        <w:t xml:space="preserve"> experimental </w:t>
      </w:r>
      <w:r w:rsidR="00046F5C">
        <w:t xml:space="preserve">robotic face grinding </w:t>
      </w:r>
      <w:r>
        <w:t>setup for validating the model</w:t>
      </w:r>
      <w:r w:rsidR="001121E2">
        <w:t xml:space="preserve"> is described</w:t>
      </w:r>
      <w:r w:rsidR="00046F5C">
        <w:t xml:space="preserve">. </w:t>
      </w:r>
      <w:r w:rsidR="001121E2">
        <w:t>This is followed by</w:t>
      </w:r>
      <w:r w:rsidR="002318D9">
        <w:t xml:space="preserve"> identification of the</w:t>
      </w:r>
      <w:r>
        <w:t xml:space="preserve"> process parameters </w:t>
      </w:r>
      <w:r w:rsidR="002318D9">
        <w:t>necessary to</w:t>
      </w:r>
      <w:r>
        <w:t xml:space="preserve"> </w:t>
      </w:r>
      <w:r w:rsidR="002318D9">
        <w:t xml:space="preserve">minimize the face </w:t>
      </w:r>
      <w:r>
        <w:t xml:space="preserve">grinding </w:t>
      </w:r>
      <w:r w:rsidR="002318D9">
        <w:t xml:space="preserve">process </w:t>
      </w:r>
      <w:r>
        <w:t>cycle time</w:t>
      </w:r>
      <w:r w:rsidR="002318D9">
        <w:t>.</w:t>
      </w:r>
      <w:r w:rsidR="004D6185">
        <w:t xml:space="preserve"> Finally, key conclusions </w:t>
      </w:r>
      <w:r w:rsidR="007A574B">
        <w:t xml:space="preserve">of the work are </w:t>
      </w:r>
      <w:r w:rsidR="009619CB">
        <w:t>presented,</w:t>
      </w:r>
      <w:r w:rsidR="007A574B">
        <w:t xml:space="preserve"> and possible future extensions of the work </w:t>
      </w:r>
      <w:r w:rsidR="00937AEC">
        <w:t xml:space="preserve">are </w:t>
      </w:r>
      <w:r w:rsidR="007A574B">
        <w:t>discussed.</w:t>
      </w:r>
    </w:p>
    <w:p w14:paraId="33084864" w14:textId="696328F6" w:rsidR="00E960F4" w:rsidRDefault="00E960F4">
      <w:pPr>
        <w:spacing w:before="0" w:line="276" w:lineRule="auto"/>
        <w:jc w:val="left"/>
      </w:pPr>
    </w:p>
    <w:p w14:paraId="79A55EC3" w14:textId="21523818" w:rsidR="0004537C" w:rsidRDefault="005E4C6D" w:rsidP="0054525C">
      <w:pPr>
        <w:pStyle w:val="Heading1"/>
      </w:pPr>
      <w:r>
        <w:t>Robotic Face Grinding</w:t>
      </w:r>
      <w:r w:rsidR="00E64622">
        <w:t xml:space="preserve"> Process Model</w:t>
      </w:r>
    </w:p>
    <w:p w14:paraId="10BFD4C4" w14:textId="3B9B3316" w:rsidR="00937AEC" w:rsidRPr="00937AEC" w:rsidRDefault="0044691C" w:rsidP="00C61FB3">
      <w:pPr>
        <w:ind w:firstLine="720"/>
        <w:rPr>
          <w:bCs/>
        </w:rPr>
      </w:pPr>
      <w:r>
        <w:rPr>
          <w:bCs/>
        </w:rPr>
        <w:t>A</w:t>
      </w:r>
      <w:r w:rsidR="00F90614">
        <w:rPr>
          <w:bCs/>
        </w:rPr>
        <w:t xml:space="preserve"> face grinding process model that relates the grinding process cycle time to the grinding process parameters and robot </w:t>
      </w:r>
      <w:r w:rsidR="00B85A6C">
        <w:rPr>
          <w:bCs/>
        </w:rPr>
        <w:t xml:space="preserve">Cartesian </w:t>
      </w:r>
      <w:r w:rsidR="00F90614">
        <w:rPr>
          <w:bCs/>
        </w:rPr>
        <w:t>stiffness is derived</w:t>
      </w:r>
      <w:r w:rsidR="00856A0C">
        <w:rPr>
          <w:bCs/>
        </w:rPr>
        <w:t xml:space="preserve"> in this section.</w:t>
      </w:r>
      <w:r w:rsidR="00F90614">
        <w:rPr>
          <w:bCs/>
        </w:rPr>
        <w:t xml:space="preserve"> </w:t>
      </w:r>
      <w:r w:rsidR="00644FE0">
        <w:rPr>
          <w:bCs/>
        </w:rPr>
        <w:t xml:space="preserve"> </w:t>
      </w:r>
      <w:r w:rsidR="00E074E8">
        <w:rPr>
          <w:bCs/>
        </w:rPr>
        <w:t>Th</w:t>
      </w:r>
      <w:r w:rsidR="00856A0C">
        <w:rPr>
          <w:bCs/>
        </w:rPr>
        <w:t>e</w:t>
      </w:r>
      <w:r w:rsidR="00E074E8">
        <w:rPr>
          <w:bCs/>
        </w:rPr>
        <w:t xml:space="preserve"> model is </w:t>
      </w:r>
      <w:r>
        <w:rPr>
          <w:bCs/>
        </w:rPr>
        <w:t>required</w:t>
      </w:r>
      <w:r w:rsidR="00E074E8">
        <w:rPr>
          <w:bCs/>
        </w:rPr>
        <w:t xml:space="preserve"> to analyze the effects of grinding process parameters such as the infeed rate, </w:t>
      </w:r>
      <w:r w:rsidR="003B69F2">
        <w:rPr>
          <w:bCs/>
        </w:rPr>
        <w:t xml:space="preserve">wheel-work contact area, </w:t>
      </w:r>
      <w:r w:rsidR="00132FB1">
        <w:rPr>
          <w:bCs/>
        </w:rPr>
        <w:t xml:space="preserve">wheel speed, </w:t>
      </w:r>
      <w:r w:rsidR="003B69F2">
        <w:rPr>
          <w:bCs/>
        </w:rPr>
        <w:t xml:space="preserve">wheel properties, and </w:t>
      </w:r>
      <w:r w:rsidR="00B85A6C">
        <w:rPr>
          <w:bCs/>
        </w:rPr>
        <w:t>robot stiffness</w:t>
      </w:r>
      <w:r w:rsidR="0047207E">
        <w:rPr>
          <w:bCs/>
        </w:rPr>
        <w:t xml:space="preserve"> on the grinding cycle</w:t>
      </w:r>
      <w:r w:rsidR="00A620AC">
        <w:rPr>
          <w:bCs/>
        </w:rPr>
        <w:t xml:space="preserve"> time</w:t>
      </w:r>
      <w:r w:rsidR="0047207E">
        <w:rPr>
          <w:bCs/>
        </w:rPr>
        <w:t xml:space="preserve">. </w:t>
      </w:r>
    </w:p>
    <w:p w14:paraId="603E271F" w14:textId="6F5CA176" w:rsidR="00072FB9" w:rsidRPr="00072FB9" w:rsidRDefault="00F97609" w:rsidP="00072FB9">
      <w:pPr>
        <w:pStyle w:val="Heading2"/>
      </w:pPr>
      <w:bookmarkStart w:id="119" w:name="_Toc8825943"/>
      <w:bookmarkStart w:id="120" w:name="_Toc11521686"/>
      <w:r>
        <w:t>P</w:t>
      </w:r>
      <w:r w:rsidR="0004537C">
        <w:t>rocess</w:t>
      </w:r>
      <w:bookmarkEnd w:id="119"/>
      <w:bookmarkEnd w:id="120"/>
      <w:r w:rsidR="00A63998">
        <w:t xml:space="preserve"> Configuration</w:t>
      </w:r>
    </w:p>
    <w:p w14:paraId="191953E0" w14:textId="7D5070FE" w:rsidR="00072FB9" w:rsidRPr="00072FB9" w:rsidRDefault="00072FB9" w:rsidP="00C61FB3">
      <w:pPr>
        <w:ind w:firstLine="720"/>
      </w:pPr>
      <w:r>
        <w:t xml:space="preserve">As shown in </w:t>
      </w:r>
      <w:r>
        <w:fldChar w:fldCharType="begin"/>
      </w:r>
      <w:r>
        <w:instrText xml:space="preserve"> REF _Ref7779232 \h </w:instrText>
      </w:r>
      <w:r>
        <w:fldChar w:fldCharType="separate"/>
      </w:r>
      <w:ins w:id="121" w:author="Kedar Joshi" w:date="2020-10-25T12:35:00Z">
        <w:r w:rsidR="00361893" w:rsidRPr="00A63998">
          <w:t xml:space="preserve">Figure </w:t>
        </w:r>
        <w:r w:rsidR="00361893">
          <w:rPr>
            <w:noProof/>
          </w:rPr>
          <w:t>2</w:t>
        </w:r>
      </w:ins>
      <w:del w:id="122" w:author="Kedar Joshi" w:date="2020-10-25T12:35:00Z">
        <w:r w:rsidR="00DB1059" w:rsidRPr="00A63998" w:rsidDel="00361893">
          <w:delText xml:space="preserve">Figure </w:delText>
        </w:r>
        <w:r w:rsidR="00DB1059" w:rsidDel="00361893">
          <w:rPr>
            <w:noProof/>
          </w:rPr>
          <w:delText>2</w:delText>
        </w:r>
      </w:del>
      <w:r>
        <w:fldChar w:fldCharType="end"/>
      </w:r>
      <w:r>
        <w:t xml:space="preserve">, the </w:t>
      </w:r>
      <w:r w:rsidR="004E74CE">
        <w:t xml:space="preserve">bearing </w:t>
      </w:r>
      <w:r>
        <w:t xml:space="preserve">ring is held in a </w:t>
      </w:r>
      <w:r w:rsidR="00A63998">
        <w:t xml:space="preserve">counter </w:t>
      </w:r>
      <w:r>
        <w:t>rotating chuck mounted to the robot end</w:t>
      </w:r>
      <w:r w:rsidR="004E74CE">
        <w:t xml:space="preserve"> </w:t>
      </w:r>
      <w:r>
        <w:t xml:space="preserve">effector, which is fed </w:t>
      </w:r>
      <w:r w:rsidR="007735A9">
        <w:t xml:space="preserve">into </w:t>
      </w:r>
      <w:r>
        <w:t xml:space="preserve">the periphery of the grinding wheel surface where the wheel speed is maximum. The face grinding process involves contact between the rotating face of the bearing ring and the rotating grinding wheel as </w:t>
      </w:r>
      <w:r w:rsidR="00D10AA6">
        <w:t>depicted in the figure</w:t>
      </w:r>
      <w:r>
        <w:t xml:space="preserve">. </w:t>
      </w:r>
    </w:p>
    <w:p w14:paraId="28289F69" w14:textId="7ADBA259" w:rsidR="0004537C" w:rsidRDefault="00EF49DC" w:rsidP="009E6931">
      <w:pPr>
        <w:keepNext/>
        <w:jc w:val="center"/>
      </w:pPr>
      <w:r>
        <w:rPr>
          <w:noProof/>
        </w:rPr>
        <w:lastRenderedPageBreak/>
        <w:drawing>
          <wp:inline distT="0" distB="0" distL="0" distR="0" wp14:anchorId="4077FAAC" wp14:editId="7DC1EBAA">
            <wp:extent cx="2927350" cy="3230025"/>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0570" cy="3244612"/>
                    </a:xfrm>
                    <a:prstGeom prst="rect">
                      <a:avLst/>
                    </a:prstGeom>
                    <a:noFill/>
                  </pic:spPr>
                </pic:pic>
              </a:graphicData>
            </a:graphic>
          </wp:inline>
        </w:drawing>
      </w:r>
    </w:p>
    <w:p w14:paraId="397834DE" w14:textId="0D5388F0" w:rsidR="0004537C" w:rsidRPr="00A63998" w:rsidRDefault="0004537C" w:rsidP="00C61FB3">
      <w:pPr>
        <w:pStyle w:val="Caption"/>
      </w:pPr>
      <w:bookmarkStart w:id="123" w:name="_Ref7779232"/>
      <w:bookmarkStart w:id="124" w:name="_Toc8825970"/>
      <w:bookmarkStart w:id="125" w:name="_Toc11521728"/>
      <w:r w:rsidRPr="00A63998">
        <w:t xml:space="preserve">Figure </w:t>
      </w:r>
      <w:fldSimple w:instr=" SEQ Figure \* ARABIC ">
        <w:r w:rsidR="00361893">
          <w:rPr>
            <w:noProof/>
          </w:rPr>
          <w:t>2</w:t>
        </w:r>
      </w:fldSimple>
      <w:bookmarkEnd w:id="123"/>
      <w:r w:rsidRPr="00A63998">
        <w:t xml:space="preserve">: Process </w:t>
      </w:r>
      <w:bookmarkEnd w:id="124"/>
      <w:bookmarkEnd w:id="125"/>
      <w:r w:rsidR="00A63998">
        <w:t>configuration</w:t>
      </w:r>
      <w:r w:rsidR="00A63998" w:rsidRPr="00A63998">
        <w:t>.</w:t>
      </w:r>
    </w:p>
    <w:p w14:paraId="3A0CD8BA" w14:textId="1A5A87BB" w:rsidR="0004537C" w:rsidRPr="0049466A" w:rsidRDefault="00644E20" w:rsidP="00C61FB3">
      <w:pPr>
        <w:ind w:firstLine="720"/>
      </w:pPr>
      <w:r>
        <w:t xml:space="preserve">During the face grinding operation, </w:t>
      </w:r>
      <w:r w:rsidR="00B0713A">
        <w:t>the actual infeed of the robot</w:t>
      </w:r>
      <w:r w:rsidR="00E32920">
        <w:t xml:space="preserve"> </w:t>
      </w:r>
      <w:r w:rsidR="00B0713A">
        <w:t xml:space="preserve">does not match the commanded infeed. This is because the robot elastically deforms </w:t>
      </w:r>
      <w:r w:rsidR="009C0FA8">
        <w:t>under the influence of the time-varying normal forces</w:t>
      </w:r>
      <w:r w:rsidR="004A50B4">
        <w:t xml:space="preserve"> generated at the wheel-work interface</w:t>
      </w:r>
      <w:r w:rsidR="00F7442C">
        <w:t>. The</w:t>
      </w:r>
      <w:r w:rsidR="009C0FA8">
        <w:t>se</w:t>
      </w:r>
      <w:r w:rsidR="00F7442C">
        <w:t xml:space="preserve"> </w:t>
      </w:r>
      <w:r w:rsidR="00873F03">
        <w:t>deflection</w:t>
      </w:r>
      <w:r w:rsidR="009C0FA8">
        <w:t>s</w:t>
      </w:r>
      <w:r w:rsidR="00873F03">
        <w:t xml:space="preserve"> of the robot</w:t>
      </w:r>
      <w:r w:rsidR="00D26AEB">
        <w:t xml:space="preserve"> end effector </w:t>
      </w:r>
      <w:r w:rsidR="00540500">
        <w:t xml:space="preserve">in turn </w:t>
      </w:r>
      <w:r w:rsidR="00D26AEB">
        <w:t>affect the material removal rate</w:t>
      </w:r>
      <w:r w:rsidR="00540500">
        <w:t xml:space="preserve"> and the overall process cycle time.</w:t>
      </w:r>
    </w:p>
    <w:p w14:paraId="19E32D37" w14:textId="115A490B" w:rsidR="0004537C" w:rsidRDefault="0004537C" w:rsidP="0004537C">
      <w:pPr>
        <w:pStyle w:val="Heading2"/>
      </w:pPr>
      <w:bookmarkStart w:id="126" w:name="_Toc8825944"/>
      <w:bookmarkStart w:id="127" w:name="_Toc11521687"/>
      <w:r>
        <w:t xml:space="preserve">Material </w:t>
      </w:r>
      <w:r w:rsidR="009B1828">
        <w:t>R</w:t>
      </w:r>
      <w:r>
        <w:t xml:space="preserve">emoval </w:t>
      </w:r>
      <w:bookmarkEnd w:id="126"/>
      <w:bookmarkEnd w:id="127"/>
      <w:r w:rsidR="004D1A97">
        <w:t>Rate</w:t>
      </w:r>
    </w:p>
    <w:p w14:paraId="4310AF4C" w14:textId="585EAED9" w:rsidR="0004537C" w:rsidRDefault="003B7EB7" w:rsidP="00C61FB3">
      <w:pPr>
        <w:tabs>
          <w:tab w:val="left" w:pos="540"/>
        </w:tabs>
        <w:ind w:firstLine="720"/>
      </w:pPr>
      <w:r>
        <w:t xml:space="preserve">Denoting the </w:t>
      </w:r>
      <w:r w:rsidR="0004537C">
        <w:t>rate at which the part feeds into the wheel</w:t>
      </w:r>
      <w:r w:rsidR="00274842">
        <w:t xml:space="preserve"> (infeed)</w:t>
      </w:r>
      <w:r w:rsidR="0004537C">
        <w:t xml:space="preserve"> as </w:t>
      </w:r>
      <w:r w:rsidR="0004537C" w:rsidRPr="00B10E25">
        <w:rPr>
          <w:i/>
        </w:rPr>
        <w:t>f</w:t>
      </w:r>
      <w:r w:rsidR="0004537C">
        <w:t xml:space="preserve"> and the surface </w:t>
      </w:r>
      <w:r w:rsidR="00DC68FE">
        <w:t xml:space="preserve">contact </w:t>
      </w:r>
      <w:r w:rsidR="0004537C">
        <w:t xml:space="preserve">area of the ring as </w:t>
      </w:r>
      <w:r w:rsidR="0004537C" w:rsidRPr="00B10E25">
        <w:rPr>
          <w:i/>
        </w:rPr>
        <w:t>A</w:t>
      </w:r>
      <w:r>
        <w:t>,</w:t>
      </w:r>
      <w:r w:rsidR="0004537C">
        <w:t xml:space="preserve"> </w:t>
      </w:r>
      <w:r>
        <w:t>t</w:t>
      </w:r>
      <w:r w:rsidR="0004537C">
        <w:t>he material removal rate</w:t>
      </w:r>
      <w:r>
        <w:t>,</w:t>
      </w:r>
      <w:r w:rsidR="00DC68FE">
        <w:t xml:space="preserve"> </w:t>
      </w:r>
      <w:r w:rsidR="00DC68FE" w:rsidRPr="009619CB">
        <w:rPr>
          <w:i/>
          <w:iCs/>
        </w:rPr>
        <w:t>MRR</w:t>
      </w:r>
      <w:r>
        <w:t>,</w:t>
      </w:r>
      <w:r w:rsidR="0004537C">
        <w:t xml:space="preserve"> can </w:t>
      </w:r>
      <w:r w:rsidR="00DC68FE">
        <w:t xml:space="preserve">then </w:t>
      </w:r>
      <w:r w:rsidR="0004537C">
        <w:t xml:space="preserve">be written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04537C" w14:paraId="2FEA8E11" w14:textId="77777777" w:rsidTr="00D87019">
        <w:tc>
          <w:tcPr>
            <w:tcW w:w="2876" w:type="dxa"/>
          </w:tcPr>
          <w:p w14:paraId="7221C7C1" w14:textId="77777777" w:rsidR="0004537C" w:rsidRDefault="0004537C" w:rsidP="00C61FB3">
            <w:pPr>
              <w:ind w:firstLine="720"/>
            </w:pPr>
          </w:p>
        </w:tc>
        <w:tc>
          <w:tcPr>
            <w:tcW w:w="2877" w:type="dxa"/>
          </w:tcPr>
          <w:p w14:paraId="14F92C74" w14:textId="77777777" w:rsidR="0004537C" w:rsidRDefault="0004537C" w:rsidP="00C61FB3">
            <w:pPr>
              <w:ind w:firstLine="720"/>
            </w:pPr>
            <m:oMathPara>
              <m:oMath>
                <m:r>
                  <w:rPr>
                    <w:rFonts w:ascii="Cambria Math" w:hAnsi="Cambria Math"/>
                  </w:rPr>
                  <m:t>MRR=f A</m:t>
                </m:r>
              </m:oMath>
            </m:oMathPara>
          </w:p>
        </w:tc>
        <w:tc>
          <w:tcPr>
            <w:tcW w:w="2877" w:type="dxa"/>
          </w:tcPr>
          <w:p w14:paraId="362B2300" w14:textId="77777777" w:rsidR="0004537C" w:rsidRDefault="0004537C" w:rsidP="00C61FB3">
            <w:pPr>
              <w:ind w:firstLine="720"/>
              <w:jc w:val="right"/>
            </w:pPr>
            <w:r>
              <w:t>(1)</w:t>
            </w:r>
          </w:p>
        </w:tc>
      </w:tr>
    </w:tbl>
    <w:p w14:paraId="1298D5C7" w14:textId="609A48A3" w:rsidR="0004537C" w:rsidRDefault="0004537C" w:rsidP="00C61FB3">
      <w:pPr>
        <w:tabs>
          <w:tab w:val="left" w:pos="540"/>
        </w:tabs>
        <w:ind w:firstLine="720"/>
        <w:rPr>
          <w:rFonts w:eastAsiaTheme="minorEastAsia"/>
        </w:rPr>
      </w:pPr>
      <w:r>
        <w:t xml:space="preserve">Hahn and Lindsay </w:t>
      </w:r>
      <w:sdt>
        <w:sdtPr>
          <w:id w:val="-1224980673"/>
          <w:citation/>
        </w:sdtPr>
        <w:sdtContent>
          <w:r>
            <w:fldChar w:fldCharType="begin"/>
          </w:r>
          <w:r w:rsidR="00734B6A">
            <w:instrText xml:space="preserve">CITATION Hah69 \l 1033 </w:instrText>
          </w:r>
          <w:r>
            <w:fldChar w:fldCharType="separate"/>
          </w:r>
          <w:ins w:id="128" w:author="Kedar Joshi" w:date="2020-10-25T12:35:00Z">
            <w:r w:rsidR="00361893" w:rsidRPr="00361893">
              <w:rPr>
                <w:noProof/>
                <w:rPrChange w:id="129" w:author="Kedar Joshi" w:date="2020-10-25T12:35:00Z">
                  <w:rPr>
                    <w:rFonts w:eastAsia="Times New Roman"/>
                  </w:rPr>
                </w:rPrChange>
              </w:rPr>
              <w:t>[14]</w:t>
            </w:r>
          </w:ins>
          <w:del w:id="130" w:author="Kedar Joshi" w:date="2020-10-25T12:35:00Z">
            <w:r w:rsidR="00DB1059" w:rsidRPr="009619CB" w:rsidDel="00361893">
              <w:rPr>
                <w:noProof/>
              </w:rPr>
              <w:delText>[14]</w:delText>
            </w:r>
          </w:del>
          <w:r>
            <w:fldChar w:fldCharType="end"/>
          </w:r>
        </w:sdtContent>
      </w:sdt>
      <w:r w:rsidR="00D94A8F">
        <w:t xml:space="preserve"> </w:t>
      </w:r>
      <w:r w:rsidR="006B14CB">
        <w:t>have</w:t>
      </w:r>
      <w:r w:rsidR="006C0AC7">
        <w:t xml:space="preserve"> </w:t>
      </w:r>
      <w:r w:rsidR="00132AA9">
        <w:t xml:space="preserve">empirically </w:t>
      </w:r>
      <w:r w:rsidR="006C0AC7">
        <w:t xml:space="preserve">shown that the MRR </w:t>
      </w:r>
      <w:r w:rsidR="006B14CB">
        <w:t xml:space="preserve">per unit width </w:t>
      </w:r>
      <w:r w:rsidR="006858A4">
        <w:t xml:space="preserve">in cylindrical plunge grinding </w:t>
      </w:r>
      <w:r w:rsidR="006C0AC7">
        <w:t>is linearly proportional to the normal force</w:t>
      </w:r>
      <w:r w:rsidR="006858A4">
        <w:t xml:space="preserve"> intensity</w:t>
      </w:r>
      <w:r w:rsidR="006575FA">
        <w:t xml:space="preserve">, </w:t>
      </w:r>
      <w:r w:rsidR="00416023">
        <w:t xml:space="preserve">which is the normal force </w:t>
      </w:r>
      <w:r w:rsidR="00416023">
        <w:lastRenderedPageBreak/>
        <w:t xml:space="preserve">per unit width of wheel-part contact. They termed the </w:t>
      </w:r>
      <w:r w:rsidR="0014727F">
        <w:t xml:space="preserve">constant of proportionality </w:t>
      </w:r>
      <w:r w:rsidR="00416023">
        <w:t>as</w:t>
      </w:r>
      <w:r w:rsidR="0014727F">
        <w:t xml:space="preserve"> the material </w:t>
      </w:r>
      <w:r w:rsidR="00DB2D71">
        <w:t>removal</w:t>
      </w:r>
      <w:r w:rsidR="0014727F">
        <w:t xml:space="preserve"> parameter, </w:t>
      </w:r>
      <m:oMath>
        <m:sSub>
          <m:sSubPr>
            <m:ctrlPr>
              <w:rPr>
                <w:rFonts w:ascii="Cambria Math" w:hAnsi="Cambria Math"/>
                <w:i/>
              </w:rPr>
            </m:ctrlPr>
          </m:sSubPr>
          <m:e>
            <m:r>
              <w:rPr>
                <w:rFonts w:ascii="Cambria Math" w:hAnsi="Cambria Math"/>
              </w:rPr>
              <m:t>λ</m:t>
            </m:r>
          </m:e>
          <m:sub>
            <m:r>
              <w:rPr>
                <w:rFonts w:ascii="Cambria Math" w:hAnsi="Cambria Math"/>
              </w:rPr>
              <m:t>w</m:t>
            </m:r>
          </m:sub>
        </m:sSub>
      </m:oMath>
      <w:r w:rsidR="00700E85">
        <w:t xml:space="preserve">. </w:t>
      </w:r>
      <w:r w:rsidR="00784948">
        <w:t>Assuming a similar relationship holds in face grinding,</w:t>
      </w:r>
      <w:r w:rsidR="009C5197">
        <w:t xml:space="preserve"> </w:t>
      </w:r>
      <w:r w:rsidR="009C5197">
        <w:rPr>
          <w:rFonts w:eastAsiaTheme="minorEastAsia"/>
        </w:rPr>
        <w:t xml:space="preserve">the </w:t>
      </w:r>
      <w:r w:rsidR="00700E85">
        <w:rPr>
          <w:rFonts w:eastAsiaTheme="minorEastAsia"/>
        </w:rPr>
        <w:t xml:space="preserve">relationship between </w:t>
      </w:r>
      <w:r w:rsidR="00440E5C">
        <w:rPr>
          <w:rFonts w:eastAsiaTheme="minorEastAsia"/>
        </w:rPr>
        <w:t xml:space="preserve">the </w:t>
      </w:r>
      <w:r w:rsidR="00700E85" w:rsidRPr="009619CB">
        <w:rPr>
          <w:rFonts w:eastAsiaTheme="minorEastAsia"/>
          <w:i/>
          <w:iCs/>
        </w:rPr>
        <w:t>MRR</w:t>
      </w:r>
      <w:r w:rsidR="00700E85">
        <w:rPr>
          <w:rFonts w:eastAsiaTheme="minorEastAsia"/>
        </w:rPr>
        <w:t xml:space="preserve"> and the normal grinding force</w:t>
      </w:r>
      <w:r w:rsidR="0078494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784948">
        <w:rPr>
          <w:rFonts w:eastAsiaTheme="minorEastAsia"/>
        </w:rPr>
        <w:t>,</w:t>
      </w:r>
      <w:r w:rsidR="00700E85">
        <w:rPr>
          <w:rFonts w:eastAsiaTheme="minorEastAsia"/>
        </w:rPr>
        <w:t xml:space="preserve"> </w:t>
      </w:r>
      <w:r w:rsidR="009C5197">
        <w:rPr>
          <w:rFonts w:eastAsiaTheme="minorEastAsia"/>
        </w:rPr>
        <w:t>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04537C" w14:paraId="1D24F194" w14:textId="77777777" w:rsidTr="00D87019">
        <w:tc>
          <w:tcPr>
            <w:tcW w:w="2876" w:type="dxa"/>
          </w:tcPr>
          <w:p w14:paraId="0C4DDF6E" w14:textId="77777777" w:rsidR="0004537C" w:rsidRDefault="0004537C" w:rsidP="00C61FB3">
            <w:pPr>
              <w:ind w:firstLine="720"/>
            </w:pPr>
          </w:p>
        </w:tc>
        <w:tc>
          <w:tcPr>
            <w:tcW w:w="2877" w:type="dxa"/>
          </w:tcPr>
          <w:p w14:paraId="228131EA" w14:textId="77777777" w:rsidR="0004537C" w:rsidRDefault="0004537C" w:rsidP="00C61FB3">
            <w:pPr>
              <w:ind w:firstLine="720"/>
            </w:pPr>
            <m:oMathPara>
              <m:oMath>
                <m:r>
                  <w:rPr>
                    <w:rFonts w:ascii="Cambria Math" w:eastAsiaTheme="minorEastAsia" w:hAnsi="Cambria Math"/>
                  </w:rPr>
                  <m:t xml:space="preserve"> </m:t>
                </m:r>
                <m:r>
                  <w:rPr>
                    <w:rFonts w:ascii="Cambria Math" w:hAnsi="Cambria Math"/>
                  </w:rPr>
                  <m:t>f A=</m:t>
                </m:r>
                <m:sSub>
                  <m:sSubPr>
                    <m:ctrlPr>
                      <w:rPr>
                        <w:rFonts w:ascii="Cambria Math" w:hAnsi="Cambria Math"/>
                        <w:i/>
                      </w:rPr>
                    </m:ctrlPr>
                  </m:sSubPr>
                  <m:e>
                    <m:r>
                      <w:rPr>
                        <w:rFonts w:ascii="Cambria Math" w:hAnsi="Cambria Math"/>
                      </w:rPr>
                      <m:t>λ</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n</m:t>
                    </m:r>
                  </m:sub>
                </m:sSub>
              </m:oMath>
            </m:oMathPara>
          </w:p>
        </w:tc>
        <w:tc>
          <w:tcPr>
            <w:tcW w:w="2877" w:type="dxa"/>
          </w:tcPr>
          <w:p w14:paraId="5164A544" w14:textId="5D6A68C1" w:rsidR="0004537C" w:rsidRDefault="0004537C" w:rsidP="00C61FB3">
            <w:pPr>
              <w:ind w:firstLine="720"/>
              <w:jc w:val="right"/>
            </w:pPr>
            <w:r>
              <w:t>(</w:t>
            </w:r>
            <w:r w:rsidR="009A55E0">
              <w:t>2</w:t>
            </w:r>
            <w:r>
              <w:t>)</w:t>
            </w:r>
          </w:p>
        </w:tc>
      </w:tr>
    </w:tbl>
    <w:p w14:paraId="0D80B1D2" w14:textId="0BA255D4" w:rsidR="0004537C" w:rsidRPr="00B8059D" w:rsidRDefault="0004537C" w:rsidP="00C61FB3">
      <w:pPr>
        <w:ind w:firstLine="720"/>
      </w:pPr>
      <w:r>
        <w:rPr>
          <w:rFonts w:eastAsiaTheme="minorEastAsia"/>
        </w:rPr>
        <w:t xml:space="preserve">As discussed </w:t>
      </w:r>
      <w:r w:rsidR="00C556CD">
        <w:rPr>
          <w:rFonts w:eastAsiaTheme="minorEastAsia"/>
        </w:rPr>
        <w:t>later</w:t>
      </w:r>
      <w:r>
        <w:rPr>
          <w:rFonts w:eastAsiaTheme="minorEastAsia"/>
        </w:rPr>
        <w:t xml:space="preserve">, the material removal parameter </w:t>
      </w:r>
      <m:oMath>
        <m:sSub>
          <m:sSubPr>
            <m:ctrlPr>
              <w:rPr>
                <w:rFonts w:ascii="Cambria Math" w:hAnsi="Cambria Math"/>
                <w:i/>
              </w:rPr>
            </m:ctrlPr>
          </m:sSubPr>
          <m:e>
            <m:r>
              <w:rPr>
                <w:rFonts w:ascii="Cambria Math" w:hAnsi="Cambria Math"/>
              </w:rPr>
              <m:t>λ</m:t>
            </m:r>
          </m:e>
          <m:sub>
            <m:r>
              <w:rPr>
                <w:rFonts w:ascii="Cambria Math" w:hAnsi="Cambria Math"/>
              </w:rPr>
              <m:t>w</m:t>
            </m:r>
          </m:sub>
        </m:sSub>
      </m:oMath>
      <w:r w:rsidR="001E06D0">
        <w:t xml:space="preserve"> </w:t>
      </w:r>
      <w:r>
        <w:rPr>
          <w:rFonts w:eastAsiaTheme="minorEastAsia"/>
        </w:rPr>
        <w:t xml:space="preserve">depends on the process </w:t>
      </w:r>
      <w:r w:rsidR="000D7CD7">
        <w:rPr>
          <w:rFonts w:eastAsiaTheme="minorEastAsia"/>
        </w:rPr>
        <w:t xml:space="preserve">and wheel </w:t>
      </w:r>
      <w:r w:rsidR="003B1F5A">
        <w:rPr>
          <w:rFonts w:eastAsiaTheme="minorEastAsia"/>
        </w:rPr>
        <w:t xml:space="preserve">parameters </w:t>
      </w:r>
      <w:r>
        <w:rPr>
          <w:rFonts w:eastAsiaTheme="minorEastAsia"/>
        </w:rPr>
        <w:t xml:space="preserve">such as wheel speed, </w:t>
      </w:r>
      <w:r w:rsidR="00DB2D71">
        <w:rPr>
          <w:rFonts w:eastAsiaTheme="minorEastAsia"/>
        </w:rPr>
        <w:t xml:space="preserve">work </w:t>
      </w:r>
      <w:r>
        <w:rPr>
          <w:rFonts w:eastAsiaTheme="minorEastAsia"/>
        </w:rPr>
        <w:t>speed, cooling conditions</w:t>
      </w:r>
      <w:r w:rsidR="00DB2D71">
        <w:rPr>
          <w:rFonts w:eastAsiaTheme="minorEastAsia"/>
        </w:rPr>
        <w:t>,</w:t>
      </w:r>
      <w:r>
        <w:rPr>
          <w:rFonts w:eastAsiaTheme="minorEastAsia"/>
        </w:rPr>
        <w:t xml:space="preserve"> </w:t>
      </w:r>
      <w:r w:rsidR="00F30A9F">
        <w:rPr>
          <w:rFonts w:eastAsiaTheme="minorEastAsia"/>
        </w:rPr>
        <w:t xml:space="preserve">wheel hardness, </w:t>
      </w:r>
      <w:r>
        <w:rPr>
          <w:rFonts w:eastAsiaTheme="minorEastAsia"/>
        </w:rPr>
        <w:t xml:space="preserve">etc. Another important result of Hahn and Lindsay </w:t>
      </w:r>
      <w:sdt>
        <w:sdtPr>
          <w:rPr>
            <w:rFonts w:eastAsiaTheme="minorEastAsia"/>
          </w:rPr>
          <w:id w:val="1751689984"/>
          <w:citation/>
        </w:sdtPr>
        <w:sdtContent>
          <w:r>
            <w:rPr>
              <w:rFonts w:eastAsiaTheme="minorEastAsia"/>
            </w:rPr>
            <w:fldChar w:fldCharType="begin"/>
          </w:r>
          <w:r w:rsidR="00734B6A">
            <w:rPr>
              <w:rFonts w:eastAsiaTheme="minorEastAsia"/>
            </w:rPr>
            <w:instrText xml:space="preserve">CITATION Hah69 \l 1033 </w:instrText>
          </w:r>
          <w:r>
            <w:rPr>
              <w:rFonts w:eastAsiaTheme="minorEastAsia"/>
            </w:rPr>
            <w:fldChar w:fldCharType="separate"/>
          </w:r>
          <w:ins w:id="131" w:author="Kedar Joshi" w:date="2020-10-25T12:35:00Z">
            <w:r w:rsidR="00361893" w:rsidRPr="00361893">
              <w:rPr>
                <w:rFonts w:eastAsiaTheme="minorEastAsia"/>
                <w:noProof/>
                <w:rPrChange w:id="132" w:author="Kedar Joshi" w:date="2020-10-25T12:35:00Z">
                  <w:rPr>
                    <w:rFonts w:eastAsia="Times New Roman"/>
                  </w:rPr>
                </w:rPrChange>
              </w:rPr>
              <w:t>[14]</w:t>
            </w:r>
          </w:ins>
          <w:del w:id="133" w:author="Kedar Joshi" w:date="2020-10-25T12:35:00Z">
            <w:r w:rsidR="00DB1059" w:rsidRPr="009619CB" w:rsidDel="00361893">
              <w:rPr>
                <w:rFonts w:eastAsiaTheme="minorEastAsia"/>
                <w:noProof/>
              </w:rPr>
              <w:delText>[14]</w:delText>
            </w:r>
          </w:del>
          <w:r>
            <w:rPr>
              <w:rFonts w:eastAsiaTheme="minorEastAsia"/>
            </w:rPr>
            <w:fldChar w:fldCharType="end"/>
          </w:r>
        </w:sdtContent>
      </w:sdt>
      <w:r>
        <w:rPr>
          <w:rFonts w:eastAsiaTheme="minorEastAsia"/>
        </w:rPr>
        <w:t xml:space="preserve">  </w:t>
      </w:r>
      <w:r w:rsidR="00AE3111">
        <w:rPr>
          <w:rFonts w:eastAsiaTheme="minorEastAsia"/>
        </w:rPr>
        <w:t xml:space="preserve">relevant </w:t>
      </w:r>
      <w:r w:rsidR="00C82EEF">
        <w:rPr>
          <w:rFonts w:eastAsiaTheme="minorEastAsia"/>
        </w:rPr>
        <w:t>to face grinding process</w:t>
      </w:r>
      <w:r w:rsidR="008807C8">
        <w:rPr>
          <w:rFonts w:eastAsiaTheme="minorEastAsia"/>
        </w:rPr>
        <w:t xml:space="preserve"> </w:t>
      </w:r>
      <w:r w:rsidR="00AB75A9">
        <w:rPr>
          <w:rFonts w:eastAsiaTheme="minorEastAsia"/>
        </w:rPr>
        <w:t>modeling</w:t>
      </w:r>
      <w:r w:rsidR="00C82EEF">
        <w:rPr>
          <w:rFonts w:eastAsiaTheme="minorEastAsia"/>
        </w:rPr>
        <w:t xml:space="preserve"> </w:t>
      </w:r>
      <w:r>
        <w:rPr>
          <w:rFonts w:eastAsiaTheme="minorEastAsia"/>
        </w:rPr>
        <w:t xml:space="preserve">is that </w:t>
      </w:r>
      <m:oMath>
        <m:sSub>
          <m:sSubPr>
            <m:ctrlPr>
              <w:rPr>
                <w:rFonts w:ascii="Cambria Math" w:hAnsi="Cambria Math"/>
                <w:i/>
              </w:rPr>
            </m:ctrlPr>
          </m:sSubPr>
          <m:e>
            <m:r>
              <w:rPr>
                <w:rFonts w:ascii="Cambria Math" w:hAnsi="Cambria Math"/>
              </w:rPr>
              <m:t>λ</m:t>
            </m:r>
          </m:e>
          <m:sub>
            <m:r>
              <w:rPr>
                <w:rFonts w:ascii="Cambria Math" w:hAnsi="Cambria Math"/>
              </w:rPr>
              <m:t>w</m:t>
            </m:r>
          </m:sub>
        </m:sSub>
      </m:oMath>
      <w:r>
        <w:rPr>
          <w:rFonts w:eastAsiaTheme="minorEastAsia"/>
        </w:rPr>
        <w:t xml:space="preserve"> is directly proportional to the relative speed of the workpiece with respect to the </w:t>
      </w:r>
      <w:r w:rsidR="008D6104">
        <w:rPr>
          <w:rFonts w:eastAsiaTheme="minorEastAsia"/>
        </w:rPr>
        <w:t xml:space="preserve">grinding </w:t>
      </w:r>
      <w:r>
        <w:rPr>
          <w:rFonts w:eastAsiaTheme="minorEastAsia"/>
        </w:rPr>
        <w:t>wheel</w:t>
      </w:r>
      <w:r w:rsidR="00856A0C">
        <w:rPr>
          <w:rFonts w:eastAsiaTheme="minorEastAsia"/>
        </w:rPr>
        <w:t>.</w:t>
      </w:r>
      <w:r>
        <w:rPr>
          <w:rFonts w:eastAsiaTheme="minorEastAsia"/>
        </w:rPr>
        <w:t xml:space="preserve"> </w:t>
      </w:r>
      <w:r w:rsidR="00856A0C">
        <w:rPr>
          <w:rFonts w:eastAsiaTheme="minorEastAsia"/>
        </w:rPr>
        <w:t xml:space="preserve">However, </w:t>
      </w:r>
      <w:r>
        <w:rPr>
          <w:rFonts w:eastAsiaTheme="minorEastAsia"/>
        </w:rPr>
        <w:t xml:space="preserve">since </w:t>
      </w:r>
      <w:r w:rsidR="008D6104">
        <w:rPr>
          <w:rFonts w:eastAsiaTheme="minorEastAsia"/>
        </w:rPr>
        <w:t xml:space="preserve">the </w:t>
      </w:r>
      <w:r>
        <w:rPr>
          <w:rFonts w:eastAsiaTheme="minorEastAsia"/>
        </w:rPr>
        <w:t xml:space="preserve">wheel speed is </w:t>
      </w:r>
      <w:r w:rsidR="00145F57">
        <w:rPr>
          <w:rFonts w:eastAsiaTheme="minorEastAsia"/>
        </w:rPr>
        <w:t>generally</w:t>
      </w:r>
      <w:r w:rsidR="008D6104">
        <w:rPr>
          <w:rFonts w:eastAsiaTheme="minorEastAsia"/>
        </w:rPr>
        <w:t xml:space="preserve"> </w:t>
      </w:r>
      <w:r>
        <w:rPr>
          <w:rFonts w:eastAsiaTheme="minorEastAsia"/>
        </w:rPr>
        <w:t xml:space="preserve">much </w:t>
      </w:r>
      <w:r w:rsidR="0093147D">
        <w:rPr>
          <w:rFonts w:eastAsiaTheme="minorEastAsia"/>
        </w:rPr>
        <w:t xml:space="preserve">larger </w:t>
      </w:r>
      <w:r>
        <w:rPr>
          <w:rFonts w:eastAsiaTheme="minorEastAsia"/>
        </w:rPr>
        <w:t xml:space="preserve">than </w:t>
      </w:r>
      <w:r w:rsidR="008D6104">
        <w:rPr>
          <w:rFonts w:eastAsiaTheme="minorEastAsia"/>
        </w:rPr>
        <w:t xml:space="preserve">the </w:t>
      </w:r>
      <w:r>
        <w:rPr>
          <w:rFonts w:eastAsiaTheme="minorEastAsia"/>
        </w:rPr>
        <w:t xml:space="preserve">work speed, it is approximated </w:t>
      </w:r>
      <w:r w:rsidR="00856A0C">
        <w:rPr>
          <w:rFonts w:eastAsiaTheme="minorEastAsia"/>
        </w:rPr>
        <w:t>by</w:t>
      </w:r>
      <w:r>
        <w:rPr>
          <w:rFonts w:eastAsiaTheme="minorEastAsia"/>
        </w:rPr>
        <w:t xml:space="preserve"> the wheel speed. </w:t>
      </w:r>
      <w:r>
        <w:t xml:space="preserve">The next section </w:t>
      </w:r>
      <w:r w:rsidR="00D01A2F">
        <w:t>analyzes the face grinding process cycle to derive a</w:t>
      </w:r>
      <w:r w:rsidR="00401DBC">
        <w:t xml:space="preserve"> relationship for the process cycle time as a function of the </w:t>
      </w:r>
      <w:r w:rsidR="00954B1E">
        <w:t>face grinding process parameters and the robot stiffness.</w:t>
      </w:r>
      <w:r>
        <w:t xml:space="preserve"> </w:t>
      </w:r>
    </w:p>
    <w:p w14:paraId="1D327C24" w14:textId="40B59E96" w:rsidR="0004537C" w:rsidRDefault="0004537C" w:rsidP="0004537C">
      <w:pPr>
        <w:pStyle w:val="Heading2"/>
      </w:pPr>
      <w:bookmarkStart w:id="134" w:name="_Toc7791407"/>
      <w:bookmarkStart w:id="135" w:name="_Toc8825945"/>
      <w:bookmarkStart w:id="136" w:name="_Toc11521688"/>
      <w:r>
        <w:t xml:space="preserve">Robotic </w:t>
      </w:r>
      <w:r w:rsidR="000F1708">
        <w:t xml:space="preserve">Face </w:t>
      </w:r>
      <w:r w:rsidR="00FF39A2">
        <w:t>G</w:t>
      </w:r>
      <w:r>
        <w:t xml:space="preserve">rinding </w:t>
      </w:r>
      <w:r w:rsidR="00FF39A2">
        <w:t>P</w:t>
      </w:r>
      <w:r>
        <w:t xml:space="preserve">rocess </w:t>
      </w:r>
      <w:r w:rsidR="00FF39A2">
        <w:t>C</w:t>
      </w:r>
      <w:r>
        <w:t>ycle</w:t>
      </w:r>
      <w:bookmarkEnd w:id="134"/>
      <w:bookmarkEnd w:id="135"/>
      <w:bookmarkEnd w:id="136"/>
    </w:p>
    <w:p w14:paraId="563AAFD8" w14:textId="03AAE84F" w:rsidR="0004537C" w:rsidRDefault="0004537C" w:rsidP="00C61FB3">
      <w:pPr>
        <w:ind w:firstLine="720"/>
      </w:pPr>
      <w:r>
        <w:t xml:space="preserve">As shown schematically in </w:t>
      </w:r>
      <w:r>
        <w:fldChar w:fldCharType="begin"/>
      </w:r>
      <w:r>
        <w:instrText xml:space="preserve"> REF _Ref7729515 \h </w:instrText>
      </w:r>
      <w:r>
        <w:fldChar w:fldCharType="separate"/>
      </w:r>
      <w:r w:rsidR="00361893">
        <w:t xml:space="preserve">Figure </w:t>
      </w:r>
      <w:r w:rsidR="00361893">
        <w:rPr>
          <w:noProof/>
        </w:rPr>
        <w:t>3</w:t>
      </w:r>
      <w:r>
        <w:fldChar w:fldCharType="end"/>
      </w:r>
      <w:r>
        <w:t xml:space="preserve">, the </w:t>
      </w:r>
      <w:r w:rsidR="00954B1E">
        <w:t xml:space="preserve">face </w:t>
      </w:r>
      <w:r>
        <w:t>grinding cycle consists of an initial roughing phase (</w:t>
      </w:r>
      <w:r w:rsidRPr="00B97F4D">
        <w:rPr>
          <w:rFonts w:eastAsiaTheme="minorEastAsia"/>
          <w:i/>
        </w:rPr>
        <w:t>t &lt; t</w:t>
      </w:r>
      <w:r w:rsidRPr="00B97F4D">
        <w:rPr>
          <w:rFonts w:eastAsiaTheme="minorEastAsia"/>
          <w:i/>
          <w:vertAlign w:val="subscript"/>
        </w:rPr>
        <w:t>1</w:t>
      </w:r>
      <w:r>
        <w:rPr>
          <w:rFonts w:eastAsiaTheme="minorEastAsia"/>
        </w:rPr>
        <w:t>)</w:t>
      </w:r>
      <w:r>
        <w:rPr>
          <w:rFonts w:eastAsiaTheme="minorEastAsia"/>
          <w:i/>
          <w:vertAlign w:val="subscript"/>
        </w:rPr>
        <w:t xml:space="preserve"> </w:t>
      </w:r>
      <w:r>
        <w:t>at a constant commanded infeed followed by a spark-out phase (</w:t>
      </w:r>
      <w:r>
        <w:rPr>
          <w:i/>
        </w:rPr>
        <w:t>t &gt;</w:t>
      </w:r>
      <w:r w:rsidRPr="00B97F4D">
        <w:rPr>
          <w:rFonts w:eastAsiaTheme="minorEastAsia"/>
          <w:i/>
        </w:rPr>
        <w:t xml:space="preserve"> t</w:t>
      </w:r>
      <w:r w:rsidRPr="00B97F4D">
        <w:rPr>
          <w:rFonts w:eastAsiaTheme="minorEastAsia"/>
          <w:i/>
          <w:vertAlign w:val="subscript"/>
        </w:rPr>
        <w:t>1</w:t>
      </w:r>
      <w:r>
        <w:rPr>
          <w:rFonts w:eastAsiaTheme="minorEastAsia"/>
        </w:rPr>
        <w:t>)</w:t>
      </w:r>
      <w:r>
        <w:rPr>
          <w:i/>
        </w:rPr>
        <w:t xml:space="preserve"> </w:t>
      </w:r>
      <w:r>
        <w:t xml:space="preserve"> with no infeed. </w:t>
      </w:r>
    </w:p>
    <w:p w14:paraId="2478D08E" w14:textId="65C863DE" w:rsidR="0004537C" w:rsidRDefault="000427C5" w:rsidP="00C61FB3">
      <w:pPr>
        <w:keepNext/>
        <w:ind w:firstLine="720"/>
        <w:jc w:val="center"/>
      </w:pPr>
      <w:r w:rsidRPr="004B2A0F">
        <w:rPr>
          <w:noProof/>
        </w:rPr>
        <w:lastRenderedPageBreak/>
        <w:drawing>
          <wp:inline distT="0" distB="0" distL="0" distR="0" wp14:anchorId="53AC3B7A" wp14:editId="25F9D60A">
            <wp:extent cx="3132829" cy="21074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2829" cy="2107407"/>
                    </a:xfrm>
                    <a:prstGeom prst="rect">
                      <a:avLst/>
                    </a:prstGeom>
                  </pic:spPr>
                </pic:pic>
              </a:graphicData>
            </a:graphic>
          </wp:inline>
        </w:drawing>
      </w:r>
    </w:p>
    <w:p w14:paraId="1E53E93F" w14:textId="386E8E1C" w:rsidR="000427C5" w:rsidRPr="000427C5" w:rsidRDefault="0004537C" w:rsidP="00C61FB3">
      <w:pPr>
        <w:pStyle w:val="Caption"/>
      </w:pPr>
      <w:bookmarkStart w:id="137" w:name="_Ref7729515"/>
      <w:bookmarkStart w:id="138" w:name="_Toc8825974"/>
      <w:bookmarkStart w:id="139" w:name="_Toc11521732"/>
      <w:r>
        <w:t xml:space="preserve">Figure </w:t>
      </w:r>
      <w:fldSimple w:instr=" SEQ Figure \* ARABIC ">
        <w:r w:rsidR="00361893">
          <w:rPr>
            <w:noProof/>
          </w:rPr>
          <w:t>3</w:t>
        </w:r>
      </w:fldSimple>
      <w:bookmarkEnd w:id="137"/>
      <w:r>
        <w:t xml:space="preserve">: Robotic </w:t>
      </w:r>
      <w:r w:rsidR="00954B1E">
        <w:t xml:space="preserve">face </w:t>
      </w:r>
      <w:r>
        <w:t>grinding process cycle</w:t>
      </w:r>
      <w:bookmarkEnd w:id="138"/>
      <w:bookmarkEnd w:id="139"/>
      <w:r w:rsidR="00661FBD">
        <w:t>.</w:t>
      </w:r>
    </w:p>
    <w:p w14:paraId="1859DA57" w14:textId="453A3AD9" w:rsidR="0004537C" w:rsidRDefault="0004537C" w:rsidP="0054525C">
      <w:pPr>
        <w:ind w:firstLine="720"/>
      </w:pPr>
      <w:r>
        <w:t xml:space="preserve">In the figure, the difference between the commanded infeed and the actual infeed is a result of the static deflection of the robot end effector </w:t>
      </w:r>
      <w:r w:rsidR="00020442">
        <w:t>due to</w:t>
      </w:r>
      <w:r>
        <w:t xml:space="preserve"> the normal</w:t>
      </w:r>
      <w:r w:rsidR="009570C0">
        <w:t xml:space="preserve"> grinding force</w:t>
      </w:r>
      <w:r w:rsidR="00020442">
        <w:t xml:space="preserve"> produced at the wheel-part contact</w:t>
      </w:r>
      <w:r>
        <w:t xml:space="preserve">. If we assume that the </w:t>
      </w:r>
      <w:r w:rsidR="009A0F87">
        <w:t xml:space="preserve">robot </w:t>
      </w:r>
      <w:r>
        <w:t xml:space="preserve">Cartesian stiffness at the end effector </w:t>
      </w:r>
      <w:r w:rsidR="009A0F87">
        <w:t xml:space="preserve">in </w:t>
      </w:r>
      <w:r>
        <w:t xml:space="preserve">the </w:t>
      </w:r>
      <w:r w:rsidR="009A0F87">
        <w:t>in</w:t>
      </w:r>
      <w:r>
        <w:t xml:space="preserve">feed direction for a </w:t>
      </w:r>
      <w:r w:rsidR="00B76850">
        <w:t xml:space="preserve">given </w:t>
      </w:r>
      <w:r>
        <w:t xml:space="preserve">robot configuration is </w:t>
      </w:r>
      <w:r w:rsidR="00B76850">
        <w:t xml:space="preserve">denoted </w:t>
      </w:r>
      <w:r>
        <w:t xml:space="preserve">by </w:t>
      </w:r>
      <w:r w:rsidRPr="00B10E25">
        <w:rPr>
          <w:i/>
        </w:rPr>
        <w:t>K</w:t>
      </w:r>
      <w:r w:rsidRPr="00B10E25">
        <w:rPr>
          <w:i/>
          <w:vertAlign w:val="subscript"/>
        </w:rPr>
        <w:t>R</w:t>
      </w:r>
      <w:r>
        <w:t>, the static normal force</w:t>
      </w:r>
      <w:r w:rsidR="00FA4D37">
        <w:t xml:space="preserve"> acting on the robot</w:t>
      </w:r>
      <w:r>
        <w:t xml:space="preserve">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04537C" w14:paraId="735F8480" w14:textId="77777777" w:rsidTr="00D87019">
        <w:tc>
          <w:tcPr>
            <w:tcW w:w="2876" w:type="dxa"/>
          </w:tcPr>
          <w:p w14:paraId="4A19F706" w14:textId="77777777" w:rsidR="0004537C" w:rsidRDefault="0004537C" w:rsidP="00C61FB3">
            <w:pPr>
              <w:ind w:firstLine="720"/>
            </w:pPr>
          </w:p>
        </w:tc>
        <w:tc>
          <w:tcPr>
            <w:tcW w:w="2877" w:type="dxa"/>
          </w:tcPr>
          <w:p w14:paraId="61267C97" w14:textId="22B3B284" w:rsidR="0004537C" w:rsidRDefault="00AA24AE" w:rsidP="00C61FB3">
            <w:pPr>
              <w:ind w:firstLine="720"/>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com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m:t>
                        </m:r>
                      </m:sub>
                    </m:sSub>
                  </m:e>
                </m:d>
              </m:oMath>
            </m:oMathPara>
          </w:p>
        </w:tc>
        <w:tc>
          <w:tcPr>
            <w:tcW w:w="2877" w:type="dxa"/>
          </w:tcPr>
          <w:p w14:paraId="1C869DC6" w14:textId="6D14CA5D" w:rsidR="0004537C" w:rsidRDefault="0004537C" w:rsidP="00C61FB3">
            <w:pPr>
              <w:ind w:firstLine="720"/>
              <w:jc w:val="right"/>
            </w:pPr>
            <w:r>
              <w:t>(</w:t>
            </w:r>
            <w:r w:rsidR="00114FF4">
              <w:t>3</w:t>
            </w:r>
            <w:r>
              <w:t>)</w:t>
            </w:r>
          </w:p>
        </w:tc>
      </w:tr>
    </w:tbl>
    <w:p w14:paraId="528F6B9A" w14:textId="49C93A37" w:rsidR="0004537C" w:rsidRDefault="0004537C" w:rsidP="0054525C">
      <w:r>
        <w:t xml:space="preserve">where </w:t>
      </w:r>
      <w:proofErr w:type="spellStart"/>
      <w:r w:rsidRPr="009619CB">
        <w:rPr>
          <w:i/>
          <w:iCs/>
        </w:rPr>
        <w:t>x</w:t>
      </w:r>
      <w:r w:rsidRPr="009619CB">
        <w:rPr>
          <w:i/>
          <w:iCs/>
          <w:vertAlign w:val="subscript"/>
        </w:rPr>
        <w:t>com</w:t>
      </w:r>
      <w:proofErr w:type="spellEnd"/>
      <w:r>
        <w:t xml:space="preserve"> and </w:t>
      </w:r>
      <w:proofErr w:type="spellStart"/>
      <w:r w:rsidRPr="009619CB">
        <w:rPr>
          <w:i/>
          <w:iCs/>
        </w:rPr>
        <w:t>x</w:t>
      </w:r>
      <w:r w:rsidRPr="009619CB">
        <w:rPr>
          <w:i/>
          <w:iCs/>
          <w:vertAlign w:val="subscript"/>
        </w:rPr>
        <w:t>act</w:t>
      </w:r>
      <w:proofErr w:type="spellEnd"/>
      <w:r>
        <w:t xml:space="preserve"> are the commanded and the actual robot end effector positions</w:t>
      </w:r>
      <w:r w:rsidR="009C61EB">
        <w:t xml:space="preserve"> at a given time instant</w:t>
      </w:r>
      <w:r>
        <w:t xml:space="preserve">. </w:t>
      </w:r>
      <w:r w:rsidR="009C61EB">
        <w:t>Note that we assume</w:t>
      </w:r>
      <w:r w:rsidR="00CE57F8">
        <w:t xml:space="preserve"> the</w:t>
      </w:r>
      <w:r w:rsidR="009C61EB">
        <w:t xml:space="preserve"> </w:t>
      </w:r>
      <w:r>
        <w:t xml:space="preserve">wheel part-contact is rigid. When the part initially </w:t>
      </w:r>
      <w:r w:rsidR="00D44186">
        <w:t>contacts</w:t>
      </w:r>
      <w:r>
        <w:t xml:space="preserve"> the rigid wheel,</w:t>
      </w:r>
      <w:r w:rsidR="00B97936">
        <w:t xml:space="preserve"> the robot deflects elastically due the normal grinding force</w:t>
      </w:r>
      <w:r>
        <w:t xml:space="preserve">. </w:t>
      </w:r>
      <w:r w:rsidR="00CE57F8">
        <w:t>A</w:t>
      </w:r>
      <w:r>
        <w:t xml:space="preserve">lthough </w:t>
      </w:r>
      <w:proofErr w:type="spellStart"/>
      <w:r w:rsidRPr="00B10E25">
        <w:rPr>
          <w:i/>
        </w:rPr>
        <w:t>x</w:t>
      </w:r>
      <w:r w:rsidRPr="00B10E25">
        <w:rPr>
          <w:i/>
          <w:vertAlign w:val="subscript"/>
        </w:rPr>
        <w:t>act</w:t>
      </w:r>
      <w:proofErr w:type="spellEnd"/>
      <w:r w:rsidRPr="00B10E25">
        <w:rPr>
          <w:i/>
        </w:rPr>
        <w:t xml:space="preserve"> </w:t>
      </w:r>
      <w:r>
        <w:t xml:space="preserve">is defined </w:t>
      </w:r>
      <w:r w:rsidR="000A21B7">
        <w:t>as</w:t>
      </w:r>
      <w:r>
        <w:t xml:space="preserve"> the actual robot end effector position, it is also equal to the height of material removed from the part after initiation of </w:t>
      </w:r>
      <w:r w:rsidR="006A1297">
        <w:t xml:space="preserve">the </w:t>
      </w:r>
      <w:r>
        <w:t xml:space="preserve">grinding cycle. Substituting </w:t>
      </w:r>
      <w:r w:rsidR="00B16818">
        <w:t xml:space="preserve">Eq. </w:t>
      </w:r>
      <w:r w:rsidR="007A3ADA">
        <w:t>3</w:t>
      </w:r>
      <w:r w:rsidR="00B16818">
        <w:t xml:space="preserve"> into Eq. </w:t>
      </w:r>
      <w:r w:rsidR="007A3ADA">
        <w:t>4</w:t>
      </w:r>
      <w:r w:rsidR="00B16818">
        <w:t xml:space="preserve"> </w:t>
      </w:r>
      <w:r>
        <w:t>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3868"/>
        <w:gridCol w:w="2877"/>
      </w:tblGrid>
      <w:tr w:rsidR="0004537C" w14:paraId="65070BB1" w14:textId="77777777" w:rsidTr="00D87019">
        <w:tc>
          <w:tcPr>
            <w:tcW w:w="1885" w:type="dxa"/>
          </w:tcPr>
          <w:p w14:paraId="631FE18A" w14:textId="77777777" w:rsidR="0004537C" w:rsidRDefault="0004537C" w:rsidP="00C61FB3">
            <w:pPr>
              <w:ind w:firstLine="720"/>
            </w:pPr>
          </w:p>
        </w:tc>
        <w:tc>
          <w:tcPr>
            <w:tcW w:w="3868" w:type="dxa"/>
          </w:tcPr>
          <w:p w14:paraId="591C48DE" w14:textId="77777777" w:rsidR="0004537C" w:rsidRDefault="00AA24AE" w:rsidP="00C61FB3">
            <w:pPr>
              <w:ind w:firstLine="720"/>
            </w:pPr>
            <m:oMathPara>
              <m:oMath>
                <m:sSub>
                  <m:sSubPr>
                    <m:ctrlPr>
                      <w:rPr>
                        <w:rFonts w:ascii="Cambria Math" w:hAnsi="Cambria Math"/>
                        <w:i/>
                      </w:rPr>
                    </m:ctrlPr>
                  </m:sSubPr>
                  <m:e>
                    <m:r>
                      <w:rPr>
                        <w:rFonts w:ascii="Cambria Math" w:hAnsi="Cambria Math"/>
                      </w:rPr>
                      <m:t>λ</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com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m:t>
                        </m:r>
                      </m:sub>
                    </m:sSub>
                  </m:e>
                </m:d>
                <m:r>
                  <w:rPr>
                    <w:rFonts w:ascii="Cambria Math" w:hAnsi="Cambria Math"/>
                  </w:rPr>
                  <m:t xml:space="preserve">=f A </m:t>
                </m:r>
              </m:oMath>
            </m:oMathPara>
          </w:p>
        </w:tc>
        <w:tc>
          <w:tcPr>
            <w:tcW w:w="2877" w:type="dxa"/>
          </w:tcPr>
          <w:p w14:paraId="2D244F68" w14:textId="00D6F233" w:rsidR="0004537C" w:rsidRDefault="0004537C" w:rsidP="00C61FB3">
            <w:pPr>
              <w:ind w:firstLine="720"/>
              <w:jc w:val="right"/>
            </w:pPr>
            <w:r>
              <w:t>(</w:t>
            </w:r>
            <w:r w:rsidR="00615B87">
              <w:t>4</w:t>
            </w:r>
            <w:r>
              <w:t>)</w:t>
            </w:r>
          </w:p>
        </w:tc>
      </w:tr>
    </w:tbl>
    <w:p w14:paraId="5A586702" w14:textId="17DF4906" w:rsidR="0004537C" w:rsidRDefault="0004537C" w:rsidP="00C61FB3">
      <w:pPr>
        <w:ind w:firstLine="720"/>
        <w:rPr>
          <w:rFonts w:eastAsiaTheme="minorEastAsia"/>
        </w:rPr>
      </w:pPr>
      <w:r>
        <w:rPr>
          <w:rFonts w:eastAsiaTheme="minorEastAsia"/>
        </w:rPr>
        <w:lastRenderedPageBreak/>
        <w:t>But since</w:t>
      </w:r>
      <w:r w:rsidR="0027347D">
        <w:rPr>
          <w:rFonts w:eastAsiaTheme="minorEastAsia"/>
        </w:rPr>
        <w:t xml:space="preserve"> </w:t>
      </w:r>
      <w:r w:rsidR="00097A8E">
        <w:rPr>
          <w:rFonts w:eastAsiaTheme="minorEastAsia"/>
        </w:rPr>
        <w:t xml:space="preserve">the </w:t>
      </w:r>
      <w:r w:rsidR="0027347D">
        <w:rPr>
          <w:rFonts w:eastAsiaTheme="minorEastAsia"/>
        </w:rPr>
        <w:t>infeed rate,</w:t>
      </w:r>
      <w:r>
        <w:rPr>
          <w:rFonts w:eastAsiaTheme="minorEastAsia"/>
        </w:rPr>
        <w:t xml:space="preserve"> </w:t>
      </w:r>
      <w:r w:rsidRPr="00B10E25">
        <w:rPr>
          <w:rFonts w:eastAsiaTheme="minorEastAsia"/>
          <w:i/>
        </w:rPr>
        <w:t>f</w:t>
      </w:r>
      <w:r>
        <w:rPr>
          <w:rFonts w:eastAsiaTheme="minorEastAsia"/>
        </w:rPr>
        <w:t xml:space="preserve">, is the time derivative of the actual </w:t>
      </w:r>
      <w:r w:rsidR="007A3ADA">
        <w:rPr>
          <w:rFonts w:eastAsiaTheme="minorEastAsia"/>
        </w:rPr>
        <w:t xml:space="preserve">robot </w:t>
      </w:r>
      <w:r>
        <w:rPr>
          <w:rFonts w:eastAsiaTheme="minorEastAsia"/>
        </w:rPr>
        <w:t xml:space="preserve">position or the rate at which the height of the ring is reduced, we can rewrite </w:t>
      </w:r>
      <w:r w:rsidR="00D746CD">
        <w:rPr>
          <w:rFonts w:eastAsiaTheme="minorEastAsia"/>
        </w:rPr>
        <w:t>Eq. 4</w:t>
      </w:r>
      <w:r>
        <w:rPr>
          <w:rFonts w:eastAsiaTheme="minorEastAsia"/>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3778"/>
        <w:gridCol w:w="2877"/>
      </w:tblGrid>
      <w:tr w:rsidR="0004537C" w14:paraId="7F39CCE8" w14:textId="77777777" w:rsidTr="00D87019">
        <w:tc>
          <w:tcPr>
            <w:tcW w:w="1975" w:type="dxa"/>
          </w:tcPr>
          <w:p w14:paraId="0C748C2D" w14:textId="77777777" w:rsidR="0004537C" w:rsidRDefault="0004537C" w:rsidP="00C61FB3">
            <w:pPr>
              <w:ind w:firstLine="720"/>
            </w:pPr>
          </w:p>
        </w:tc>
        <w:tc>
          <w:tcPr>
            <w:tcW w:w="3778" w:type="dxa"/>
          </w:tcPr>
          <w:p w14:paraId="6E3242A8" w14:textId="77777777" w:rsidR="0004537C" w:rsidRDefault="00AA24AE" w:rsidP="00C61FB3">
            <w:pPr>
              <w:ind w:firstLine="720"/>
            </w:pPr>
            <m:oMathPara>
              <m:oMath>
                <m:sSub>
                  <m:sSubPr>
                    <m:ctrlPr>
                      <w:rPr>
                        <w:rFonts w:ascii="Cambria Math" w:hAnsi="Cambria Math"/>
                        <w:i/>
                      </w:rPr>
                    </m:ctrlPr>
                  </m:sSubPr>
                  <m:e>
                    <m:r>
                      <w:rPr>
                        <w:rFonts w:ascii="Cambria Math" w:hAnsi="Cambria Math"/>
                      </w:rPr>
                      <m:t>λ</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com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m:t>
                        </m:r>
                      </m:sub>
                    </m:sSub>
                  </m:e>
                </m:d>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act</m:t>
                    </m:r>
                  </m:sub>
                </m:sSub>
                <m:r>
                  <w:rPr>
                    <w:rFonts w:ascii="Cambria Math" w:hAnsi="Cambria Math"/>
                  </w:rPr>
                  <m:t xml:space="preserve">  A </m:t>
                </m:r>
              </m:oMath>
            </m:oMathPara>
          </w:p>
        </w:tc>
        <w:tc>
          <w:tcPr>
            <w:tcW w:w="2877" w:type="dxa"/>
          </w:tcPr>
          <w:p w14:paraId="19341C99" w14:textId="5CEF1D8B" w:rsidR="0004537C" w:rsidRDefault="0004537C" w:rsidP="00C61FB3">
            <w:pPr>
              <w:ind w:firstLine="720"/>
              <w:jc w:val="right"/>
            </w:pPr>
            <w:r>
              <w:t>(</w:t>
            </w:r>
            <w:r w:rsidR="00615B87">
              <w:t>5</w:t>
            </w:r>
            <w:r>
              <w:t>)</w:t>
            </w:r>
          </w:p>
        </w:tc>
      </w:tr>
    </w:tbl>
    <w:p w14:paraId="6776CA61" w14:textId="237599FC" w:rsidR="0004537C" w:rsidRDefault="00736E88" w:rsidP="00C61FB3">
      <w:pPr>
        <w:ind w:firstLine="720"/>
        <w:rPr>
          <w:rFonts w:eastAsiaTheme="minorEastAsia"/>
        </w:rPr>
      </w:pPr>
      <w:r>
        <w:rPr>
          <w:rFonts w:eastAsiaTheme="minorEastAsia"/>
        </w:rPr>
        <w:t>T</w:t>
      </w:r>
      <w:r w:rsidR="0004537C">
        <w:rPr>
          <w:rFonts w:eastAsiaTheme="minorEastAsia"/>
        </w:rPr>
        <w:t xml:space="preserve">he grinding cycle in </w:t>
      </w:r>
      <w:r w:rsidR="0004537C">
        <w:rPr>
          <w:rFonts w:eastAsiaTheme="minorEastAsia"/>
        </w:rPr>
        <w:fldChar w:fldCharType="begin"/>
      </w:r>
      <w:r w:rsidR="0004537C">
        <w:rPr>
          <w:rFonts w:eastAsiaTheme="minorEastAsia"/>
        </w:rPr>
        <w:instrText xml:space="preserve"> REF _Ref7729515 \h </w:instrText>
      </w:r>
      <w:r w:rsidR="0004537C">
        <w:rPr>
          <w:rFonts w:eastAsiaTheme="minorEastAsia"/>
        </w:rPr>
      </w:r>
      <w:r w:rsidR="0004537C">
        <w:rPr>
          <w:rFonts w:eastAsiaTheme="minorEastAsia"/>
        </w:rPr>
        <w:fldChar w:fldCharType="separate"/>
      </w:r>
      <w:r w:rsidR="00361893">
        <w:t xml:space="preserve">Figure </w:t>
      </w:r>
      <w:r w:rsidR="00361893">
        <w:rPr>
          <w:noProof/>
        </w:rPr>
        <w:t>3</w:t>
      </w:r>
      <w:r w:rsidR="0004537C">
        <w:rPr>
          <w:rFonts w:eastAsiaTheme="minorEastAsia"/>
        </w:rPr>
        <w:fldChar w:fldCharType="end"/>
      </w:r>
      <w:r w:rsidR="0004537C">
        <w:rPr>
          <w:rFonts w:eastAsiaTheme="minorEastAsia"/>
        </w:rPr>
        <w:t xml:space="preserve"> </w:t>
      </w:r>
      <w:r w:rsidR="008C2D85">
        <w:rPr>
          <w:rFonts w:eastAsiaTheme="minorEastAsia"/>
        </w:rPr>
        <w:t>consists of</w:t>
      </w:r>
      <w:r w:rsidR="0004537C">
        <w:rPr>
          <w:rFonts w:eastAsiaTheme="minorEastAsia"/>
        </w:rPr>
        <w:t xml:space="preserve"> two parts. The first part </w:t>
      </w:r>
      <w:r w:rsidR="008C2D85">
        <w:rPr>
          <w:rFonts w:eastAsiaTheme="minorEastAsia"/>
        </w:rPr>
        <w:t>has</w:t>
      </w:r>
      <w:r w:rsidR="0004537C">
        <w:rPr>
          <w:rFonts w:eastAsiaTheme="minorEastAsia"/>
        </w:rPr>
        <w:t xml:space="preserve"> </w:t>
      </w:r>
      <w:r w:rsidR="00EF009A">
        <w:rPr>
          <w:rFonts w:eastAsiaTheme="minorEastAsia"/>
        </w:rPr>
        <w:t xml:space="preserve">a </w:t>
      </w:r>
      <w:r w:rsidR="0004537C">
        <w:rPr>
          <w:rFonts w:eastAsiaTheme="minorEastAsia"/>
        </w:rPr>
        <w:t>constant infeed and while the second</w:t>
      </w:r>
      <w:r w:rsidR="0014731C">
        <w:rPr>
          <w:rFonts w:eastAsiaTheme="minorEastAsia"/>
        </w:rPr>
        <w:t xml:space="preserve"> part</w:t>
      </w:r>
      <w:r w:rsidR="0004537C">
        <w:rPr>
          <w:rFonts w:eastAsiaTheme="minorEastAsia"/>
        </w:rPr>
        <w:t xml:space="preserve"> has zero infeed and </w:t>
      </w:r>
      <w:r w:rsidR="0014731C">
        <w:rPr>
          <w:rFonts w:eastAsiaTheme="minorEastAsia"/>
        </w:rPr>
        <w:t>represents</w:t>
      </w:r>
      <w:r w:rsidR="0004537C">
        <w:rPr>
          <w:rFonts w:eastAsiaTheme="minorEastAsia"/>
        </w:rPr>
        <w:t xml:space="preserve"> the spark-out phase of the grinding cycle. </w:t>
      </w:r>
      <w:r w:rsidR="00016441">
        <w:rPr>
          <w:rFonts w:eastAsiaTheme="minorEastAsia"/>
        </w:rPr>
        <w:t>Denoting</w:t>
      </w:r>
      <w:r w:rsidR="0004537C">
        <w:rPr>
          <w:rFonts w:eastAsiaTheme="minorEastAsia"/>
        </w:rPr>
        <w:t xml:space="preserve"> the initial constant infeed </w:t>
      </w:r>
      <w:r w:rsidR="003A48EF">
        <w:rPr>
          <w:rFonts w:eastAsiaTheme="minorEastAsia"/>
        </w:rPr>
        <w:t>as</w:t>
      </w:r>
      <w:r w:rsidR="0004537C">
        <w:rPr>
          <w:rFonts w:eastAsiaTheme="minorEastAsia"/>
        </w:rPr>
        <w:t xml:space="preserve"> </w:t>
      </w:r>
      <w:r w:rsidR="0004537C" w:rsidRPr="00B10E25">
        <w:rPr>
          <w:rFonts w:eastAsiaTheme="minorEastAsia"/>
          <w:i/>
        </w:rPr>
        <w:t>U</w:t>
      </w:r>
      <w:r w:rsidR="0004537C" w:rsidRPr="00B10E25">
        <w:rPr>
          <w:rFonts w:eastAsiaTheme="minorEastAsia"/>
          <w:i/>
          <w:vertAlign w:val="subscript"/>
        </w:rPr>
        <w:t>1</w:t>
      </w:r>
      <w:r w:rsidR="0004537C">
        <w:rPr>
          <w:rFonts w:eastAsiaTheme="minorEastAsia"/>
        </w:rPr>
        <w:t xml:space="preserve">, which is the slope of the commanded </w:t>
      </w:r>
      <w:r w:rsidR="0014731C">
        <w:rPr>
          <w:rFonts w:eastAsiaTheme="minorEastAsia"/>
        </w:rPr>
        <w:t xml:space="preserve">infeed </w:t>
      </w:r>
      <w:r w:rsidR="0093184C">
        <w:rPr>
          <w:rFonts w:eastAsiaTheme="minorEastAsia"/>
        </w:rPr>
        <w:t>motion</w:t>
      </w:r>
      <w:r w:rsidR="0004537C">
        <w:rPr>
          <w:rFonts w:eastAsiaTheme="minorEastAsia"/>
        </w:rPr>
        <w:t>, we can write,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04537C" w14:paraId="36DB4A14" w14:textId="77777777" w:rsidTr="00D87019">
        <w:tc>
          <w:tcPr>
            <w:tcW w:w="2876" w:type="dxa"/>
          </w:tcPr>
          <w:p w14:paraId="533ECCDE" w14:textId="77777777" w:rsidR="0004537C" w:rsidRDefault="0004537C" w:rsidP="00C61FB3">
            <w:pPr>
              <w:ind w:firstLine="720"/>
            </w:pPr>
          </w:p>
        </w:tc>
        <w:tc>
          <w:tcPr>
            <w:tcW w:w="2877" w:type="dxa"/>
          </w:tcPr>
          <w:p w14:paraId="2B46547D" w14:textId="77777777" w:rsidR="0004537C" w:rsidRDefault="00AA24AE" w:rsidP="00C61FB3">
            <w:pPr>
              <w:ind w:firstLine="720"/>
            </w:pPr>
            <m:oMathPara>
              <m:oMath>
                <m:sSub>
                  <m:sSubPr>
                    <m:ctrlPr>
                      <w:rPr>
                        <w:rFonts w:ascii="Cambria Math" w:hAnsi="Cambria Math"/>
                        <w:i/>
                      </w:rPr>
                    </m:ctrlPr>
                  </m:sSubPr>
                  <m:e>
                    <m:r>
                      <w:rPr>
                        <w:rFonts w:ascii="Cambria Math" w:hAnsi="Cambria Math"/>
                      </w:rPr>
                      <m:t>x</m:t>
                    </m:r>
                  </m:e>
                  <m:sub>
                    <m:r>
                      <w:rPr>
                        <w:rFonts w:ascii="Cambria Math" w:hAnsi="Cambria Math"/>
                      </w:rPr>
                      <m:t>com</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t</m:t>
                </m:r>
              </m:oMath>
            </m:oMathPara>
          </w:p>
        </w:tc>
        <w:tc>
          <w:tcPr>
            <w:tcW w:w="2877" w:type="dxa"/>
          </w:tcPr>
          <w:p w14:paraId="44241235" w14:textId="1E3037CA" w:rsidR="0004537C" w:rsidRDefault="0004537C" w:rsidP="00C61FB3">
            <w:pPr>
              <w:ind w:firstLine="720"/>
              <w:jc w:val="right"/>
            </w:pPr>
            <w:r>
              <w:t>(</w:t>
            </w:r>
            <w:r w:rsidR="00615B87">
              <w:t>6</w:t>
            </w:r>
            <w:r>
              <w:t>)</w:t>
            </w:r>
          </w:p>
        </w:tc>
      </w:tr>
    </w:tbl>
    <w:p w14:paraId="15B5BE68" w14:textId="77777777" w:rsidR="0004537C" w:rsidRDefault="0004537C" w:rsidP="00C61FB3">
      <w:pPr>
        <w:ind w:firstLine="72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508"/>
        <w:gridCol w:w="2877"/>
      </w:tblGrid>
      <w:tr w:rsidR="0004537C" w14:paraId="1481D0DA" w14:textId="77777777" w:rsidTr="00D87019">
        <w:tc>
          <w:tcPr>
            <w:tcW w:w="2245" w:type="dxa"/>
          </w:tcPr>
          <w:p w14:paraId="785646C9" w14:textId="77777777" w:rsidR="0004537C" w:rsidRDefault="0004537C" w:rsidP="00C61FB3">
            <w:pPr>
              <w:ind w:firstLine="720"/>
            </w:pPr>
          </w:p>
        </w:tc>
        <w:tc>
          <w:tcPr>
            <w:tcW w:w="3508" w:type="dxa"/>
          </w:tcPr>
          <w:p w14:paraId="20E69744" w14:textId="77777777" w:rsidR="0004537C" w:rsidRDefault="00AA24AE" w:rsidP="00C61FB3">
            <w:pPr>
              <w:ind w:firstLine="720"/>
            </w:pPr>
            <m:oMathPara>
              <m:oMath>
                <m:sSub>
                  <m:sSubPr>
                    <m:ctrlPr>
                      <w:rPr>
                        <w:rFonts w:ascii="Cambria Math" w:hAnsi="Cambria Math"/>
                        <w:i/>
                      </w:rPr>
                    </m:ctrlPr>
                  </m:sSubPr>
                  <m:e>
                    <m:r>
                      <w:rPr>
                        <w:rFonts w:ascii="Cambria Math" w:hAnsi="Cambria Math"/>
                      </w:rPr>
                      <m:t>λ</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act</m:t>
                        </m:r>
                      </m:sub>
                    </m:sSub>
                  </m:e>
                </m:d>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act</m:t>
                    </m:r>
                  </m:sub>
                </m:sSub>
                <m:r>
                  <w:rPr>
                    <w:rFonts w:ascii="Cambria Math" w:hAnsi="Cambria Math"/>
                  </w:rPr>
                  <m:t xml:space="preserve">  A </m:t>
                </m:r>
              </m:oMath>
            </m:oMathPara>
          </w:p>
        </w:tc>
        <w:tc>
          <w:tcPr>
            <w:tcW w:w="2877" w:type="dxa"/>
          </w:tcPr>
          <w:p w14:paraId="4945C420" w14:textId="322C7848" w:rsidR="0004537C" w:rsidRDefault="0004537C" w:rsidP="00C61FB3">
            <w:pPr>
              <w:ind w:firstLine="720"/>
              <w:jc w:val="right"/>
            </w:pPr>
            <w:r>
              <w:t>(</w:t>
            </w:r>
            <w:r w:rsidR="00615B87">
              <w:t>7</w:t>
            </w:r>
            <w:r>
              <w:t>)</w:t>
            </w:r>
          </w:p>
        </w:tc>
      </w:tr>
    </w:tbl>
    <w:p w14:paraId="5335EAC6" w14:textId="64BDCB15" w:rsidR="0004537C" w:rsidRDefault="0004537C" w:rsidP="00C61FB3">
      <w:pPr>
        <w:ind w:firstLine="720"/>
        <w:rPr>
          <w:rFonts w:eastAsiaTheme="minorEastAsia"/>
        </w:rPr>
      </w:pPr>
      <w:r>
        <w:rPr>
          <w:rFonts w:eastAsiaTheme="minorEastAsia"/>
        </w:rPr>
        <w:t xml:space="preserve">Solving for </w:t>
      </w:r>
      <w:proofErr w:type="spellStart"/>
      <w:r w:rsidRPr="00B10E25">
        <w:rPr>
          <w:rFonts w:eastAsiaTheme="minorEastAsia"/>
          <w:i/>
        </w:rPr>
        <w:t>x</w:t>
      </w:r>
      <w:r w:rsidRPr="00B10E25">
        <w:rPr>
          <w:rFonts w:eastAsiaTheme="minorEastAsia"/>
          <w:i/>
          <w:vertAlign w:val="subscript"/>
        </w:rPr>
        <w:t>act</w:t>
      </w:r>
      <w:proofErr w:type="spellEnd"/>
      <w:r>
        <w:rPr>
          <w:rFonts w:eastAsiaTheme="minorEastAsia"/>
        </w:rPr>
        <w:t xml:space="preserve"> yields the robot’s </w:t>
      </w:r>
      <w:r w:rsidR="00EC114C">
        <w:rPr>
          <w:rFonts w:eastAsiaTheme="minorEastAsia"/>
        </w:rPr>
        <w:t xml:space="preserve">instantaneous </w:t>
      </w:r>
      <w:r>
        <w:rPr>
          <w:rFonts w:eastAsiaTheme="minorEastAsia"/>
        </w:rPr>
        <w:t xml:space="preserve">position and the actual height of material removed as a function of time during the first part of the grinding cycle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04537C" w14:paraId="35379DEF" w14:textId="77777777" w:rsidTr="00D87019">
        <w:tc>
          <w:tcPr>
            <w:tcW w:w="2876" w:type="dxa"/>
          </w:tcPr>
          <w:p w14:paraId="567C94E1" w14:textId="77777777" w:rsidR="0004537C" w:rsidRDefault="0004537C" w:rsidP="00C61FB3">
            <w:pPr>
              <w:ind w:firstLine="720"/>
            </w:pPr>
          </w:p>
        </w:tc>
        <w:tc>
          <w:tcPr>
            <w:tcW w:w="2877" w:type="dxa"/>
          </w:tcPr>
          <w:p w14:paraId="04686B9C" w14:textId="2331C18E" w:rsidR="0004537C" w:rsidRDefault="00AA24AE" w:rsidP="00C61FB3">
            <w:pPr>
              <w:ind w:firstLine="720"/>
            </w:pPr>
            <m:oMathPara>
              <m:oMath>
                <m:sSub>
                  <m:sSubPr>
                    <m:ctrlPr>
                      <w:rPr>
                        <w:rFonts w:ascii="Cambria Math" w:hAnsi="Cambria Math"/>
                        <w:i/>
                      </w:rPr>
                    </m:ctrlPr>
                  </m:sSubPr>
                  <m:e>
                    <m:r>
                      <w:rPr>
                        <w:rFonts w:ascii="Cambria Math" w:hAnsi="Cambria Math"/>
                      </w:rPr>
                      <m:t>x</m:t>
                    </m:r>
                  </m:e>
                  <m:sub>
                    <m:r>
                      <w:rPr>
                        <w:rFonts w:ascii="Cambria Math" w:hAnsi="Cambria Math"/>
                      </w:rPr>
                      <m:t>act</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(t+τ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-τ)</m:t>
                </m:r>
              </m:oMath>
            </m:oMathPara>
          </w:p>
        </w:tc>
        <w:tc>
          <w:tcPr>
            <w:tcW w:w="2877" w:type="dxa"/>
          </w:tcPr>
          <w:p w14:paraId="34F4FA6B" w14:textId="5D2F12AD" w:rsidR="0004537C" w:rsidRDefault="0004537C" w:rsidP="00C61FB3">
            <w:pPr>
              <w:ind w:firstLine="720"/>
              <w:jc w:val="right"/>
            </w:pPr>
            <w:r>
              <w:t>(</w:t>
            </w:r>
            <w:r w:rsidR="00615B87">
              <w:t>8</w:t>
            </w:r>
            <w:r>
              <w:t>)</w:t>
            </w:r>
          </w:p>
        </w:tc>
      </w:tr>
    </w:tbl>
    <w:p w14:paraId="31B2A31B" w14:textId="2EB70058" w:rsidR="0004537C" w:rsidRDefault="008B0364" w:rsidP="00C61FB3">
      <w:pPr>
        <w:ind w:firstLine="720"/>
        <w:rPr>
          <w:rFonts w:eastAsiaTheme="minorEastAsia"/>
        </w:rPr>
      </w:pPr>
      <w:r>
        <w:rPr>
          <w:rFonts w:eastAsiaTheme="minorEastAsia"/>
        </w:rPr>
        <w:t>w</w:t>
      </w:r>
      <w:r w:rsidR="00DC5D3D">
        <w:rPr>
          <w:rFonts w:eastAsiaTheme="minorEastAsia"/>
        </w:rPr>
        <w:t>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04537C" w14:paraId="1AE87604" w14:textId="77777777" w:rsidTr="00D87019">
        <w:tc>
          <w:tcPr>
            <w:tcW w:w="2876" w:type="dxa"/>
          </w:tcPr>
          <w:p w14:paraId="2D280F03" w14:textId="77777777" w:rsidR="0004537C" w:rsidRDefault="0004537C" w:rsidP="00C61FB3">
            <w:pPr>
              <w:ind w:firstLine="720"/>
            </w:pPr>
          </w:p>
        </w:tc>
        <w:tc>
          <w:tcPr>
            <w:tcW w:w="2877" w:type="dxa"/>
          </w:tcPr>
          <w:p w14:paraId="74D4B583" w14:textId="77777777" w:rsidR="0004537C" w:rsidRDefault="0004537C" w:rsidP="00C61FB3">
            <w:pPr>
              <w:ind w:firstLine="720"/>
            </w:pPr>
            <m:oMathPara>
              <m:oMath>
                <m:r>
                  <w:rPr>
                    <w:rFonts w:ascii="Cambria Math" w:hAnsi="Cambria Math"/>
                  </w:rPr>
                  <m:t>τ=</m:t>
                </m:r>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λ</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den>
                </m:f>
              </m:oMath>
            </m:oMathPara>
          </w:p>
        </w:tc>
        <w:tc>
          <w:tcPr>
            <w:tcW w:w="2877" w:type="dxa"/>
          </w:tcPr>
          <w:p w14:paraId="1F44511D" w14:textId="6A801012" w:rsidR="0004537C" w:rsidRDefault="0004537C" w:rsidP="00C61FB3">
            <w:pPr>
              <w:ind w:firstLine="720"/>
              <w:jc w:val="right"/>
            </w:pPr>
            <w:r>
              <w:t>(</w:t>
            </w:r>
            <w:r w:rsidR="00615B87">
              <w:t>9</w:t>
            </w:r>
            <w:r>
              <w:t>)</w:t>
            </w:r>
          </w:p>
        </w:tc>
      </w:tr>
    </w:tbl>
    <w:p w14:paraId="34EF3B9B" w14:textId="72285865" w:rsidR="0004537C" w:rsidRDefault="00394822" w:rsidP="0054525C">
      <w:pPr>
        <w:ind w:firstLine="720"/>
        <w:rPr>
          <w:rFonts w:eastAsiaTheme="minorEastAsia"/>
        </w:rPr>
      </w:pPr>
      <w:r>
        <w:rPr>
          <w:rFonts w:eastAsiaTheme="minorEastAsia"/>
        </w:rPr>
        <w:lastRenderedPageBreak/>
        <w:t>E</w:t>
      </w:r>
      <w:r w:rsidR="0004537C">
        <w:rPr>
          <w:rFonts w:eastAsiaTheme="minorEastAsia"/>
        </w:rPr>
        <w:t>quation</w:t>
      </w:r>
      <w:r>
        <w:rPr>
          <w:rFonts w:eastAsiaTheme="minorEastAsia"/>
        </w:rPr>
        <w:t xml:space="preserve"> </w:t>
      </w:r>
      <w:r w:rsidR="00AD27E7">
        <w:rPr>
          <w:rFonts w:eastAsiaTheme="minorEastAsia"/>
        </w:rPr>
        <w:t>8</w:t>
      </w:r>
      <w:r w:rsidR="0004537C">
        <w:rPr>
          <w:rFonts w:eastAsiaTheme="minorEastAsia"/>
        </w:rPr>
        <w:t xml:space="preserve"> describes the path of the robot in the first part of the grinding cycle i.e. for </w:t>
      </w:r>
      <w:r w:rsidR="0004537C" w:rsidRPr="00B10E25">
        <w:rPr>
          <w:rFonts w:eastAsiaTheme="minorEastAsia"/>
          <w:i/>
        </w:rPr>
        <w:t>t &lt; t</w:t>
      </w:r>
      <w:r w:rsidR="0004537C" w:rsidRPr="00B10E25">
        <w:rPr>
          <w:rFonts w:eastAsiaTheme="minorEastAsia"/>
          <w:i/>
          <w:vertAlign w:val="subscript"/>
        </w:rPr>
        <w:t>1</w:t>
      </w:r>
      <w:r w:rsidR="0004537C">
        <w:rPr>
          <w:rFonts w:eastAsiaTheme="minorEastAsia"/>
        </w:rPr>
        <w:t xml:space="preserve">. </w:t>
      </w:r>
      <w:r w:rsidR="00084854">
        <w:rPr>
          <w:rFonts w:eastAsiaTheme="minorEastAsia"/>
        </w:rPr>
        <w:t>The</w:t>
      </w:r>
      <w:r w:rsidR="0004537C">
        <w:rPr>
          <w:rFonts w:eastAsiaTheme="minorEastAsia"/>
        </w:rPr>
        <w:t xml:space="preserve"> infeed</w:t>
      </w:r>
      <w:r w:rsidR="00084854">
        <w:rPr>
          <w:rFonts w:eastAsiaTheme="minorEastAsia"/>
        </w:rPr>
        <w:t xml:space="preserve"> rate is constant</w:t>
      </w:r>
      <w:r w:rsidR="0004537C">
        <w:rPr>
          <w:rFonts w:eastAsiaTheme="minorEastAsia"/>
        </w:rPr>
        <w:t xml:space="preserve"> from </w:t>
      </w:r>
      <w:r w:rsidR="0004537C" w:rsidRPr="00B10E25">
        <w:rPr>
          <w:rFonts w:eastAsiaTheme="minorEastAsia"/>
          <w:i/>
        </w:rPr>
        <w:t xml:space="preserve">t = 0 </w:t>
      </w:r>
      <w:r w:rsidR="0004537C">
        <w:rPr>
          <w:rFonts w:eastAsiaTheme="minorEastAsia"/>
        </w:rPr>
        <w:t xml:space="preserve">to </w:t>
      </w:r>
      <w:r w:rsidR="0004537C" w:rsidRPr="00B10E25">
        <w:rPr>
          <w:rFonts w:eastAsiaTheme="minorEastAsia"/>
          <w:i/>
        </w:rPr>
        <w:t>t = t</w:t>
      </w:r>
      <w:r w:rsidR="0004537C" w:rsidRPr="00B10E25">
        <w:rPr>
          <w:rFonts w:eastAsiaTheme="minorEastAsia"/>
          <w:i/>
          <w:vertAlign w:val="subscript"/>
        </w:rPr>
        <w:t>1</w:t>
      </w:r>
      <w:r w:rsidR="0004537C">
        <w:rPr>
          <w:rFonts w:eastAsiaTheme="minorEastAsia"/>
        </w:rPr>
        <w:t xml:space="preserve"> </w:t>
      </w:r>
      <w:r w:rsidR="006551BD">
        <w:rPr>
          <w:rFonts w:eastAsiaTheme="minorEastAsia"/>
        </w:rPr>
        <w:t>following which</w:t>
      </w:r>
      <w:r w:rsidR="0004537C">
        <w:rPr>
          <w:rFonts w:eastAsiaTheme="minorEastAsia"/>
        </w:rPr>
        <w:t xml:space="preserve"> the commanded infeed is set to zero </w:t>
      </w:r>
      <w:r w:rsidR="00BD7E1F">
        <w:rPr>
          <w:rFonts w:eastAsiaTheme="minorEastAsia"/>
        </w:rPr>
        <w:t xml:space="preserve">during the </w:t>
      </w:r>
      <w:r w:rsidR="0004537C">
        <w:rPr>
          <w:rFonts w:eastAsiaTheme="minorEastAsia"/>
        </w:rPr>
        <w:t xml:space="preserve">spark-out phase. </w:t>
      </w:r>
    </w:p>
    <w:p w14:paraId="58CE688C" w14:textId="77777777" w:rsidR="0004537C" w:rsidRDefault="0004537C" w:rsidP="00C61FB3">
      <w:pPr>
        <w:ind w:firstLine="720"/>
        <w:rPr>
          <w:rFonts w:eastAsiaTheme="minorEastAsia"/>
        </w:rPr>
      </w:pPr>
      <w:r>
        <w:rPr>
          <w:rFonts w:eastAsiaTheme="minorEastAsia"/>
        </w:rPr>
        <w:t>The commanded robot position during the spark-out phase (</w:t>
      </w:r>
      <w:r w:rsidRPr="00B10E25">
        <w:rPr>
          <w:rFonts w:eastAsiaTheme="minorEastAsia"/>
          <w:i/>
        </w:rPr>
        <w:t>t &gt; t</w:t>
      </w:r>
      <w:r w:rsidRPr="00B10E25">
        <w:rPr>
          <w:rFonts w:eastAsiaTheme="minorEastAsia"/>
          <w:i/>
          <w:vertAlign w:val="subscript"/>
        </w:rPr>
        <w:t>1</w:t>
      </w:r>
      <w:r>
        <w:rPr>
          <w:rFonts w:eastAsiaTheme="minorEastAsia"/>
        </w:rPr>
        <w:t>)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04537C" w14:paraId="0E670E3C" w14:textId="77777777" w:rsidTr="00D87019">
        <w:tc>
          <w:tcPr>
            <w:tcW w:w="2876" w:type="dxa"/>
          </w:tcPr>
          <w:p w14:paraId="018DA864" w14:textId="77777777" w:rsidR="0004537C" w:rsidRDefault="0004537C" w:rsidP="00C61FB3">
            <w:pPr>
              <w:ind w:firstLine="720"/>
            </w:pPr>
          </w:p>
        </w:tc>
        <w:tc>
          <w:tcPr>
            <w:tcW w:w="2877" w:type="dxa"/>
          </w:tcPr>
          <w:p w14:paraId="3281BC87" w14:textId="10D40877" w:rsidR="0004537C" w:rsidRDefault="00AA24AE" w:rsidP="00C61FB3">
            <w:pPr>
              <w:ind w:firstLine="720"/>
            </w:pPr>
            <m:oMathPara>
              <m:oMath>
                <m:sSub>
                  <m:sSubPr>
                    <m:ctrlPr>
                      <w:rPr>
                        <w:rFonts w:ascii="Cambria Math" w:hAnsi="Cambria Math"/>
                        <w:i/>
                      </w:rPr>
                    </m:ctrlPr>
                  </m:sSubPr>
                  <m:e>
                    <m:r>
                      <w:rPr>
                        <w:rFonts w:ascii="Cambria Math" w:hAnsi="Cambria Math"/>
                      </w:rPr>
                      <m:t>x</m:t>
                    </m:r>
                  </m:e>
                  <m:sub>
                    <m:r>
                      <w:rPr>
                        <w:rFonts w:ascii="Cambria Math" w:hAnsi="Cambria Math"/>
                      </w:rPr>
                      <m:t>com</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oMath>
            </m:oMathPara>
          </w:p>
        </w:tc>
        <w:tc>
          <w:tcPr>
            <w:tcW w:w="2877" w:type="dxa"/>
          </w:tcPr>
          <w:p w14:paraId="362A435D" w14:textId="59FC9A5D" w:rsidR="0004537C" w:rsidRDefault="0004537C" w:rsidP="00C61FB3">
            <w:pPr>
              <w:ind w:firstLine="720"/>
              <w:jc w:val="right"/>
            </w:pPr>
            <w:r>
              <w:t>(1</w:t>
            </w:r>
            <w:r w:rsidR="00615B87">
              <w:t>0</w:t>
            </w:r>
            <w:r>
              <w:t>)</w:t>
            </w:r>
          </w:p>
        </w:tc>
      </w:tr>
    </w:tbl>
    <w:p w14:paraId="2299BB83" w14:textId="77777777" w:rsidR="0004537C" w:rsidRDefault="0004537C" w:rsidP="00C61FB3">
      <w:pPr>
        <w:ind w:firstLine="720"/>
        <w:rPr>
          <w:rFonts w:eastAsiaTheme="minorEastAsia"/>
        </w:rPr>
      </w:pPr>
      <w:r>
        <w:rPr>
          <w:rFonts w:eastAsiaTheme="minorEastAsia"/>
        </w:rPr>
        <w:t>The initial condition for the spark-out phase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3958"/>
        <w:gridCol w:w="2877"/>
      </w:tblGrid>
      <w:tr w:rsidR="0004537C" w14:paraId="4A2913FD" w14:textId="77777777" w:rsidTr="00D87019">
        <w:tc>
          <w:tcPr>
            <w:tcW w:w="1795" w:type="dxa"/>
          </w:tcPr>
          <w:p w14:paraId="7EBB4E67" w14:textId="77777777" w:rsidR="0004537C" w:rsidRDefault="0004537C" w:rsidP="00C61FB3">
            <w:pPr>
              <w:ind w:firstLine="720"/>
            </w:pPr>
          </w:p>
        </w:tc>
        <w:tc>
          <w:tcPr>
            <w:tcW w:w="3958" w:type="dxa"/>
          </w:tcPr>
          <w:p w14:paraId="72BBBFFF" w14:textId="77777777" w:rsidR="0004537C" w:rsidRDefault="00AA24AE" w:rsidP="00C61FB3">
            <w:pPr>
              <w:ind w:firstLine="720"/>
            </w:pPr>
            <m:oMathPara>
              <m:oMath>
                <m:sSub>
                  <m:sSubPr>
                    <m:ctrlPr>
                      <w:rPr>
                        <w:rFonts w:ascii="Cambria Math" w:hAnsi="Cambria Math"/>
                        <w:i/>
                      </w:rPr>
                    </m:ctrlPr>
                  </m:sSubPr>
                  <m:e>
                    <m:r>
                      <w:rPr>
                        <w:rFonts w:ascii="Cambria Math" w:hAnsi="Cambria Math"/>
                      </w:rPr>
                      <m:t>x</m:t>
                    </m:r>
                  </m:e>
                  <m:sub>
                    <m:r>
                      <w:rPr>
                        <w:rFonts w:ascii="Cambria Math" w:hAnsi="Cambria Math"/>
                      </w:rPr>
                      <m:t xml:space="preserve">act </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-τ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τ</m:t>
                            </m:r>
                          </m:den>
                        </m:f>
                      </m:sup>
                    </m:sSup>
                    <m:r>
                      <w:rPr>
                        <w:rFonts w:ascii="Cambria Math" w:hAnsi="Cambria Math"/>
                      </w:rPr>
                      <m:t>+τ</m:t>
                    </m:r>
                  </m:e>
                </m:d>
              </m:oMath>
            </m:oMathPara>
          </w:p>
        </w:tc>
        <w:tc>
          <w:tcPr>
            <w:tcW w:w="2877" w:type="dxa"/>
          </w:tcPr>
          <w:p w14:paraId="27C1A023" w14:textId="7C013529" w:rsidR="0004537C" w:rsidRDefault="0004537C" w:rsidP="00C61FB3">
            <w:pPr>
              <w:ind w:firstLine="720"/>
              <w:jc w:val="right"/>
            </w:pPr>
            <w:r>
              <w:t>(1</w:t>
            </w:r>
            <w:r w:rsidR="00615B87">
              <w:t>1</w:t>
            </w:r>
            <w:r>
              <w:t>)</w:t>
            </w:r>
          </w:p>
        </w:tc>
      </w:tr>
    </w:tbl>
    <w:p w14:paraId="24F0B05F" w14:textId="366CDA71" w:rsidR="0004537C" w:rsidRDefault="0004537C" w:rsidP="00C61FB3">
      <w:pPr>
        <w:ind w:firstLine="720"/>
        <w:rPr>
          <w:rFonts w:eastAsiaTheme="minorEastAsia"/>
        </w:rPr>
      </w:pPr>
      <w:r>
        <w:rPr>
          <w:rFonts w:eastAsiaTheme="minorEastAsia"/>
        </w:rPr>
        <w:t xml:space="preserve">Integrating the above initial condition </w:t>
      </w:r>
      <w:r w:rsidR="00E84263">
        <w:rPr>
          <w:rFonts w:eastAsiaTheme="minorEastAsia"/>
        </w:rPr>
        <w:t xml:space="preserve">into Eq. </w:t>
      </w:r>
      <w:r w:rsidR="00E3679C">
        <w:rPr>
          <w:rFonts w:eastAsiaTheme="minorEastAsia"/>
        </w:rPr>
        <w:t xml:space="preserve">10 </w:t>
      </w:r>
      <w:r>
        <w:rPr>
          <w:rFonts w:eastAsiaTheme="minorEastAsia"/>
        </w:rPr>
        <w:t xml:space="preserve">gives the actual robot </w:t>
      </w:r>
      <w:r w:rsidR="005A3B3F">
        <w:rPr>
          <w:rFonts w:eastAsiaTheme="minorEastAsia"/>
        </w:rPr>
        <w:t xml:space="preserve">end effector </w:t>
      </w:r>
      <w:r>
        <w:rPr>
          <w:rFonts w:eastAsiaTheme="minorEastAsia"/>
        </w:rPr>
        <w:t>position during the spark-out phase of the grinding cycle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4050"/>
        <w:gridCol w:w="2425"/>
      </w:tblGrid>
      <w:tr w:rsidR="0004537C" w14:paraId="46A20E33" w14:textId="77777777" w:rsidTr="00D87019">
        <w:tc>
          <w:tcPr>
            <w:tcW w:w="2155" w:type="dxa"/>
          </w:tcPr>
          <w:p w14:paraId="40AAEFB9" w14:textId="77777777" w:rsidR="0004537C" w:rsidRDefault="0004537C" w:rsidP="00C61FB3">
            <w:pPr>
              <w:ind w:firstLine="720"/>
            </w:pPr>
          </w:p>
        </w:tc>
        <w:tc>
          <w:tcPr>
            <w:tcW w:w="4050" w:type="dxa"/>
          </w:tcPr>
          <w:p w14:paraId="78BB636C" w14:textId="77777777" w:rsidR="0004537C" w:rsidRDefault="00AA24AE" w:rsidP="00C61FB3">
            <w:pPr>
              <w:ind w:firstLine="720"/>
            </w:pPr>
            <m:oMathPara>
              <m:oMath>
                <m:sSub>
                  <m:sSubPr>
                    <m:ctrlPr>
                      <w:rPr>
                        <w:rFonts w:ascii="Cambria Math" w:hAnsi="Cambria Math"/>
                        <w:i/>
                      </w:rPr>
                    </m:ctrlPr>
                  </m:sSubPr>
                  <m:e>
                    <m:r>
                      <w:rPr>
                        <w:rFonts w:ascii="Cambria Math" w:hAnsi="Cambria Math"/>
                      </w:rPr>
                      <m:t>x</m:t>
                    </m:r>
                  </m:e>
                  <m:sub>
                    <m:r>
                      <w:rPr>
                        <w:rFonts w:ascii="Cambria Math" w:hAnsi="Cambria Math"/>
                      </w:rPr>
                      <m:t xml:space="preserve">act </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τ</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τ</m:t>
                        </m:r>
                      </m:den>
                    </m:f>
                  </m:sup>
                </m:sSup>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τ</m:t>
                        </m:r>
                      </m:den>
                    </m:f>
                  </m:sup>
                </m:sSup>
                <m:r>
                  <w:rPr>
                    <w:rFonts w:ascii="Cambria Math" w:hAnsi="Cambria Math"/>
                  </w:rPr>
                  <m:t>)</m:t>
                </m:r>
              </m:oMath>
            </m:oMathPara>
          </w:p>
        </w:tc>
        <w:tc>
          <w:tcPr>
            <w:tcW w:w="2425" w:type="dxa"/>
          </w:tcPr>
          <w:p w14:paraId="47E2108F" w14:textId="130710BC" w:rsidR="0004537C" w:rsidRDefault="0004537C" w:rsidP="00C61FB3">
            <w:pPr>
              <w:ind w:firstLine="720"/>
              <w:jc w:val="right"/>
            </w:pPr>
            <w:r>
              <w:t>(1</w:t>
            </w:r>
            <w:r w:rsidR="00615B87">
              <w:t>2</w:t>
            </w:r>
            <w:r>
              <w:t>)</w:t>
            </w:r>
          </w:p>
        </w:tc>
      </w:tr>
    </w:tbl>
    <w:p w14:paraId="76793B9D" w14:textId="09050216" w:rsidR="002D21E9" w:rsidRPr="004227B2" w:rsidRDefault="0004537C" w:rsidP="0054525C">
      <w:pPr>
        <w:ind w:firstLine="720"/>
        <w:rPr>
          <w:rFonts w:eastAsiaTheme="minorEastAsia"/>
        </w:rPr>
      </w:pPr>
      <w:r>
        <w:rPr>
          <w:rFonts w:eastAsiaTheme="minorEastAsia"/>
        </w:rPr>
        <w:t xml:space="preserve">The constant </w:t>
      </w:r>
      <m:oMath>
        <m:r>
          <w:rPr>
            <w:rFonts w:ascii="Cambria Math" w:hAnsi="Cambria Math"/>
          </w:rPr>
          <m:t>τ</m:t>
        </m:r>
      </m:oMath>
      <w:r>
        <w:rPr>
          <w:rFonts w:eastAsiaTheme="minorEastAsia"/>
        </w:rPr>
        <w:t xml:space="preserve"> represents the time constant of the system. It also represents the lag in a first order system, in this case between the actual and commanded positions of the robot end effector.</w:t>
      </w:r>
      <w:r w:rsidR="00D738E1">
        <w:rPr>
          <w:rFonts w:eastAsiaTheme="minorEastAsia"/>
        </w:rPr>
        <w:t xml:space="preserve"> </w:t>
      </w:r>
      <w:r w:rsidR="002D21E9" w:rsidRPr="004227B2">
        <w:rPr>
          <w:rFonts w:eastAsiaTheme="minorEastAsia"/>
        </w:rPr>
        <w:t>Using the two equations that describe robot’s actual trajectory (</w:t>
      </w:r>
      <w:r w:rsidR="002D21E9" w:rsidRPr="00615B87">
        <w:rPr>
          <w:rFonts w:eastAsiaTheme="minorEastAsia"/>
        </w:rPr>
        <w:t xml:space="preserve">Eq. </w:t>
      </w:r>
      <w:r w:rsidR="00615B87" w:rsidRPr="00615B87">
        <w:rPr>
          <w:rFonts w:eastAsiaTheme="minorEastAsia"/>
        </w:rPr>
        <w:t>8</w:t>
      </w:r>
      <w:r w:rsidR="002D21E9" w:rsidRPr="00615B87">
        <w:rPr>
          <w:rFonts w:eastAsiaTheme="minorEastAsia"/>
        </w:rPr>
        <w:t xml:space="preserve"> and </w:t>
      </w:r>
      <w:r w:rsidR="008A7107">
        <w:rPr>
          <w:rFonts w:eastAsiaTheme="minorEastAsia"/>
        </w:rPr>
        <w:t xml:space="preserve">Eq. </w:t>
      </w:r>
      <w:r w:rsidR="002D21E9" w:rsidRPr="00615B87">
        <w:rPr>
          <w:rFonts w:eastAsiaTheme="minorEastAsia"/>
        </w:rPr>
        <w:t>1</w:t>
      </w:r>
      <w:r w:rsidR="00615B87" w:rsidRPr="00615B87">
        <w:rPr>
          <w:rFonts w:eastAsiaTheme="minorEastAsia"/>
        </w:rPr>
        <w:t>2</w:t>
      </w:r>
      <w:r w:rsidR="002D21E9" w:rsidRPr="004227B2">
        <w:rPr>
          <w:rFonts w:eastAsiaTheme="minorEastAsia"/>
        </w:rPr>
        <w:t xml:space="preserve">), the equation for the </w:t>
      </w:r>
      <w:r w:rsidR="008A7107">
        <w:rPr>
          <w:rFonts w:eastAsiaTheme="minorEastAsia"/>
        </w:rPr>
        <w:t xml:space="preserve">face grinding </w:t>
      </w:r>
      <w:r w:rsidR="002D21E9" w:rsidRPr="004227B2">
        <w:rPr>
          <w:rFonts w:eastAsiaTheme="minorEastAsia"/>
        </w:rPr>
        <w:t>process cycle time (</w:t>
      </w:r>
      <w:r w:rsidR="002D21E9" w:rsidRPr="004227B2">
        <w:rPr>
          <w:rFonts w:eastAsiaTheme="minorEastAsia"/>
          <w:i/>
        </w:rPr>
        <w:t>T</w:t>
      </w:r>
      <w:r w:rsidR="002D21E9" w:rsidRPr="004227B2">
        <w:rPr>
          <w:rFonts w:eastAsiaTheme="minorEastAsia"/>
        </w:rPr>
        <w:t>) can be derived as a function of the process parameters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4050"/>
        <w:gridCol w:w="2425"/>
      </w:tblGrid>
      <w:tr w:rsidR="002D21E9" w:rsidRPr="004227B2" w14:paraId="5FCFB1EB" w14:textId="77777777" w:rsidTr="006C7926">
        <w:tc>
          <w:tcPr>
            <w:tcW w:w="2155" w:type="dxa"/>
          </w:tcPr>
          <w:p w14:paraId="23F0FE08" w14:textId="77777777" w:rsidR="002D21E9" w:rsidRPr="004227B2" w:rsidRDefault="002D21E9" w:rsidP="00C61FB3">
            <w:pPr>
              <w:ind w:firstLine="720"/>
            </w:pPr>
          </w:p>
        </w:tc>
        <w:tc>
          <w:tcPr>
            <w:tcW w:w="4050" w:type="dxa"/>
          </w:tcPr>
          <w:p w14:paraId="6F4E4674" w14:textId="77777777" w:rsidR="002D21E9" w:rsidRPr="004227B2" w:rsidRDefault="002D21E9" w:rsidP="00C61FB3">
            <w:pPr>
              <w:ind w:firstLine="720"/>
            </w:pPr>
            <m:oMathPara>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-τ</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τ(1-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τ</m:t>
                                </m:r>
                              </m:den>
                            </m:f>
                          </m:sup>
                        </m:sSup>
                        <m:r>
                          <w:rPr>
                            <w:rFonts w:ascii="Cambria Math" w:hAnsi="Cambria Math"/>
                          </w:rPr>
                          <m:t>)</m:t>
                        </m:r>
                      </m:den>
                    </m:f>
                  </m:e>
                </m:func>
              </m:oMath>
            </m:oMathPara>
          </w:p>
        </w:tc>
        <w:tc>
          <w:tcPr>
            <w:tcW w:w="2425" w:type="dxa"/>
          </w:tcPr>
          <w:p w14:paraId="28F1D045" w14:textId="16BBDAF4" w:rsidR="002D21E9" w:rsidRPr="004227B2" w:rsidRDefault="002D21E9" w:rsidP="00C61FB3">
            <w:pPr>
              <w:ind w:firstLine="720"/>
              <w:jc w:val="right"/>
            </w:pPr>
            <w:r w:rsidRPr="004227B2">
              <w:t>(1</w:t>
            </w:r>
            <w:r w:rsidR="00D71D10">
              <w:t>3</w:t>
            </w:r>
            <w:r w:rsidRPr="004227B2">
              <w:t>)</w:t>
            </w:r>
          </w:p>
        </w:tc>
      </w:tr>
    </w:tbl>
    <w:p w14:paraId="45EED549" w14:textId="5DE7663A" w:rsidR="002D21E9" w:rsidRDefault="00842A85" w:rsidP="0054525C">
      <w:pPr>
        <w:rPr>
          <w:rFonts w:eastAsiaTheme="minorEastAsia"/>
        </w:rPr>
      </w:pPr>
      <w:r>
        <w:rPr>
          <w:rFonts w:eastAsiaTheme="minorEastAsia"/>
        </w:rPr>
        <w:lastRenderedPageBreak/>
        <w:t xml:space="preserve">Where </w:t>
      </w:r>
      <m:oMath>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2</m:t>
            </m:r>
          </m:sub>
        </m:sSub>
      </m:oMath>
      <w:r w:rsidR="002D21E9" w:rsidRPr="004227B2">
        <w:rPr>
          <w:rFonts w:eastAsiaTheme="minorEastAsia"/>
        </w:rPr>
        <w:t xml:space="preserve"> in </w:t>
      </w:r>
      <w:r w:rsidR="009E00AE">
        <w:rPr>
          <w:rFonts w:eastAsiaTheme="minorEastAsia"/>
        </w:rPr>
        <w:t>Eq. 13</w:t>
      </w:r>
      <w:r w:rsidR="002D21E9" w:rsidRPr="004227B2">
        <w:rPr>
          <w:rFonts w:eastAsiaTheme="minorEastAsia"/>
        </w:rPr>
        <w:t xml:space="preserve"> denotes the width tolerance of the part. The spark-out phase is deemed completed when the actual part width is within the tolerance limit, i.e. </w:t>
      </w:r>
      <m:oMath>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2</m:t>
            </m:r>
          </m:sub>
        </m:sSub>
      </m:oMath>
      <w:r w:rsidR="002D21E9" w:rsidRPr="004227B2">
        <w:rPr>
          <w:rFonts w:eastAsiaTheme="minorEastAsia"/>
        </w:rPr>
        <w:t xml:space="preserve"> is equal to the width tolerance of the part</w:t>
      </w:r>
      <w:r w:rsidR="00FE7BFB">
        <w:rPr>
          <w:rFonts w:eastAsiaTheme="minorEastAsia"/>
        </w:rPr>
        <w:t xml:space="preserve">, which is </w:t>
      </w:r>
      <w:r w:rsidR="002D21E9" w:rsidRPr="004227B2">
        <w:rPr>
          <w:rFonts w:eastAsiaTheme="minorEastAsia"/>
        </w:rPr>
        <w:t xml:space="preserve">50 </w:t>
      </w:r>
      <w:proofErr w:type="spellStart"/>
      <w:r w:rsidR="002D21E9" w:rsidRPr="004227B2">
        <w:rPr>
          <w:rFonts w:eastAsiaTheme="minorEastAsia"/>
        </w:rPr>
        <w:t>μm</w:t>
      </w:r>
      <w:proofErr w:type="spellEnd"/>
      <w:r w:rsidR="00FE7BFB">
        <w:rPr>
          <w:rFonts w:eastAsiaTheme="minorEastAsia"/>
        </w:rPr>
        <w:t xml:space="preserve"> in this </w:t>
      </w:r>
      <w:r w:rsidR="007A4D02">
        <w:rPr>
          <w:rFonts w:eastAsiaTheme="minorEastAsia"/>
        </w:rPr>
        <w:t>work</w:t>
      </w:r>
      <w:r w:rsidR="002D21E9" w:rsidRPr="004227B2">
        <w:rPr>
          <w:rFonts w:eastAsiaTheme="minorEastAsia"/>
        </w:rPr>
        <w:t>.</w:t>
      </w:r>
      <w:r w:rsidR="002D21E9">
        <w:rPr>
          <w:rFonts w:eastAsiaTheme="minorEastAsia"/>
        </w:rPr>
        <w:t xml:space="preserve"> </w:t>
      </w:r>
    </w:p>
    <w:p w14:paraId="7255CA7C" w14:textId="22034D89" w:rsidR="005D40F0" w:rsidRDefault="002B4E82" w:rsidP="00C61FB3">
      <w:pPr>
        <w:ind w:firstLine="720"/>
        <w:rPr>
          <w:rFonts w:eastAsiaTheme="minorEastAsia"/>
        </w:rPr>
      </w:pPr>
      <w:r>
        <w:rPr>
          <w:rFonts w:eastAsiaTheme="minorEastAsia"/>
        </w:rPr>
        <w:t xml:space="preserve">The above model is calibrated </w:t>
      </w:r>
      <w:r w:rsidR="002E45A1">
        <w:rPr>
          <w:rFonts w:eastAsiaTheme="minorEastAsia"/>
        </w:rPr>
        <w:t>using</w:t>
      </w:r>
      <w:r>
        <w:rPr>
          <w:rFonts w:eastAsiaTheme="minorEastAsia"/>
        </w:rPr>
        <w:t xml:space="preserve"> robotic face grinding experiments and then</w:t>
      </w:r>
      <w:r w:rsidR="0004537C">
        <w:rPr>
          <w:rFonts w:eastAsiaTheme="minorEastAsia"/>
        </w:rPr>
        <w:t xml:space="preserve"> used to estimate the material removal rate and </w:t>
      </w:r>
      <w:r>
        <w:rPr>
          <w:rFonts w:eastAsiaTheme="minorEastAsia"/>
        </w:rPr>
        <w:t xml:space="preserve">overall process </w:t>
      </w:r>
      <w:r w:rsidR="0025161F">
        <w:rPr>
          <w:rFonts w:eastAsiaTheme="minorEastAsia"/>
        </w:rPr>
        <w:t>cycle time</w:t>
      </w:r>
      <w:r w:rsidR="0094112B">
        <w:rPr>
          <w:rFonts w:eastAsiaTheme="minorEastAsia"/>
        </w:rPr>
        <w:t xml:space="preserve">. In addition, </w:t>
      </w:r>
      <w:r w:rsidR="0004537C">
        <w:rPr>
          <w:rFonts w:eastAsiaTheme="minorEastAsia"/>
        </w:rPr>
        <w:t>the effect</w:t>
      </w:r>
      <w:r w:rsidR="00AF3E54">
        <w:rPr>
          <w:rFonts w:eastAsiaTheme="minorEastAsia"/>
        </w:rPr>
        <w:t>s</w:t>
      </w:r>
      <w:r w:rsidR="0004537C">
        <w:rPr>
          <w:rFonts w:eastAsiaTheme="minorEastAsia"/>
        </w:rPr>
        <w:t xml:space="preserve"> of the grinding process conditions on </w:t>
      </w:r>
      <w:r w:rsidR="00AC5581">
        <w:rPr>
          <w:rFonts w:eastAsiaTheme="minorEastAsia"/>
        </w:rPr>
        <w:t xml:space="preserve">cycle time </w:t>
      </w:r>
      <w:r w:rsidR="00AF3E54">
        <w:rPr>
          <w:rFonts w:eastAsiaTheme="minorEastAsia"/>
        </w:rPr>
        <w:t xml:space="preserve">are </w:t>
      </w:r>
      <w:r w:rsidR="005D4A3E">
        <w:rPr>
          <w:rFonts w:eastAsiaTheme="minorEastAsia"/>
        </w:rPr>
        <w:t>analyzed</w:t>
      </w:r>
      <w:r w:rsidR="0004537C">
        <w:rPr>
          <w:rFonts w:eastAsiaTheme="minorEastAsia"/>
        </w:rPr>
        <w:t>.</w:t>
      </w:r>
    </w:p>
    <w:p w14:paraId="6124E842" w14:textId="77777777" w:rsidR="00EB0F7A" w:rsidRPr="000529AA" w:rsidRDefault="00EB0F7A" w:rsidP="00C61FB3">
      <w:pPr>
        <w:spacing w:after="0"/>
        <w:rPr>
          <w:rFonts w:eastAsiaTheme="minorEastAsia"/>
        </w:rPr>
      </w:pPr>
    </w:p>
    <w:p w14:paraId="00105162" w14:textId="73C24F24" w:rsidR="0004537C" w:rsidRDefault="00385447" w:rsidP="0054525C">
      <w:pPr>
        <w:pStyle w:val="Heading1"/>
      </w:pPr>
      <w:r>
        <w:t xml:space="preserve">Experimental </w:t>
      </w:r>
      <w:r w:rsidR="00EA591E">
        <w:t>Details</w:t>
      </w:r>
    </w:p>
    <w:p w14:paraId="577AA097" w14:textId="3403129A" w:rsidR="00AB7AFD" w:rsidRPr="009F4344" w:rsidRDefault="00AB7AFD" w:rsidP="00C61FB3">
      <w:pPr>
        <w:spacing w:before="0"/>
        <w:ind w:firstLine="720"/>
      </w:pPr>
      <w:r>
        <w:t xml:space="preserve">The </w:t>
      </w:r>
      <w:r w:rsidR="002F6CB0">
        <w:t xml:space="preserve">experimental </w:t>
      </w:r>
      <w:r>
        <w:t xml:space="preserve">setup consists of a 6-axis articulated arm </w:t>
      </w:r>
      <w:proofErr w:type="spellStart"/>
      <w:r w:rsidR="00422BEF">
        <w:t>Staubli</w:t>
      </w:r>
      <w:proofErr w:type="spellEnd"/>
      <w:r w:rsidR="00422BEF">
        <w:t xml:space="preserve"> RX 170 industrial </w:t>
      </w:r>
      <w:r>
        <w:t>robot</w:t>
      </w:r>
      <w:r w:rsidR="00422BEF">
        <w:t xml:space="preserve"> with</w:t>
      </w:r>
      <w:r>
        <w:t xml:space="preserve"> controller, end-effector mounting for workpiece holding, </w:t>
      </w:r>
      <w:r w:rsidR="003E686E">
        <w:t>force</w:t>
      </w:r>
      <w:r w:rsidR="003A4AFD">
        <w:t xml:space="preserve"> and laser </w:t>
      </w:r>
      <w:r>
        <w:t xml:space="preserve">sensors for measurement, grinding spindle, workpiece spindle, grinding coolant supply system, and the chiller unit for spindle. </w:t>
      </w:r>
      <w:r w:rsidR="00E14B4C">
        <w:t>Figure</w:t>
      </w:r>
      <w:r w:rsidR="00F8040B">
        <w:t>s</w:t>
      </w:r>
      <w:r w:rsidR="00E14B4C">
        <w:t xml:space="preserve"> 4</w:t>
      </w:r>
      <w:r w:rsidR="00F8040B">
        <w:t>a and 4b</w:t>
      </w:r>
      <w:r w:rsidR="00E14B4C">
        <w:t xml:space="preserve"> show </w:t>
      </w:r>
      <w:r w:rsidR="00F8040B">
        <w:t xml:space="preserve">close-up views of the </w:t>
      </w:r>
      <w:r w:rsidR="00C5009A">
        <w:t xml:space="preserve">experimental setup. </w:t>
      </w:r>
      <w:r w:rsidR="00F8040B">
        <w:t xml:space="preserve"> </w:t>
      </w:r>
      <w:r w:rsidR="00BD766B">
        <w:tab/>
      </w:r>
    </w:p>
    <w:p w14:paraId="166FB393" w14:textId="7AAB332F" w:rsidR="00AB7AFD" w:rsidRPr="00D63FA3" w:rsidRDefault="00AB7AFD" w:rsidP="00C61FB3">
      <w:pPr>
        <w:spacing w:before="0"/>
        <w:ind w:firstLine="720"/>
      </w:pPr>
      <w:r>
        <w:t>The spindle used for the grinding wheel is a Weiss GMBH 175369 spindle controlled by a Siemens 611 U controller. An L-bracket is used to hold the motor</w:t>
      </w:r>
      <w:r w:rsidR="006776F6">
        <w:t>ized</w:t>
      </w:r>
      <w:r>
        <w:t xml:space="preserve"> </w:t>
      </w:r>
      <w:r w:rsidR="00D2354E">
        <w:t xml:space="preserve">rotary </w:t>
      </w:r>
      <w:r>
        <w:t>chuck, which holds and rotates the workpiece, on the robot end</w:t>
      </w:r>
      <w:r w:rsidR="00956955">
        <w:t xml:space="preserve"> </w:t>
      </w:r>
      <w:r>
        <w:t>effector as shown in</w:t>
      </w:r>
      <w:r w:rsidR="00C54FD9">
        <w:t xml:space="preserve"> Figure 4a.</w:t>
      </w:r>
      <w:r>
        <w:t xml:space="preserve">. The six-axis force/torque sensor (ATI Omega 85) is sandwiched between the L-bracket and the robot end effector. </w:t>
      </w:r>
    </w:p>
    <w:p w14:paraId="5648C566" w14:textId="29A1E5A5" w:rsidR="00AB7AFD" w:rsidRDefault="00AB7AFD" w:rsidP="00C61FB3">
      <w:pPr>
        <w:spacing w:before="0"/>
        <w:ind w:firstLine="720"/>
      </w:pPr>
      <w:r>
        <w:t xml:space="preserve">To measure the displacement of the end effector relative to the grinding wheel surface during </w:t>
      </w:r>
      <w:r w:rsidR="00EA591E">
        <w:t xml:space="preserve">face </w:t>
      </w:r>
      <w:r>
        <w:t xml:space="preserve">grinding, a </w:t>
      </w:r>
      <w:r w:rsidR="00EA591E">
        <w:t>single axis</w:t>
      </w:r>
      <w:r>
        <w:t xml:space="preserve"> laser </w:t>
      </w:r>
      <w:r w:rsidR="00EA591E">
        <w:t xml:space="preserve">displacement </w:t>
      </w:r>
      <w:r>
        <w:t>sensor (</w:t>
      </w:r>
      <w:r w:rsidR="00EA591E">
        <w:t xml:space="preserve">Keyence </w:t>
      </w:r>
      <w:r>
        <w:t xml:space="preserve">LK-G3000) was installed on the L-bracket with the laser directly pointing towards the wheel surface, as shown in </w:t>
      </w:r>
      <w:r w:rsidR="00EA591E">
        <w:t>4b</w:t>
      </w:r>
      <w:r>
        <w:t xml:space="preserve">.  </w:t>
      </w:r>
    </w:p>
    <w:p w14:paraId="40C9C055" w14:textId="0F22CF25" w:rsidR="00AB7AFD" w:rsidRDefault="00B65062" w:rsidP="00C61FB3">
      <w:pPr>
        <w:spacing w:before="0"/>
      </w:pPr>
      <w:r>
        <w:rPr>
          <w:noProof/>
        </w:rPr>
        <w:lastRenderedPageBreak/>
        <w:drawing>
          <wp:inline distT="0" distB="0" distL="0" distR="0" wp14:anchorId="24BFAE6E" wp14:editId="69F5C0D7">
            <wp:extent cx="2734056" cy="204825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4056" cy="2048256"/>
                    </a:xfrm>
                    <a:prstGeom prst="rect">
                      <a:avLst/>
                    </a:prstGeom>
                    <a:noFill/>
                  </pic:spPr>
                </pic:pic>
              </a:graphicData>
            </a:graphic>
          </wp:inline>
        </w:drawing>
      </w:r>
      <w:r w:rsidR="00053D11">
        <w:t xml:space="preserve">  </w:t>
      </w:r>
      <w:r w:rsidR="00BD766B">
        <w:t xml:space="preserve">   </w:t>
      </w:r>
      <w:r w:rsidR="00BD0204">
        <w:rPr>
          <w:noProof/>
        </w:rPr>
        <w:drawing>
          <wp:inline distT="0" distB="0" distL="0" distR="0" wp14:anchorId="1E3DDBC0" wp14:editId="13F3E73A">
            <wp:extent cx="2990088" cy="209397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0088" cy="2093976"/>
                    </a:xfrm>
                    <a:prstGeom prst="rect">
                      <a:avLst/>
                    </a:prstGeom>
                    <a:noFill/>
                  </pic:spPr>
                </pic:pic>
              </a:graphicData>
            </a:graphic>
          </wp:inline>
        </w:drawing>
      </w:r>
    </w:p>
    <w:p w14:paraId="50868686" w14:textId="4F1958D4" w:rsidR="00AB7AFD" w:rsidRDefault="00AB7AFD" w:rsidP="00C61FB3">
      <w:pPr>
        <w:pStyle w:val="Caption"/>
      </w:pPr>
      <w:bookmarkStart w:id="140" w:name="_Ref7729436"/>
      <w:bookmarkStart w:id="141" w:name="_Toc8825971"/>
      <w:bookmarkStart w:id="142" w:name="_Toc11521729"/>
      <w:r>
        <w:t xml:space="preserve">Figure </w:t>
      </w:r>
      <w:bookmarkEnd w:id="140"/>
      <w:r w:rsidR="009A3317">
        <w:t>4</w:t>
      </w:r>
      <w:r>
        <w:t xml:space="preserve">: </w:t>
      </w:r>
      <w:r w:rsidR="003F41D1">
        <w:t xml:space="preserve">(a) </w:t>
      </w:r>
      <w:bookmarkEnd w:id="141"/>
      <w:bookmarkEnd w:id="142"/>
      <w:r w:rsidR="003F41D1">
        <w:t xml:space="preserve">Close-up view of test setup, (b) </w:t>
      </w:r>
      <w:r w:rsidR="00033A40">
        <w:t>Laser displacement sensor for measurement of actual robot infeed during grinding.</w:t>
      </w:r>
      <w:r w:rsidR="003F41D1">
        <w:t xml:space="preserve"> </w:t>
      </w:r>
    </w:p>
    <w:p w14:paraId="331760C1" w14:textId="4159F8B5" w:rsidR="003F65F3" w:rsidRDefault="003F65F3" w:rsidP="00C61FB3">
      <w:pPr>
        <w:ind w:firstLine="720"/>
      </w:pPr>
      <w:r>
        <w:t xml:space="preserve">A fixed configuration of the robot was chosen for all experiments described here. Two-wheel types </w:t>
      </w:r>
      <w:r w:rsidR="00F5691C">
        <w:t xml:space="preserve">differing </w:t>
      </w:r>
      <w:r>
        <w:t xml:space="preserve">in their hardness grades were selected for investigation. One </w:t>
      </w:r>
      <w:r w:rsidR="004E27B7">
        <w:t xml:space="preserve">was </w:t>
      </w:r>
      <w:r>
        <w:t xml:space="preserve">a soft wheel with a hardness grade G while the second wheel </w:t>
      </w:r>
      <w:r w:rsidR="004E27B7">
        <w:t xml:space="preserve">was </w:t>
      </w:r>
      <w:r>
        <w:t xml:space="preserve">of a harder grade I. The range of wheel speeds were chosen based on safety considerations since the grinding wheel spindle is not fully enclosed. The wheel speed was varied </w:t>
      </w:r>
      <w:r w:rsidR="00024FBE">
        <w:t>from</w:t>
      </w:r>
      <w:r>
        <w:t xml:space="preserve"> 1000 to 2600 rpm in increments of 400 rpm. </w:t>
      </w:r>
      <w:r w:rsidR="005C6633">
        <w:t xml:space="preserve">The workpiece rotation speed was set to 360 rpm. </w:t>
      </w:r>
      <w:r>
        <w:t>The</w:t>
      </w:r>
      <w:r w:rsidR="00024FBE">
        <w:t xml:space="preserve"> robot</w:t>
      </w:r>
      <w:r>
        <w:t xml:space="preserve"> infeed rate was varied from 10 </w:t>
      </w:r>
      <w:proofErr w:type="spellStart"/>
      <w:r>
        <w:t>μm</w:t>
      </w:r>
      <w:proofErr w:type="spellEnd"/>
      <w:r>
        <w:t xml:space="preserve">/s to 30 </w:t>
      </w:r>
      <w:proofErr w:type="spellStart"/>
      <w:r>
        <w:t>μm</w:t>
      </w:r>
      <w:proofErr w:type="spellEnd"/>
      <w:r>
        <w:t xml:space="preserve">/s in steps of 10 </w:t>
      </w:r>
      <w:proofErr w:type="spellStart"/>
      <w:r>
        <w:t>μm</w:t>
      </w:r>
      <w:proofErr w:type="spellEnd"/>
      <w:r>
        <w:t xml:space="preserve">/s. </w:t>
      </w:r>
      <w:r w:rsidR="00585E9A">
        <w:t xml:space="preserve">The maximum infeed rate was </w:t>
      </w:r>
      <w:r w:rsidR="002D06E7">
        <w:t xml:space="preserve">limited by the </w:t>
      </w:r>
      <w:r w:rsidR="005A7636">
        <w:t xml:space="preserve">maximum axial force that the rotary chuck holding the bearing ring was designed to withstand (~70N). </w:t>
      </w:r>
      <w:r w:rsidR="0096595D">
        <w:t xml:space="preserve"> </w:t>
      </w:r>
      <w:r w:rsidR="005A7636">
        <w:t xml:space="preserve">Preliminary tests showed that </w:t>
      </w:r>
      <w:r w:rsidR="005C6633">
        <w:t xml:space="preserve">the axial force limit of the rotary chuck was exceeded at infeed rates </w:t>
      </w:r>
      <w:r w:rsidR="008208E9">
        <w:t>larger</w:t>
      </w:r>
      <w:r w:rsidR="005C6633">
        <w:t xml:space="preserve"> than 35 </w:t>
      </w:r>
      <w:proofErr w:type="spellStart"/>
      <w:r w:rsidR="005C6633">
        <w:t>μm</w:t>
      </w:r>
      <w:proofErr w:type="spellEnd"/>
      <w:r w:rsidR="005C6633">
        <w:t xml:space="preserve">/s. </w:t>
      </w:r>
      <w:r>
        <w:t>The spark-out phase</w:t>
      </w:r>
      <w:r w:rsidR="00AC16EB">
        <w:t>,</w:t>
      </w:r>
      <w:r>
        <w:t xml:space="preserve"> </w:t>
      </w:r>
      <w:r w:rsidR="00AC16EB">
        <w:t xml:space="preserve">and hence the grinding cycle, </w:t>
      </w:r>
      <w:r>
        <w:t xml:space="preserve">was deemed to be complete when the </w:t>
      </w:r>
      <w:r w:rsidR="008208E9">
        <w:t xml:space="preserve">normal grinding </w:t>
      </w:r>
      <w:r>
        <w:t xml:space="preserve">force magnitude </w:t>
      </w:r>
      <w:r w:rsidR="008208E9">
        <w:t xml:space="preserve">fell </w:t>
      </w:r>
      <w:r>
        <w:t xml:space="preserve">below 5 N at which point the robot end-effector holding the bearing ring was retracted from the grinding wheel surface. The analog signals </w:t>
      </w:r>
      <w:r w:rsidR="00C16348">
        <w:t xml:space="preserve">measured by </w:t>
      </w:r>
      <w:r>
        <w:t xml:space="preserve">the laser displacement sensor and the force/torque sensor were sampled at 1000 Hz. A moving window average of the force data (window size of 0.003 seconds) </w:t>
      </w:r>
      <w:r w:rsidR="00C16348">
        <w:t xml:space="preserve">was </w:t>
      </w:r>
      <w:r>
        <w:t xml:space="preserve">used to analyze the quasi-static behavior of the normal force signal during the </w:t>
      </w:r>
      <w:r w:rsidR="00511780">
        <w:t xml:space="preserve">face </w:t>
      </w:r>
      <w:r>
        <w:t>grinding cycle.</w:t>
      </w:r>
    </w:p>
    <w:p w14:paraId="61BD0E79" w14:textId="7E76C034" w:rsidR="0004537C" w:rsidRDefault="003F65F3" w:rsidP="00C61FB3">
      <w:pPr>
        <w:ind w:firstLine="720"/>
      </w:pPr>
      <w:r>
        <w:lastRenderedPageBreak/>
        <w:t xml:space="preserve">The robot Cartesian stiffness </w:t>
      </w:r>
      <w:r w:rsidRPr="00B10E25">
        <w:rPr>
          <w:i/>
        </w:rPr>
        <w:t>K</w:t>
      </w:r>
      <w:r w:rsidRPr="00B10E25">
        <w:rPr>
          <w:i/>
          <w:vertAlign w:val="subscript"/>
        </w:rPr>
        <w:t>R</w:t>
      </w:r>
      <w:r>
        <w:t xml:space="preserve"> </w:t>
      </w:r>
      <w:r w:rsidR="0016677C">
        <w:t xml:space="preserve">was </w:t>
      </w:r>
      <w:r>
        <w:t xml:space="preserve">determined by comparing the measured </w:t>
      </w:r>
      <w:r w:rsidR="00920C42">
        <w:t xml:space="preserve">normal </w:t>
      </w:r>
      <w:r>
        <w:t xml:space="preserve">force with the force magnitude calculated using </w:t>
      </w:r>
      <w:r w:rsidR="00920C42">
        <w:t>Eq.</w:t>
      </w:r>
      <w:r w:rsidR="00920C42" w:rsidRPr="00D71D10">
        <w:t xml:space="preserve"> </w:t>
      </w:r>
      <w:r w:rsidR="00D71D10" w:rsidRPr="00D71D10">
        <w:t>3</w:t>
      </w:r>
      <w:r>
        <w:t xml:space="preserve">. </w:t>
      </w:r>
      <w:r w:rsidR="00965CA1">
        <w:t xml:space="preserve">Note that this equation </w:t>
      </w:r>
      <w:r w:rsidR="001B1FB5">
        <w:t>permits calculation of the expected normal force profile as a function of the instantaneous displacement of the robot end-effector</w:t>
      </w:r>
      <w:r w:rsidR="006909C0">
        <w:t xml:space="preserve"> as it is fed into the grinding wheel</w:t>
      </w:r>
      <w:r w:rsidR="00B03B4B">
        <w:t xml:space="preserve">. This is because </w:t>
      </w:r>
      <w:r w:rsidR="00284C7B">
        <w:t xml:space="preserve">the difference between the commanded infeed rate and the actual infeed rate gives rise to the normal force. </w:t>
      </w:r>
      <w:r w:rsidR="000E76E0">
        <w:t>T</w:t>
      </w:r>
      <w:r>
        <w:t>he average</w:t>
      </w:r>
      <w:r w:rsidR="000E76E0">
        <w:t xml:space="preserve"> value of</w:t>
      </w:r>
      <w:r>
        <w:t xml:space="preserve"> </w:t>
      </w:r>
      <w:r w:rsidRPr="00B10E25">
        <w:rPr>
          <w:i/>
        </w:rPr>
        <w:t>K</w:t>
      </w:r>
      <w:r w:rsidRPr="00B10E25">
        <w:rPr>
          <w:i/>
          <w:vertAlign w:val="subscript"/>
        </w:rPr>
        <w:t>R</w:t>
      </w:r>
      <w:r>
        <w:t xml:space="preserve"> </w:t>
      </w:r>
      <w:r w:rsidR="00EE2191">
        <w:t>(1.45 x 10</w:t>
      </w:r>
      <w:r w:rsidR="00EE2191" w:rsidRPr="009E6931">
        <w:rPr>
          <w:vertAlign w:val="superscript"/>
        </w:rPr>
        <w:t>5</w:t>
      </w:r>
      <w:r w:rsidR="00EE2191">
        <w:t xml:space="preserve"> N/m) was </w:t>
      </w:r>
      <w:r>
        <w:t>used as the static Cartesian robot stiffness to estimate the grinding cycle process parameters. The material removal parameter (</w:t>
      </w:r>
      <w:proofErr w:type="spellStart"/>
      <w:r>
        <w:t>λ</w:t>
      </w:r>
      <w:r w:rsidRPr="008E4680">
        <w:rPr>
          <w:vertAlign w:val="subscript"/>
        </w:rPr>
        <w:t>w</w:t>
      </w:r>
      <w:proofErr w:type="spellEnd"/>
      <w:r>
        <w:t xml:space="preserve">) </w:t>
      </w:r>
      <w:r w:rsidR="00EE2191">
        <w:t xml:space="preserve">was </w:t>
      </w:r>
      <w:r>
        <w:t>estimated from the best fit of the theoretical curve</w:t>
      </w:r>
      <w:r w:rsidR="00E460D7">
        <w:t>s</w:t>
      </w:r>
      <w:r>
        <w:t xml:space="preserve"> (</w:t>
      </w:r>
      <w:proofErr w:type="spellStart"/>
      <w:r w:rsidR="00EE2191">
        <w:t>Eqs</w:t>
      </w:r>
      <w:proofErr w:type="spellEnd"/>
      <w:r w:rsidR="00EE2191">
        <w:t xml:space="preserve">. </w:t>
      </w:r>
      <w:r w:rsidR="00D71D10">
        <w:t>8</w:t>
      </w:r>
      <w:r>
        <w:t xml:space="preserve"> and 1</w:t>
      </w:r>
      <w:r w:rsidR="00D71D10">
        <w:t>2</w:t>
      </w:r>
      <w:r>
        <w:t>) to the measured displacement curve</w:t>
      </w:r>
      <w:r w:rsidR="00E460D7">
        <w:t>s</w:t>
      </w:r>
      <w:r>
        <w:t xml:space="preserve">. The </w:t>
      </w:r>
      <w:r w:rsidR="00511780">
        <w:t xml:space="preserve">face </w:t>
      </w:r>
      <w:r w:rsidR="00FA140F">
        <w:t>grinding cycle time</w:t>
      </w:r>
      <w:r>
        <w:t xml:space="preserve"> </w:t>
      </w:r>
      <w:r w:rsidR="00CF04BB">
        <w:t>was</w:t>
      </w:r>
      <w:r>
        <w:t xml:space="preserve"> </w:t>
      </w:r>
      <w:r w:rsidR="00511780">
        <w:t>calculated</w:t>
      </w:r>
      <w:r w:rsidR="00CF04BB">
        <w:t xml:space="preserve"> from</w:t>
      </w:r>
      <w:r>
        <w:t xml:space="preserve"> </w:t>
      </w:r>
      <w:r w:rsidR="00CF04BB">
        <w:t>Eq.</w:t>
      </w:r>
      <w:r w:rsidR="00CF04BB" w:rsidRPr="00D71D10">
        <w:t xml:space="preserve"> </w:t>
      </w:r>
      <w:r w:rsidR="00D71D10">
        <w:t>13</w:t>
      </w:r>
      <w:r>
        <w:t xml:space="preserve">. </w:t>
      </w:r>
      <w:r w:rsidR="0004537C">
        <w:t xml:space="preserve"> </w:t>
      </w:r>
    </w:p>
    <w:p w14:paraId="778CFA84" w14:textId="667A5C0D" w:rsidR="003F65F3" w:rsidRDefault="004C3F60" w:rsidP="00C61FB3">
      <w:pPr>
        <w:ind w:firstLine="720"/>
      </w:pPr>
      <w:r>
        <w:fldChar w:fldCharType="begin"/>
      </w:r>
      <w:r>
        <w:instrText xml:space="preserve"> REF _Ref8047230 \h </w:instrText>
      </w:r>
      <w:r>
        <w:fldChar w:fldCharType="separate"/>
      </w:r>
      <w:r w:rsidR="00361893">
        <w:t xml:space="preserve">Table </w:t>
      </w:r>
      <w:r w:rsidR="00361893">
        <w:rPr>
          <w:noProof/>
        </w:rPr>
        <w:t>1</w:t>
      </w:r>
      <w:r>
        <w:fldChar w:fldCharType="end"/>
      </w:r>
      <w:r w:rsidR="0004537C">
        <w:t xml:space="preserve"> lists the set of experimental conditions selected to </w:t>
      </w:r>
      <w:r w:rsidR="00511780">
        <w:t xml:space="preserve">analyze </w:t>
      </w:r>
      <w:r w:rsidR="0004537C">
        <w:t xml:space="preserve">the effect of </w:t>
      </w:r>
      <w:r w:rsidR="00511780">
        <w:t xml:space="preserve">the face </w:t>
      </w:r>
      <w:r w:rsidR="0004537C">
        <w:t>grinding process parameters.</w:t>
      </w:r>
    </w:p>
    <w:p w14:paraId="170AAAE4" w14:textId="72D1FD19" w:rsidR="0004537C" w:rsidRDefault="0004537C" w:rsidP="00C61FB3">
      <w:pPr>
        <w:pStyle w:val="Caption"/>
      </w:pPr>
      <w:bookmarkStart w:id="143" w:name="_Ref8047230"/>
      <w:r>
        <w:t xml:space="preserve">Table </w:t>
      </w:r>
      <w:fldSimple w:instr=" SEQ Table \* ARABIC ">
        <w:r w:rsidR="00361893">
          <w:rPr>
            <w:noProof/>
          </w:rPr>
          <w:t>1</w:t>
        </w:r>
      </w:fldSimple>
      <w:bookmarkEnd w:id="143"/>
      <w:r>
        <w:t xml:space="preserve">: Robotic </w:t>
      </w:r>
      <w:r w:rsidR="00511780">
        <w:t xml:space="preserve">face </w:t>
      </w:r>
      <w:r>
        <w:t xml:space="preserve">grinding </w:t>
      </w:r>
      <w:r w:rsidR="006D044A">
        <w:t>experimental parameters.</w:t>
      </w:r>
      <w:r>
        <w:t xml:space="preserve"> </w:t>
      </w:r>
    </w:p>
    <w:tbl>
      <w:tblPr>
        <w:tblStyle w:val="TableGrid"/>
        <w:tblW w:w="0" w:type="auto"/>
        <w:jc w:val="center"/>
        <w:tblLook w:val="04A0" w:firstRow="1" w:lastRow="0" w:firstColumn="1" w:lastColumn="0" w:noHBand="0" w:noVBand="1"/>
      </w:tblPr>
      <w:tblGrid>
        <w:gridCol w:w="3055"/>
        <w:gridCol w:w="3240"/>
      </w:tblGrid>
      <w:tr w:rsidR="003F65F3" w14:paraId="00E2BB2B" w14:textId="77777777" w:rsidTr="009E6931">
        <w:trPr>
          <w:jc w:val="center"/>
        </w:trPr>
        <w:tc>
          <w:tcPr>
            <w:tcW w:w="3055" w:type="dxa"/>
          </w:tcPr>
          <w:p w14:paraId="347FA2D8" w14:textId="77777777" w:rsidR="003F65F3" w:rsidRDefault="003F65F3" w:rsidP="009E6931">
            <w:pPr>
              <w:jc w:val="center"/>
            </w:pPr>
            <w:r>
              <w:t>Ring material</w:t>
            </w:r>
          </w:p>
        </w:tc>
        <w:tc>
          <w:tcPr>
            <w:tcW w:w="3240" w:type="dxa"/>
          </w:tcPr>
          <w:p w14:paraId="1F970D37" w14:textId="77777777" w:rsidR="003F65F3" w:rsidRDefault="003F65F3" w:rsidP="009E6931">
            <w:pPr>
              <w:jc w:val="center"/>
            </w:pPr>
            <w:r>
              <w:t>Hardened Chrome Steel</w:t>
            </w:r>
          </w:p>
        </w:tc>
      </w:tr>
      <w:tr w:rsidR="003F65F3" w14:paraId="54EB62B0" w14:textId="77777777" w:rsidTr="009E6931">
        <w:trPr>
          <w:jc w:val="center"/>
        </w:trPr>
        <w:tc>
          <w:tcPr>
            <w:tcW w:w="3055" w:type="dxa"/>
          </w:tcPr>
          <w:p w14:paraId="15331F57" w14:textId="77777777" w:rsidR="003F65F3" w:rsidRDefault="003F65F3" w:rsidP="009E6931">
            <w:pPr>
              <w:jc w:val="center"/>
            </w:pPr>
            <w:r>
              <w:t>Ring dimensions</w:t>
            </w:r>
          </w:p>
        </w:tc>
        <w:tc>
          <w:tcPr>
            <w:tcW w:w="3240" w:type="dxa"/>
          </w:tcPr>
          <w:p w14:paraId="6546015B" w14:textId="77777777" w:rsidR="003F65F3" w:rsidRDefault="003F65F3" w:rsidP="006C7926">
            <w:pPr>
              <w:jc w:val="center"/>
            </w:pPr>
            <w:r>
              <w:t xml:space="preserve">50 mm bore </w:t>
            </w:r>
            <w:proofErr w:type="spellStart"/>
            <w:r>
              <w:t>dia</w:t>
            </w:r>
            <w:proofErr w:type="spellEnd"/>
            <w:r>
              <w:t>/ 60 mm OD</w:t>
            </w:r>
          </w:p>
          <w:p w14:paraId="49AEE09A" w14:textId="77777777" w:rsidR="003F65F3" w:rsidRDefault="003F65F3" w:rsidP="009E6931">
            <w:pPr>
              <w:jc w:val="center"/>
            </w:pPr>
            <w:r>
              <w:t>20 mm width</w:t>
            </w:r>
          </w:p>
        </w:tc>
      </w:tr>
      <w:tr w:rsidR="003F65F3" w14:paraId="74613118" w14:textId="77777777" w:rsidTr="009E6931">
        <w:trPr>
          <w:jc w:val="center"/>
        </w:trPr>
        <w:tc>
          <w:tcPr>
            <w:tcW w:w="3055" w:type="dxa"/>
          </w:tcPr>
          <w:p w14:paraId="6535E59C" w14:textId="77777777" w:rsidR="003F65F3" w:rsidRDefault="003F65F3" w:rsidP="009E6931">
            <w:pPr>
              <w:jc w:val="center"/>
            </w:pPr>
            <w:r>
              <w:t>Coolant type</w:t>
            </w:r>
          </w:p>
        </w:tc>
        <w:tc>
          <w:tcPr>
            <w:tcW w:w="3240" w:type="dxa"/>
          </w:tcPr>
          <w:p w14:paraId="5FB66C2F" w14:textId="77777777" w:rsidR="003F65F3" w:rsidRDefault="003F65F3" w:rsidP="009E6931">
            <w:pPr>
              <w:jc w:val="center"/>
            </w:pPr>
            <w:r>
              <w:t>Trim Sol cutting fluid</w:t>
            </w:r>
          </w:p>
        </w:tc>
      </w:tr>
      <w:tr w:rsidR="003F65F3" w14:paraId="5F111BB5" w14:textId="77777777" w:rsidTr="006C7926">
        <w:trPr>
          <w:jc w:val="center"/>
        </w:trPr>
        <w:tc>
          <w:tcPr>
            <w:tcW w:w="3055" w:type="dxa"/>
          </w:tcPr>
          <w:p w14:paraId="4FA566BF" w14:textId="77777777" w:rsidR="003F65F3" w:rsidRDefault="003F65F3" w:rsidP="006C7926">
            <w:pPr>
              <w:jc w:val="center"/>
            </w:pPr>
            <w:r>
              <w:t>Grinding wheel grades</w:t>
            </w:r>
          </w:p>
        </w:tc>
        <w:tc>
          <w:tcPr>
            <w:tcW w:w="3240" w:type="dxa"/>
          </w:tcPr>
          <w:p w14:paraId="17637F23" w14:textId="77777777" w:rsidR="003F65F3" w:rsidRDefault="003F65F3" w:rsidP="006C7926">
            <w:pPr>
              <w:jc w:val="center"/>
            </w:pPr>
            <w:r>
              <w:t>G and I</w:t>
            </w:r>
          </w:p>
        </w:tc>
      </w:tr>
      <w:tr w:rsidR="003F65F3" w14:paraId="6C632F32" w14:textId="77777777" w:rsidTr="009E6931">
        <w:trPr>
          <w:jc w:val="center"/>
        </w:trPr>
        <w:tc>
          <w:tcPr>
            <w:tcW w:w="3055" w:type="dxa"/>
          </w:tcPr>
          <w:p w14:paraId="2E60DF39" w14:textId="77777777" w:rsidR="003F65F3" w:rsidRDefault="003F65F3" w:rsidP="009E6931">
            <w:pPr>
              <w:jc w:val="center"/>
            </w:pPr>
            <w:r>
              <w:t>Wheel rotation speed (RPM)</w:t>
            </w:r>
          </w:p>
        </w:tc>
        <w:tc>
          <w:tcPr>
            <w:tcW w:w="3240" w:type="dxa"/>
          </w:tcPr>
          <w:p w14:paraId="556059D5" w14:textId="77777777" w:rsidR="003F65F3" w:rsidRDefault="003F65F3" w:rsidP="009E6931">
            <w:pPr>
              <w:jc w:val="center"/>
            </w:pPr>
            <w:r>
              <w:t>1000, 1400. 1800, 2200, 2600</w:t>
            </w:r>
          </w:p>
        </w:tc>
      </w:tr>
      <w:tr w:rsidR="003F65F3" w14:paraId="383DF736" w14:textId="77777777" w:rsidTr="009E6931">
        <w:trPr>
          <w:trHeight w:val="998"/>
          <w:jc w:val="center"/>
        </w:trPr>
        <w:tc>
          <w:tcPr>
            <w:tcW w:w="3055" w:type="dxa"/>
          </w:tcPr>
          <w:p w14:paraId="341683CE" w14:textId="77777777" w:rsidR="003F65F3" w:rsidRDefault="003F65F3" w:rsidP="009E6931">
            <w:pPr>
              <w:jc w:val="center"/>
            </w:pPr>
            <w:r w:rsidRPr="005C4552">
              <w:lastRenderedPageBreak/>
              <w:t>Part rotation speed (RPM)</w:t>
            </w:r>
          </w:p>
        </w:tc>
        <w:tc>
          <w:tcPr>
            <w:tcW w:w="3240" w:type="dxa"/>
          </w:tcPr>
          <w:p w14:paraId="5ECB4C60" w14:textId="77777777" w:rsidR="003F65F3" w:rsidRDefault="003F65F3" w:rsidP="009E6931">
            <w:pPr>
              <w:jc w:val="center"/>
            </w:pPr>
            <w:r>
              <w:t xml:space="preserve">360 </w:t>
            </w:r>
            <w:r>
              <w:sym w:font="Symbol" w:char="F0B1"/>
            </w:r>
            <w:r>
              <w:t xml:space="preserve"> 15 (5%)</w:t>
            </w:r>
          </w:p>
        </w:tc>
      </w:tr>
      <w:tr w:rsidR="003F65F3" w14:paraId="31D9F1B4" w14:textId="77777777" w:rsidTr="009E6931">
        <w:trPr>
          <w:jc w:val="center"/>
        </w:trPr>
        <w:tc>
          <w:tcPr>
            <w:tcW w:w="3055" w:type="dxa"/>
          </w:tcPr>
          <w:p w14:paraId="3C41A184" w14:textId="77777777" w:rsidR="003F65F3" w:rsidRDefault="003F65F3" w:rsidP="009E6931">
            <w:pPr>
              <w:jc w:val="center"/>
            </w:pPr>
            <w:r>
              <w:t>Robot infeed rate (</w:t>
            </w:r>
            <w:proofErr w:type="spellStart"/>
            <w:r>
              <w:t>μm</w:t>
            </w:r>
            <w:proofErr w:type="spellEnd"/>
            <w:r>
              <w:t>/s)</w:t>
            </w:r>
          </w:p>
        </w:tc>
        <w:tc>
          <w:tcPr>
            <w:tcW w:w="3240" w:type="dxa"/>
          </w:tcPr>
          <w:p w14:paraId="3CDE290F" w14:textId="77777777" w:rsidR="003F65F3" w:rsidRDefault="003F65F3" w:rsidP="009E6931">
            <w:pPr>
              <w:jc w:val="center"/>
            </w:pPr>
            <w:r>
              <w:t>10, 20, 30</w:t>
            </w:r>
          </w:p>
        </w:tc>
      </w:tr>
    </w:tbl>
    <w:p w14:paraId="69814D96" w14:textId="4D68629F" w:rsidR="0004537C" w:rsidRDefault="0004537C" w:rsidP="00C61FB3">
      <w:pPr>
        <w:tabs>
          <w:tab w:val="left" w:pos="5430"/>
        </w:tabs>
      </w:pPr>
    </w:p>
    <w:p w14:paraId="0C26D13A" w14:textId="3DFCA56A" w:rsidR="005B698D" w:rsidRDefault="0004537C" w:rsidP="009E6931">
      <w:pPr>
        <w:ind w:firstLine="720"/>
      </w:pPr>
      <w:r>
        <w:t xml:space="preserve">The desired amount of bearing ring width to be ground </w:t>
      </w:r>
      <w:r w:rsidR="002B64F2">
        <w:t xml:space="preserve">in each test </w:t>
      </w:r>
      <w:r w:rsidR="00484C77">
        <w:t xml:space="preserve">was </w:t>
      </w:r>
      <w:r w:rsidR="00FE6A57">
        <w:t>1</w:t>
      </w:r>
      <w:r>
        <w:t xml:space="preserve">. The robot controller </w:t>
      </w:r>
      <w:r w:rsidR="0048451D">
        <w:t xml:space="preserve">was </w:t>
      </w:r>
      <w:r>
        <w:t xml:space="preserve">programmed to feed the bearing ring into the grinding wheel along a ramp input corresponding to the nominal travel distance required to achieve the desired width reduction followed by a spark-out phase. The spark-out phase removes material not removed during the ramp input phase because of elastic deformation of the system. </w:t>
      </w:r>
      <w:r w:rsidR="0061510F">
        <w:t>Figure</w:t>
      </w:r>
      <w:r w:rsidR="002D5D50">
        <w:t>s 5 and 6</w:t>
      </w:r>
      <w:r w:rsidR="0061510F">
        <w:t xml:space="preserve"> show representative displacement and </w:t>
      </w:r>
      <w:r w:rsidR="00391F93">
        <w:t xml:space="preserve">normal </w:t>
      </w:r>
      <w:r w:rsidR="0061510F">
        <w:t xml:space="preserve">force </w:t>
      </w:r>
      <w:r w:rsidR="00391F93">
        <w:t>measurements</w:t>
      </w:r>
      <w:r w:rsidR="0061510F">
        <w:t xml:space="preserve"> </w:t>
      </w:r>
      <w:r w:rsidR="00391F93">
        <w:t xml:space="preserve">obtained </w:t>
      </w:r>
      <w:r w:rsidR="0061510F">
        <w:t xml:space="preserve">at two different wheel speeds. </w:t>
      </w:r>
      <w:r>
        <w:t xml:space="preserve">It can be seen from the measured </w:t>
      </w:r>
      <w:r w:rsidR="000768E4">
        <w:t xml:space="preserve">laser </w:t>
      </w:r>
      <w:r>
        <w:t>displacement signal that the system behaves like a first order system in that a ramp input produces a steady state after a fixed lag, which represents the time constant of the system. The time constant affects both the infeed (roughing) and the spark</w:t>
      </w:r>
      <w:r w:rsidR="00694227">
        <w:t xml:space="preserve"> </w:t>
      </w:r>
      <w:r>
        <w:t>out (finishing) phases</w:t>
      </w:r>
      <w:r w:rsidR="00694227">
        <w:t xml:space="preserve"> of the face grinding cycle</w:t>
      </w:r>
      <w:r>
        <w:t xml:space="preserve">. The difference between the commanded </w:t>
      </w:r>
      <w:r w:rsidR="00694227">
        <w:t xml:space="preserve">infeed </w:t>
      </w:r>
      <w:r w:rsidR="00DB5BBC">
        <w:t xml:space="preserve">profile </w:t>
      </w:r>
      <w:r>
        <w:t xml:space="preserve">(dashed curve) and the actual </w:t>
      </w:r>
      <w:r w:rsidR="00DB5BBC">
        <w:t xml:space="preserve">infeed profile </w:t>
      </w:r>
      <w:r>
        <w:t>(</w:t>
      </w:r>
      <w:r w:rsidR="00C47E3A">
        <w:t xml:space="preserve">dot-dashed red </w:t>
      </w:r>
      <w:r>
        <w:t>curve</w:t>
      </w:r>
      <w:r w:rsidR="00C47E3A">
        <w:t xml:space="preserve"> </w:t>
      </w:r>
      <w:r w:rsidR="001279DC">
        <w:t>or</w:t>
      </w:r>
      <w:r w:rsidR="00C47E3A">
        <w:t xml:space="preserve"> fitted solid green curve</w:t>
      </w:r>
      <w:r>
        <w:t>) represents the elastic deformation of the robot</w:t>
      </w:r>
      <w:r w:rsidR="00D13662">
        <w:t>ic</w:t>
      </w:r>
      <w:r>
        <w:t xml:space="preserve"> system</w:t>
      </w:r>
      <w:r w:rsidR="00D13662">
        <w:t xml:space="preserve"> including the end-effector</w:t>
      </w:r>
      <w:r>
        <w:t xml:space="preserve">. Since the robot </w:t>
      </w:r>
      <w:r w:rsidR="00415C85">
        <w:t xml:space="preserve">Cartesian stiffness </w:t>
      </w:r>
      <w:r w:rsidR="00063312">
        <w:t xml:space="preserve">is treated </w:t>
      </w:r>
      <w:r>
        <w:t xml:space="preserve">as a linear spring, the normal force </w:t>
      </w:r>
      <w:r w:rsidR="00415C85">
        <w:t>in Eq.</w:t>
      </w:r>
      <w:r w:rsidR="00415C85" w:rsidRPr="0005295E">
        <w:t xml:space="preserve"> </w:t>
      </w:r>
      <w:r w:rsidR="0005295E" w:rsidRPr="0005295E">
        <w:t>3</w:t>
      </w:r>
      <w:r>
        <w:t xml:space="preserve"> is what the force sensor measures. </w:t>
      </w:r>
    </w:p>
    <w:p w14:paraId="523D7E6B" w14:textId="680A6BA6" w:rsidR="00E76530" w:rsidRDefault="00F03E9B">
      <w:pPr>
        <w:keepNext/>
        <w:jc w:val="center"/>
      </w:pPr>
      <w:del w:id="144" w:author="Kedar Joshi" w:date="2020-10-20T14:30:00Z">
        <w:r w:rsidDel="00E03D73">
          <w:rPr>
            <w:noProof/>
          </w:rPr>
          <w:lastRenderedPageBreak/>
          <w:drawing>
            <wp:inline distT="0" distB="0" distL="0" distR="0" wp14:anchorId="452AB75E" wp14:editId="6CDFA325">
              <wp:extent cx="4343400" cy="228212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458" cy="2282155"/>
                      </a:xfrm>
                      <a:prstGeom prst="rect">
                        <a:avLst/>
                      </a:prstGeom>
                    </pic:spPr>
                  </pic:pic>
                </a:graphicData>
              </a:graphic>
            </wp:inline>
          </w:drawing>
        </w:r>
      </w:del>
      <w:ins w:id="145" w:author="Kedar Joshi" w:date="2020-10-20T14:30:00Z">
        <w:r w:rsidR="00E03D73" w:rsidRPr="00E03D73">
          <w:drawing>
            <wp:inline distT="0" distB="0" distL="0" distR="0" wp14:anchorId="72D0BEAE" wp14:editId="4D301152">
              <wp:extent cx="4340728" cy="2286198"/>
              <wp:effectExtent l="0" t="0" r="3175" b="0"/>
              <wp:docPr id="1" name="Picture 7">
                <a:extLst xmlns:a="http://schemas.openxmlformats.org/drawingml/2006/main">
                  <a:ext uri="{FF2B5EF4-FFF2-40B4-BE49-F238E27FC236}">
                    <a16:creationId xmlns:a16="http://schemas.microsoft.com/office/drawing/2014/main" id="{FDF777C2-B1A0-4689-8481-CF605416B1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DF777C2-B1A0-4689-8481-CF605416B1AD}"/>
                          </a:ext>
                        </a:extLst>
                      </pic:cNvPr>
                      <pic:cNvPicPr>
                        <a:picLocks noChangeAspect="1"/>
                      </pic:cNvPicPr>
                    </pic:nvPicPr>
                    <pic:blipFill>
                      <a:blip r:embed="rId20"/>
                      <a:stretch>
                        <a:fillRect/>
                      </a:stretch>
                    </pic:blipFill>
                    <pic:spPr>
                      <a:xfrm>
                        <a:off x="0" y="0"/>
                        <a:ext cx="4340728" cy="2286198"/>
                      </a:xfrm>
                      <a:prstGeom prst="rect">
                        <a:avLst/>
                      </a:prstGeom>
                    </pic:spPr>
                  </pic:pic>
                </a:graphicData>
              </a:graphic>
            </wp:inline>
          </w:drawing>
        </w:r>
      </w:ins>
    </w:p>
    <w:p w14:paraId="70E5653A" w14:textId="7895FC89" w:rsidR="00E76530" w:rsidRDefault="0004537C">
      <w:pPr>
        <w:keepNext/>
        <w:jc w:val="center"/>
      </w:pPr>
      <w:del w:id="146" w:author="Kedar Joshi" w:date="2020-10-20T14:30:00Z">
        <w:r w:rsidRPr="00E60285" w:rsidDel="00E03D73">
          <w:rPr>
            <w:noProof/>
          </w:rPr>
          <w:drawing>
            <wp:inline distT="0" distB="0" distL="0" distR="0" wp14:anchorId="7545D3DC" wp14:editId="6EC892CB">
              <wp:extent cx="3523663" cy="2575887"/>
              <wp:effectExtent l="0" t="0" r="0" b="2540"/>
              <wp:docPr id="9" name="Picture 3">
                <a:extLst xmlns:a="http://schemas.openxmlformats.org/drawingml/2006/main">
                  <a:ext uri="{FF2B5EF4-FFF2-40B4-BE49-F238E27FC236}">
                    <a16:creationId xmlns:a16="http://schemas.microsoft.com/office/drawing/2014/main" id="{4325C494-5FC7-4063-8C1D-F956F5073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325C494-5FC7-4063-8C1D-F956F50731EC}"/>
                          </a:ext>
                        </a:extLst>
                      </pic:cNvPr>
                      <pic:cNvPicPr>
                        <a:picLocks noChangeAspect="1"/>
                      </pic:cNvPicPr>
                    </pic:nvPicPr>
                    <pic:blipFill>
                      <a:blip r:embed="rId21"/>
                      <a:stretch>
                        <a:fillRect/>
                      </a:stretch>
                    </pic:blipFill>
                    <pic:spPr>
                      <a:xfrm>
                        <a:off x="0" y="0"/>
                        <a:ext cx="3565326" cy="2606344"/>
                      </a:xfrm>
                      <a:prstGeom prst="rect">
                        <a:avLst/>
                      </a:prstGeom>
                    </pic:spPr>
                  </pic:pic>
                </a:graphicData>
              </a:graphic>
            </wp:inline>
          </w:drawing>
        </w:r>
      </w:del>
      <w:ins w:id="147" w:author="Kedar Joshi" w:date="2020-10-20T14:30:00Z">
        <w:r w:rsidR="00E03D73" w:rsidRPr="00E03D73">
          <w:drawing>
            <wp:inline distT="0" distB="0" distL="0" distR="0" wp14:anchorId="2D061506" wp14:editId="5D614764">
              <wp:extent cx="3523793" cy="2578832"/>
              <wp:effectExtent l="0" t="0" r="635" b="0"/>
              <wp:docPr id="6" name="Picture 5">
                <a:extLst xmlns:a="http://schemas.openxmlformats.org/drawingml/2006/main">
                  <a:ext uri="{FF2B5EF4-FFF2-40B4-BE49-F238E27FC236}">
                    <a16:creationId xmlns:a16="http://schemas.microsoft.com/office/drawing/2014/main" id="{515E58B4-5912-41DA-BC14-9A8BCAACC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15E58B4-5912-41DA-BC14-9A8BCAACC23F}"/>
                          </a:ext>
                        </a:extLst>
                      </pic:cNvPr>
                      <pic:cNvPicPr>
                        <a:picLocks noChangeAspect="1"/>
                      </pic:cNvPicPr>
                    </pic:nvPicPr>
                    <pic:blipFill>
                      <a:blip r:embed="rId22"/>
                      <a:stretch>
                        <a:fillRect/>
                      </a:stretch>
                    </pic:blipFill>
                    <pic:spPr>
                      <a:xfrm>
                        <a:off x="0" y="0"/>
                        <a:ext cx="3523793" cy="2578832"/>
                      </a:xfrm>
                      <a:prstGeom prst="rect">
                        <a:avLst/>
                      </a:prstGeom>
                    </pic:spPr>
                  </pic:pic>
                </a:graphicData>
              </a:graphic>
            </wp:inline>
          </w:drawing>
        </w:r>
      </w:ins>
    </w:p>
    <w:p w14:paraId="36319CE3" w14:textId="7FE8CCCB" w:rsidR="0004537C" w:rsidRDefault="0004537C" w:rsidP="00C61FB3">
      <w:pPr>
        <w:pStyle w:val="Caption"/>
      </w:pPr>
      <w:bookmarkStart w:id="148" w:name="_Ref8757340"/>
      <w:bookmarkStart w:id="149" w:name="_Toc8825975"/>
      <w:bookmarkStart w:id="150" w:name="_Toc11521733"/>
      <w:commentRangeStart w:id="151"/>
      <w:r>
        <w:t>Figure</w:t>
      </w:r>
      <w:r w:rsidR="00391F93">
        <w:t xml:space="preserve"> 6</w:t>
      </w:r>
      <w:bookmarkEnd w:id="148"/>
      <w:r>
        <w:t xml:space="preserve">: </w:t>
      </w:r>
      <w:commentRangeEnd w:id="151"/>
      <w:r w:rsidR="00D44186">
        <w:rPr>
          <w:rStyle w:val="CommentReference"/>
        </w:rPr>
        <w:commentReference w:id="151"/>
      </w:r>
      <w:r>
        <w:t xml:space="preserve">Robot end effector displacement and normal force plots for feed = 20 </w:t>
      </w:r>
      <w:proofErr w:type="spellStart"/>
      <w:r>
        <w:t>μm</w:t>
      </w:r>
      <w:proofErr w:type="spellEnd"/>
      <w:r>
        <w:t xml:space="preserve">/s, wheel speed = 1000 rpm, </w:t>
      </w:r>
      <w:r w:rsidR="00F03E9B">
        <w:t xml:space="preserve">workpiece speed = 360 rpm, </w:t>
      </w:r>
      <w:r w:rsidR="00F757A5">
        <w:t>w</w:t>
      </w:r>
      <w:r>
        <w:t>heel grade = I</w:t>
      </w:r>
      <w:bookmarkEnd w:id="149"/>
      <w:bookmarkEnd w:id="150"/>
      <w:r w:rsidR="00AE25F0">
        <w:t>.</w:t>
      </w:r>
    </w:p>
    <w:p w14:paraId="5575F83F" w14:textId="77777777" w:rsidR="0004537C" w:rsidRDefault="0004537C" w:rsidP="0004537C"/>
    <w:p w14:paraId="29C17C34" w14:textId="67A1EE7C" w:rsidR="0004537C" w:rsidRDefault="001115F6" w:rsidP="0004537C">
      <w:pPr>
        <w:keepNext/>
        <w:jc w:val="center"/>
      </w:pPr>
      <w:del w:id="152" w:author="Kedar Joshi" w:date="2020-10-20T14:30:00Z">
        <w:r w:rsidDel="00E03D73">
          <w:rPr>
            <w:noProof/>
          </w:rPr>
          <w:lastRenderedPageBreak/>
          <w:drawing>
            <wp:inline distT="0" distB="0" distL="0" distR="0" wp14:anchorId="52525754" wp14:editId="642D449E">
              <wp:extent cx="4271963" cy="224459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2847" cy="2245056"/>
                      </a:xfrm>
                      <a:prstGeom prst="rect">
                        <a:avLst/>
                      </a:prstGeom>
                    </pic:spPr>
                  </pic:pic>
                </a:graphicData>
              </a:graphic>
            </wp:inline>
          </w:drawing>
        </w:r>
      </w:del>
      <w:ins w:id="153" w:author="Kedar Joshi" w:date="2020-10-20T14:31:00Z">
        <w:r w:rsidR="00E03D73" w:rsidRPr="00E03D73">
          <w:drawing>
            <wp:inline distT="0" distB="0" distL="0" distR="0" wp14:anchorId="4A46F3DF" wp14:editId="1F069046">
              <wp:extent cx="4340728" cy="2627604"/>
              <wp:effectExtent l="0" t="0" r="3175" b="1905"/>
              <wp:docPr id="2" name="Picture 8">
                <a:extLst xmlns:a="http://schemas.openxmlformats.org/drawingml/2006/main">
                  <a:ext uri="{FF2B5EF4-FFF2-40B4-BE49-F238E27FC236}">
                    <a16:creationId xmlns:a16="http://schemas.microsoft.com/office/drawing/2014/main" id="{99CCF9B2-B19D-4488-BCF8-DD7E4C792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9CCF9B2-B19D-4488-BCF8-DD7E4C792F23}"/>
                          </a:ext>
                        </a:extLst>
                      </pic:cNvPr>
                      <pic:cNvPicPr>
                        <a:picLocks noChangeAspect="1"/>
                      </pic:cNvPicPr>
                    </pic:nvPicPr>
                    <pic:blipFill>
                      <a:blip r:embed="rId27"/>
                      <a:stretch>
                        <a:fillRect/>
                      </a:stretch>
                    </pic:blipFill>
                    <pic:spPr>
                      <a:xfrm>
                        <a:off x="0" y="0"/>
                        <a:ext cx="4340728" cy="2627604"/>
                      </a:xfrm>
                      <a:prstGeom prst="rect">
                        <a:avLst/>
                      </a:prstGeom>
                    </pic:spPr>
                  </pic:pic>
                </a:graphicData>
              </a:graphic>
            </wp:inline>
          </w:drawing>
        </w:r>
      </w:ins>
    </w:p>
    <w:p w14:paraId="7EC69F45" w14:textId="74C64B7A" w:rsidR="0004537C" w:rsidRDefault="0004537C" w:rsidP="0004537C">
      <w:pPr>
        <w:keepNext/>
        <w:jc w:val="center"/>
      </w:pPr>
      <w:del w:id="154" w:author="Kedar Joshi" w:date="2020-10-20T14:31:00Z">
        <w:r w:rsidRPr="00004156" w:rsidDel="00E03D73">
          <w:rPr>
            <w:noProof/>
          </w:rPr>
          <w:drawing>
            <wp:inline distT="0" distB="0" distL="0" distR="0" wp14:anchorId="371476DF" wp14:editId="07A4E85D">
              <wp:extent cx="3861581" cy="3086184"/>
              <wp:effectExtent l="0" t="0" r="0" b="0"/>
              <wp:docPr id="29" name="Picture 5">
                <a:extLst xmlns:a="http://schemas.openxmlformats.org/drawingml/2006/main">
                  <a:ext uri="{FF2B5EF4-FFF2-40B4-BE49-F238E27FC236}">
                    <a16:creationId xmlns:a16="http://schemas.microsoft.com/office/drawing/2014/main" id="{8EAC5495-B1F4-48E1-950F-1146AFAB3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AC5495-B1F4-48E1-950F-1146AFAB3BF4}"/>
                          </a:ext>
                        </a:extLst>
                      </pic:cNvPr>
                      <pic:cNvPicPr>
                        <a:picLocks noChangeAspect="1"/>
                      </pic:cNvPicPr>
                    </pic:nvPicPr>
                    <pic:blipFill>
                      <a:blip r:embed="rId28"/>
                      <a:stretch>
                        <a:fillRect/>
                      </a:stretch>
                    </pic:blipFill>
                    <pic:spPr>
                      <a:xfrm>
                        <a:off x="0" y="0"/>
                        <a:ext cx="3876586" cy="3098176"/>
                      </a:xfrm>
                      <a:prstGeom prst="rect">
                        <a:avLst/>
                      </a:prstGeom>
                    </pic:spPr>
                  </pic:pic>
                </a:graphicData>
              </a:graphic>
            </wp:inline>
          </w:drawing>
        </w:r>
      </w:del>
      <w:ins w:id="155" w:author="Kedar Joshi" w:date="2020-10-20T14:31:00Z">
        <w:r w:rsidR="00E03D73" w:rsidRPr="00E03D73">
          <w:drawing>
            <wp:inline distT="0" distB="0" distL="0" distR="0" wp14:anchorId="764A8C04" wp14:editId="24EA69AB">
              <wp:extent cx="3859102" cy="3084843"/>
              <wp:effectExtent l="0" t="0" r="8255" b="1270"/>
              <wp:docPr id="7" name="Picture 6">
                <a:extLst xmlns:a="http://schemas.openxmlformats.org/drawingml/2006/main">
                  <a:ext uri="{FF2B5EF4-FFF2-40B4-BE49-F238E27FC236}">
                    <a16:creationId xmlns:a16="http://schemas.microsoft.com/office/drawing/2014/main" id="{05F63633-454F-4489-B6DE-C18FFA196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5F63633-454F-4489-B6DE-C18FFA19611D}"/>
                          </a:ext>
                        </a:extLst>
                      </pic:cNvPr>
                      <pic:cNvPicPr>
                        <a:picLocks noChangeAspect="1"/>
                      </pic:cNvPicPr>
                    </pic:nvPicPr>
                    <pic:blipFill>
                      <a:blip r:embed="rId29"/>
                      <a:stretch>
                        <a:fillRect/>
                      </a:stretch>
                    </pic:blipFill>
                    <pic:spPr>
                      <a:xfrm>
                        <a:off x="0" y="0"/>
                        <a:ext cx="3859102" cy="3084843"/>
                      </a:xfrm>
                      <a:prstGeom prst="rect">
                        <a:avLst/>
                      </a:prstGeom>
                    </pic:spPr>
                  </pic:pic>
                </a:graphicData>
              </a:graphic>
            </wp:inline>
          </w:drawing>
        </w:r>
      </w:ins>
    </w:p>
    <w:p w14:paraId="53C3718B" w14:textId="3962374F" w:rsidR="00782DA0" w:rsidRDefault="0004537C" w:rsidP="00C61FB3">
      <w:pPr>
        <w:pStyle w:val="Caption"/>
      </w:pPr>
      <w:bookmarkStart w:id="156" w:name="_Ref8757344"/>
      <w:bookmarkStart w:id="157" w:name="_Toc8825977"/>
      <w:bookmarkStart w:id="158" w:name="_Toc11521735"/>
      <w:commentRangeStart w:id="159"/>
      <w:r>
        <w:t xml:space="preserve">Figure </w:t>
      </w:r>
      <w:commentRangeEnd w:id="159"/>
      <w:r w:rsidR="00E5352D">
        <w:rPr>
          <w:rStyle w:val="CommentReference"/>
        </w:rPr>
        <w:commentReference w:id="159"/>
      </w:r>
      <w:r>
        <w:rPr>
          <w:noProof/>
        </w:rPr>
        <w:fldChar w:fldCharType="begin"/>
      </w:r>
      <w:r>
        <w:rPr>
          <w:noProof/>
        </w:rPr>
        <w:instrText xml:space="preserve"> SEQ Figure \* ARABIC </w:instrText>
      </w:r>
      <w:r>
        <w:rPr>
          <w:noProof/>
        </w:rPr>
        <w:fldChar w:fldCharType="separate"/>
      </w:r>
      <w:r w:rsidR="00361893">
        <w:rPr>
          <w:noProof/>
        </w:rPr>
        <w:t>4</w:t>
      </w:r>
      <w:r>
        <w:rPr>
          <w:noProof/>
        </w:rPr>
        <w:fldChar w:fldCharType="end"/>
      </w:r>
      <w:bookmarkEnd w:id="156"/>
      <w:r>
        <w:t xml:space="preserve">: Robot end effector displacement and normal force plots for feed = 20 </w:t>
      </w:r>
      <w:proofErr w:type="spellStart"/>
      <w:r>
        <w:t>μm</w:t>
      </w:r>
      <w:proofErr w:type="spellEnd"/>
      <w:r>
        <w:t xml:space="preserve">/s, wheel speed = 2600 rpm, </w:t>
      </w:r>
      <w:r w:rsidR="001115F6">
        <w:t>workpiece speed = 360 rpm, w</w:t>
      </w:r>
      <w:r>
        <w:t>heel grade = I</w:t>
      </w:r>
      <w:bookmarkEnd w:id="157"/>
      <w:bookmarkEnd w:id="158"/>
      <w:r w:rsidR="00AE25F0">
        <w:t>.</w:t>
      </w:r>
    </w:p>
    <w:p w14:paraId="5D6A5134" w14:textId="61CDA637" w:rsidR="0004537C" w:rsidRDefault="002651E1" w:rsidP="0054525C">
      <w:pPr>
        <w:pStyle w:val="Heading1"/>
      </w:pPr>
      <w:r>
        <w:t>Results and Discussion</w:t>
      </w:r>
    </w:p>
    <w:p w14:paraId="72D54DF0" w14:textId="372F8AF9" w:rsidR="007833D5" w:rsidRDefault="0004537C" w:rsidP="00C61FB3">
      <w:pPr>
        <w:ind w:firstLine="720"/>
      </w:pPr>
      <w:r>
        <w:lastRenderedPageBreak/>
        <w:t xml:space="preserve">The following parameters are derived from the experimental data and the effects of </w:t>
      </w:r>
      <w:r w:rsidR="005F43E2">
        <w:t xml:space="preserve">face grinding </w:t>
      </w:r>
      <w:r>
        <w:t>process conditions on these parameters are analyzed:</w:t>
      </w:r>
      <w:r w:rsidR="007833D5">
        <w:t xml:space="preserve"> </w:t>
      </w:r>
      <w:proofErr w:type="spellStart"/>
      <w:r w:rsidR="007833D5">
        <w:t>i</w:t>
      </w:r>
      <w:proofErr w:type="spellEnd"/>
      <w:r w:rsidR="007833D5">
        <w:t xml:space="preserve">) Material removal parameter </w:t>
      </w:r>
      <m:oMath>
        <m:sSub>
          <m:sSubPr>
            <m:ctrlPr>
              <w:rPr>
                <w:rFonts w:ascii="Cambria Math" w:hAnsi="Cambria Math"/>
                <w:i/>
              </w:rPr>
            </m:ctrlPr>
          </m:sSubPr>
          <m:e>
            <m:r>
              <w:rPr>
                <w:rFonts w:ascii="Cambria Math" w:hAnsi="Cambria Math"/>
              </w:rPr>
              <m:t>λ</m:t>
            </m:r>
          </m:e>
          <m:sub>
            <m:r>
              <w:rPr>
                <w:rFonts w:ascii="Cambria Math" w:hAnsi="Cambria Math"/>
              </w:rPr>
              <m:t>w</m:t>
            </m:r>
          </m:sub>
        </m:sSub>
      </m:oMath>
      <w:r w:rsidR="007833D5" w:rsidRPr="00EC72A1">
        <w:rPr>
          <w:rFonts w:eastAsiaTheme="minorEastAsia"/>
        </w:rPr>
        <w:t xml:space="preserve">, ii) </w:t>
      </w:r>
      <w:r w:rsidR="007833D5">
        <w:t xml:space="preserve">System time constant </w:t>
      </w:r>
      <m:oMath>
        <m:r>
          <w:rPr>
            <w:rFonts w:ascii="Cambria Math" w:hAnsi="Cambria Math"/>
          </w:rPr>
          <m:t>τ</m:t>
        </m:r>
      </m:oMath>
      <w:r w:rsidR="007833D5" w:rsidRPr="00965A11">
        <w:rPr>
          <w:rFonts w:eastAsiaTheme="minorEastAsia"/>
        </w:rPr>
        <w:t>,</w:t>
      </w:r>
      <w:r w:rsidR="007833D5" w:rsidRPr="00CE35B8">
        <w:rPr>
          <w:rFonts w:eastAsiaTheme="minorEastAsia"/>
        </w:rPr>
        <w:t xml:space="preserve"> </w:t>
      </w:r>
      <w:r w:rsidR="00EC72A1" w:rsidRPr="00CE35B8">
        <w:rPr>
          <w:rFonts w:eastAsiaTheme="minorEastAsia"/>
        </w:rPr>
        <w:t xml:space="preserve">iii) </w:t>
      </w:r>
      <w:r w:rsidR="00EC72A1">
        <w:t xml:space="preserve">Total cycle time </w:t>
      </w:r>
      <w:r w:rsidR="00EC72A1" w:rsidRPr="00EC72A1">
        <w:rPr>
          <w:i/>
          <w:iCs/>
        </w:rPr>
        <w:t>T</w:t>
      </w:r>
      <w:r w:rsidR="00EC72A1">
        <w:t>.</w:t>
      </w:r>
    </w:p>
    <w:p w14:paraId="52BA0DD5" w14:textId="7C1BD2CA" w:rsidR="0004537C" w:rsidRDefault="0004537C" w:rsidP="0004537C">
      <w:pPr>
        <w:ind w:firstLine="360"/>
      </w:pPr>
    </w:p>
    <w:p w14:paraId="45402184" w14:textId="35F333CC" w:rsidR="0004537C" w:rsidRPr="002B4785" w:rsidRDefault="0004537C" w:rsidP="00C61FB3">
      <w:pPr>
        <w:ind w:firstLine="720"/>
        <w:rPr>
          <w:rFonts w:eastAsiaTheme="minorEastAsia"/>
        </w:rPr>
      </w:pPr>
      <w:r>
        <w:t xml:space="preserve">The </w:t>
      </w:r>
      <w:r w:rsidR="004A5850">
        <w:t>fitted robot displacement profiles</w:t>
      </w:r>
      <w:r>
        <w:t xml:space="preserve"> in </w:t>
      </w:r>
      <w:r w:rsidR="00365BA9">
        <w:t xml:space="preserve">Figures 6 and 7 </w:t>
      </w:r>
      <w:r>
        <w:t xml:space="preserve">are </w:t>
      </w:r>
      <w:r w:rsidR="00365BA9">
        <w:t xml:space="preserve">obtained </w:t>
      </w:r>
      <w:r>
        <w:t xml:space="preserve">using values of the material removal parameter that best fit the theoretical </w:t>
      </w:r>
      <w:r w:rsidR="00174DB7">
        <w:t>model</w:t>
      </w:r>
      <w:r>
        <w:t xml:space="preserve"> (</w:t>
      </w:r>
      <w:proofErr w:type="spellStart"/>
      <w:r w:rsidR="007C5FF0">
        <w:t>Eqs</w:t>
      </w:r>
      <w:proofErr w:type="spellEnd"/>
      <w:r w:rsidR="007C5FF0">
        <w:t>.</w:t>
      </w:r>
      <w:r w:rsidR="007C5FF0" w:rsidRPr="00CF20F8">
        <w:t xml:space="preserve"> </w:t>
      </w:r>
      <w:r w:rsidR="00CF20F8" w:rsidRPr="00CF20F8">
        <w:t>8</w:t>
      </w:r>
      <w:r w:rsidRPr="00CF20F8">
        <w:t xml:space="preserve"> and </w:t>
      </w:r>
      <w:r w:rsidR="00CF20F8" w:rsidRPr="00CF20F8">
        <w:t>12</w:t>
      </w:r>
      <w:r>
        <w:t xml:space="preserve">) to the measured displacement data. </w:t>
      </w:r>
      <w:r>
        <w:rPr>
          <w:rFonts w:eastAsiaTheme="minorEastAsia"/>
        </w:rPr>
        <w:t>In each case R</w:t>
      </w:r>
      <w:r>
        <w:rPr>
          <w:rFonts w:eastAsiaTheme="minorEastAsia"/>
          <w:vertAlign w:val="superscript"/>
        </w:rPr>
        <w:t>2</w:t>
      </w:r>
      <w:r>
        <w:rPr>
          <w:rFonts w:eastAsiaTheme="minorEastAsia"/>
        </w:rPr>
        <w:t xml:space="preserve"> values greater than 0.98 were obtained.</w:t>
      </w:r>
    </w:p>
    <w:p w14:paraId="485295CD" w14:textId="77777777" w:rsidR="0004537C" w:rsidRDefault="0004537C" w:rsidP="009E6931">
      <w:pPr>
        <w:keepNext/>
        <w:jc w:val="center"/>
      </w:pPr>
      <w:r>
        <w:rPr>
          <w:noProof/>
        </w:rPr>
        <w:drawing>
          <wp:inline distT="0" distB="0" distL="0" distR="0" wp14:anchorId="14E353D1" wp14:editId="701327E7">
            <wp:extent cx="3786996" cy="2461181"/>
            <wp:effectExtent l="0" t="0" r="444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7160" cy="2467786"/>
                    </a:xfrm>
                    <a:prstGeom prst="rect">
                      <a:avLst/>
                    </a:prstGeom>
                    <a:noFill/>
                  </pic:spPr>
                </pic:pic>
              </a:graphicData>
            </a:graphic>
          </wp:inline>
        </w:drawing>
      </w:r>
    </w:p>
    <w:p w14:paraId="5D627661" w14:textId="33B2A6C8" w:rsidR="0004537C" w:rsidRPr="006F014F" w:rsidRDefault="0004537C" w:rsidP="00C61FB3">
      <w:pPr>
        <w:pStyle w:val="Caption"/>
      </w:pPr>
      <w:bookmarkStart w:id="160" w:name="_Ref7781820"/>
      <w:bookmarkStart w:id="161" w:name="_Toc8825979"/>
      <w:bookmarkStart w:id="162" w:name="_Toc11521737"/>
      <w:r>
        <w:t xml:space="preserve">Figure </w:t>
      </w:r>
      <w:bookmarkEnd w:id="160"/>
      <w:r w:rsidR="00402546">
        <w:t>8</w:t>
      </w:r>
      <w:r>
        <w:t xml:space="preserve">: Material Removal Parameter for different </w:t>
      </w:r>
      <w:r w:rsidR="00402546">
        <w:t>in</w:t>
      </w:r>
      <w:r>
        <w:t>feed</w:t>
      </w:r>
      <w:r w:rsidR="00402546">
        <w:t xml:space="preserve"> rates</w:t>
      </w:r>
      <w:r>
        <w:t xml:space="preserve"> and </w:t>
      </w:r>
      <w:bookmarkEnd w:id="161"/>
      <w:bookmarkEnd w:id="162"/>
      <w:r w:rsidR="00402546">
        <w:t>wheel speeds.</w:t>
      </w:r>
    </w:p>
    <w:p w14:paraId="60A18706" w14:textId="6288EFBA" w:rsidR="00D7384F" w:rsidRPr="00D77608" w:rsidRDefault="0004537C" w:rsidP="00D7384F">
      <w:pPr>
        <w:ind w:firstLine="720"/>
      </w:pPr>
      <w:r>
        <w:t xml:space="preserve">As seen in </w:t>
      </w:r>
      <w:r w:rsidR="00402546">
        <w:t>Figure 8</w:t>
      </w:r>
      <w:r>
        <w:t>, the material removal parameter increase</w:t>
      </w:r>
      <w:r w:rsidR="00402546">
        <w:t>s</w:t>
      </w:r>
      <w:r>
        <w:t xml:space="preserve"> with the wheel speed </w:t>
      </w:r>
      <w:r w:rsidR="007D21D0">
        <w:t xml:space="preserve">and </w:t>
      </w:r>
      <w:r w:rsidR="00402546">
        <w:t>in</w:t>
      </w:r>
      <w:r w:rsidR="007D21D0">
        <w:t>feed rate</w:t>
      </w:r>
      <w:r>
        <w:t xml:space="preserve">. </w:t>
      </w:r>
      <w:r w:rsidR="000A29BD">
        <w:t>These trends are similar to those reported by</w:t>
      </w:r>
      <w:r>
        <w:t xml:space="preserve"> Hahn and Lindsay </w:t>
      </w:r>
      <w:sdt>
        <w:sdtPr>
          <w:id w:val="1618016635"/>
          <w:citation/>
        </w:sdtPr>
        <w:sdtContent>
          <w:r>
            <w:fldChar w:fldCharType="begin"/>
          </w:r>
          <w:r w:rsidR="00734B6A">
            <w:instrText xml:space="preserve">CITATION Hah69 \l 1033 </w:instrText>
          </w:r>
          <w:r>
            <w:fldChar w:fldCharType="separate"/>
          </w:r>
          <w:ins w:id="163" w:author="Kedar Joshi" w:date="2020-10-25T12:35:00Z">
            <w:r w:rsidR="00361893" w:rsidRPr="00361893">
              <w:rPr>
                <w:noProof/>
                <w:rPrChange w:id="164" w:author="Kedar Joshi" w:date="2020-10-25T12:35:00Z">
                  <w:rPr>
                    <w:rFonts w:eastAsia="Times New Roman"/>
                  </w:rPr>
                </w:rPrChange>
              </w:rPr>
              <w:t>[14]</w:t>
            </w:r>
          </w:ins>
          <w:del w:id="165" w:author="Kedar Joshi" w:date="2020-10-25T12:35:00Z">
            <w:r w:rsidR="00DB1059" w:rsidRPr="009619CB" w:rsidDel="00361893">
              <w:rPr>
                <w:noProof/>
              </w:rPr>
              <w:delText>[14]</w:delText>
            </w:r>
          </w:del>
          <w:r>
            <w:fldChar w:fldCharType="end"/>
          </w:r>
        </w:sdtContent>
      </w:sdt>
      <w:r>
        <w:t xml:space="preserve"> </w:t>
      </w:r>
      <w:r w:rsidR="000A29BD">
        <w:t xml:space="preserve">in the case of </w:t>
      </w:r>
      <w:r w:rsidR="00EC219D">
        <w:t>cylindrical plunge grinding</w:t>
      </w:r>
      <w:r>
        <w:t xml:space="preserve">. </w:t>
      </w:r>
      <w:r w:rsidR="00D7384F" w:rsidRPr="00D77608">
        <w:t xml:space="preserve">The material removal parameter values </w:t>
      </w:r>
      <w:r w:rsidR="0009451E">
        <w:t>corresponding to</w:t>
      </w:r>
      <w:r w:rsidR="00D7384F" w:rsidRPr="00D77608">
        <w:t xml:space="preserve"> a subset of the </w:t>
      </w:r>
      <w:r w:rsidR="00EC219D">
        <w:t xml:space="preserve">measured </w:t>
      </w:r>
      <w:r w:rsidR="00D7384F" w:rsidRPr="00D77608">
        <w:t xml:space="preserve">data </w:t>
      </w:r>
      <w:r w:rsidR="00EC219D">
        <w:t>were</w:t>
      </w:r>
      <w:r w:rsidR="00EC219D" w:rsidRPr="00D77608">
        <w:t xml:space="preserve"> </w:t>
      </w:r>
      <w:r w:rsidR="0009451E">
        <w:t>used to derive an empirical model of the material removal parameter</w:t>
      </w:r>
      <w:r w:rsidR="00966496">
        <w:t xml:space="preserve">. </w:t>
      </w:r>
      <w:r w:rsidR="00D7384F" w:rsidRPr="00D77608">
        <w:t xml:space="preserve">Specifically, the material removal parameter values for robot </w:t>
      </w:r>
      <w:r w:rsidR="00966496">
        <w:t>in</w:t>
      </w:r>
      <w:r w:rsidR="00D7384F" w:rsidRPr="00D77608">
        <w:t xml:space="preserve">feed rates of 10 and 30 </w:t>
      </w:r>
      <w:r w:rsidR="00D7384F" w:rsidRPr="00D77608">
        <w:sym w:font="Symbol" w:char="F06D"/>
      </w:r>
      <w:r w:rsidR="00D7384F" w:rsidRPr="00D77608">
        <w:t xml:space="preserve">m/s and </w:t>
      </w:r>
      <w:r w:rsidR="00D7384F" w:rsidRPr="00D77608">
        <w:lastRenderedPageBreak/>
        <w:t xml:space="preserve">wheel rotation speeds of 1000 to 2600 rpm for wheel grades G and I </w:t>
      </w:r>
      <w:r w:rsidR="00966496">
        <w:t>determined</w:t>
      </w:r>
      <w:r w:rsidR="00D7384F" w:rsidRPr="00D77608">
        <w:t xml:space="preserve"> from the fitted displacement curves</w:t>
      </w:r>
      <w:r w:rsidR="00966496">
        <w:t xml:space="preserve"> were utilized to </w:t>
      </w:r>
      <w:r w:rsidR="00392F57">
        <w:t>fit the empirical model as follows</w:t>
      </w:r>
      <w:r w:rsidR="00BB1F29">
        <w:t>,</w:t>
      </w:r>
      <w:r w:rsidR="00D7384F" w:rsidRPr="00D7760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4050"/>
        <w:gridCol w:w="2425"/>
      </w:tblGrid>
      <w:tr w:rsidR="00D7384F" w:rsidRPr="00D77608" w14:paraId="3B738758" w14:textId="77777777" w:rsidTr="006C7926">
        <w:tc>
          <w:tcPr>
            <w:tcW w:w="2155" w:type="dxa"/>
          </w:tcPr>
          <w:p w14:paraId="2FC5E758" w14:textId="77777777" w:rsidR="00D7384F" w:rsidRPr="00D77608" w:rsidRDefault="00D7384F" w:rsidP="006C7926"/>
        </w:tc>
        <w:tc>
          <w:tcPr>
            <w:tcW w:w="4050" w:type="dxa"/>
          </w:tcPr>
          <w:p w14:paraId="5648DF9A" w14:textId="77777777" w:rsidR="00D7384F" w:rsidRPr="00D77608" w:rsidRDefault="00AA24AE" w:rsidP="006C7926">
            <m:oMathPara>
              <m:oMath>
                <m:sSub>
                  <m:sSubPr>
                    <m:ctrlPr>
                      <w:rPr>
                        <w:rFonts w:ascii="Cambria Math" w:hAnsi="Cambria Math"/>
                        <w:i/>
                      </w:rPr>
                    </m:ctrlPr>
                  </m:sSubPr>
                  <m:e>
                    <m:r>
                      <w:rPr>
                        <w:rFonts w:ascii="Cambria Math" w:hAnsi="Cambria Math"/>
                      </w:rPr>
                      <m:t>λ</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01</m:t>
                    </m:r>
                  </m:sub>
                </m:s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02</m:t>
                    </m:r>
                  </m:sub>
                </m:sSub>
                <m:r>
                  <m:rPr>
                    <m:sty m:val="p"/>
                  </m:rPr>
                  <w:rPr>
                    <w:rFonts w:ascii="Cambria Math" w:hAnsi="Cambria Math"/>
                  </w:rPr>
                  <m:t>Ω</m:t>
                </m:r>
                <m:r>
                  <w:rPr>
                    <w:rFonts w:ascii="Cambria Math" w:hAnsi="Cambria Math"/>
                  </w:rPr>
                  <m:t xml:space="preserve"> </m:t>
                </m:r>
              </m:oMath>
            </m:oMathPara>
          </w:p>
        </w:tc>
        <w:tc>
          <w:tcPr>
            <w:tcW w:w="2425" w:type="dxa"/>
          </w:tcPr>
          <w:p w14:paraId="44B6FF78" w14:textId="77777777" w:rsidR="00D7384F" w:rsidRPr="00D77608" w:rsidRDefault="00D7384F" w:rsidP="006C7926">
            <w:pPr>
              <w:jc w:val="right"/>
            </w:pPr>
            <w:r w:rsidRPr="00D77608">
              <w:t>(17)</w:t>
            </w:r>
          </w:p>
        </w:tc>
      </w:tr>
    </w:tbl>
    <w:p w14:paraId="0437F23D" w14:textId="52A150DB" w:rsidR="00D7384F" w:rsidRDefault="00D7384F" w:rsidP="00D7384F">
      <w:r w:rsidRPr="00D77608">
        <w:t xml:space="preserve">where </w:t>
      </w:r>
      <m:oMath>
        <m:r>
          <w:rPr>
            <w:rFonts w:ascii="Cambria Math" w:hAnsi="Cambria Math"/>
          </w:rPr>
          <m:t>f</m:t>
        </m:r>
      </m:oMath>
      <w:r w:rsidRPr="00D77608">
        <w:rPr>
          <w:rFonts w:eastAsiaTheme="minorEastAsia"/>
        </w:rPr>
        <w:t xml:space="preserve"> </w:t>
      </w:r>
      <w:r w:rsidRPr="00D77608">
        <w:t xml:space="preserve">is the </w:t>
      </w:r>
      <w:r w:rsidR="00BB1F29">
        <w:t>in</w:t>
      </w:r>
      <w:r w:rsidRPr="00D77608">
        <w:t xml:space="preserve">feed rate in </w:t>
      </w:r>
      <w:r w:rsidRPr="00D77608">
        <w:sym w:font="Symbol" w:char="F06D"/>
      </w:r>
      <w:r w:rsidRPr="00D77608">
        <w:t>m/s and</w:t>
      </w:r>
      <m:oMath>
        <m:r>
          <m:rPr>
            <m:sty m:val="p"/>
          </m:rPr>
          <w:rPr>
            <w:rFonts w:ascii="Cambria Math" w:hAnsi="Cambria Math"/>
          </w:rPr>
          <m:t xml:space="preserve"> Ω</m:t>
        </m:r>
      </m:oMath>
      <w:r w:rsidRPr="00D77608">
        <w:rPr>
          <w:rFonts w:eastAsiaTheme="minorEastAsia"/>
        </w:rPr>
        <w:t xml:space="preserve"> is wheel rotation speed in RPM</w:t>
      </w:r>
      <w:r w:rsidRPr="00D77608">
        <w:t xml:space="preserve">. The values of the model coefficients determined from data fitting are listed </w:t>
      </w:r>
      <w:r w:rsidR="00627D20">
        <w:t xml:space="preserve">in </w:t>
      </w:r>
      <w:r w:rsidR="00627D20">
        <w:rPr>
          <w:highlight w:val="yellow"/>
        </w:rPr>
        <w:fldChar w:fldCharType="begin"/>
      </w:r>
      <w:r w:rsidR="00627D20">
        <w:instrText xml:space="preserve"> REF _Ref15040193 \h </w:instrText>
      </w:r>
      <w:r w:rsidR="00627D20">
        <w:rPr>
          <w:highlight w:val="yellow"/>
        </w:rPr>
      </w:r>
      <w:r w:rsidR="00627D20">
        <w:rPr>
          <w:highlight w:val="yellow"/>
        </w:rPr>
        <w:fldChar w:fldCharType="separate"/>
      </w:r>
      <w:r w:rsidR="00361893">
        <w:t xml:space="preserve">Table </w:t>
      </w:r>
      <w:r w:rsidR="00361893">
        <w:rPr>
          <w:noProof/>
        </w:rPr>
        <w:t>2</w:t>
      </w:r>
      <w:r w:rsidR="00627D20">
        <w:rPr>
          <w:highlight w:val="yellow"/>
        </w:rPr>
        <w:fldChar w:fldCharType="end"/>
      </w:r>
      <w:r w:rsidR="00627D20">
        <w:t xml:space="preserve"> </w:t>
      </w:r>
      <w:r w:rsidRPr="00D77608">
        <w:t>for the two wheel grades</w:t>
      </w:r>
      <w:r w:rsidR="00E95E2B">
        <w:t xml:space="preserve"> along with the corresponding</w:t>
      </w:r>
      <w:r w:rsidR="00911002">
        <w:t xml:space="preserve"> R</w:t>
      </w:r>
      <w:r w:rsidR="006A238A">
        <w:rPr>
          <w:vertAlign w:val="superscript"/>
        </w:rPr>
        <w:t>2</w:t>
      </w:r>
      <w:r w:rsidR="006A238A">
        <w:t xml:space="preserve"> values</w:t>
      </w:r>
      <w:r w:rsidR="00E95E2B">
        <w:t>.</w:t>
      </w:r>
      <w:r w:rsidR="006A238A">
        <w:t xml:space="preserve"> </w:t>
      </w:r>
    </w:p>
    <w:p w14:paraId="1768CA20" w14:textId="36ADDBEE" w:rsidR="005E547E" w:rsidRDefault="005E547E" w:rsidP="00C61FB3">
      <w:pPr>
        <w:pStyle w:val="Caption"/>
      </w:pPr>
      <w:bookmarkStart w:id="166" w:name="_Ref15040193"/>
      <w:r>
        <w:t xml:space="preserve">Table </w:t>
      </w:r>
      <w:fldSimple w:instr=" SEQ Table \* ARABIC ">
        <w:r w:rsidR="00361893">
          <w:rPr>
            <w:noProof/>
          </w:rPr>
          <w:t>2</w:t>
        </w:r>
      </w:fldSimple>
      <w:bookmarkEnd w:id="166"/>
      <w:r>
        <w:t>: Material removal parameter model coefficients.</w:t>
      </w:r>
    </w:p>
    <w:tbl>
      <w:tblPr>
        <w:tblStyle w:val="TableGrid"/>
        <w:tblW w:w="0" w:type="auto"/>
        <w:jc w:val="center"/>
        <w:tblLook w:val="04A0" w:firstRow="1" w:lastRow="0" w:firstColumn="1" w:lastColumn="0" w:noHBand="0" w:noVBand="1"/>
      </w:tblPr>
      <w:tblGrid>
        <w:gridCol w:w="1627"/>
        <w:gridCol w:w="1703"/>
        <w:gridCol w:w="1710"/>
        <w:gridCol w:w="1620"/>
        <w:gridCol w:w="1620"/>
      </w:tblGrid>
      <w:tr w:rsidR="00E95E2B" w:rsidRPr="00D77608" w14:paraId="7BC27B3E" w14:textId="4FA6693D" w:rsidTr="00930C8D">
        <w:trPr>
          <w:jc w:val="center"/>
        </w:trPr>
        <w:tc>
          <w:tcPr>
            <w:tcW w:w="1627" w:type="dxa"/>
          </w:tcPr>
          <w:p w14:paraId="0D1B905B" w14:textId="77777777" w:rsidR="00E95E2B" w:rsidRPr="005E547E" w:rsidRDefault="00E95E2B" w:rsidP="006C7926">
            <w:pPr>
              <w:jc w:val="center"/>
              <w:rPr>
                <w:b/>
                <w:bCs/>
              </w:rPr>
            </w:pPr>
            <w:r w:rsidRPr="005E547E">
              <w:rPr>
                <w:b/>
                <w:bCs/>
              </w:rPr>
              <w:t>Wheel Grade</w:t>
            </w:r>
          </w:p>
        </w:tc>
        <w:tc>
          <w:tcPr>
            <w:tcW w:w="1703" w:type="dxa"/>
          </w:tcPr>
          <w:p w14:paraId="757DBAE9" w14:textId="15A43F43" w:rsidR="00E95E2B" w:rsidRPr="005E547E" w:rsidRDefault="00AA24AE" w:rsidP="006C7926">
            <w:pPr>
              <w:jc w:val="center"/>
              <w:rPr>
                <w:rFonts w:ascii="Cambria Math" w:hAnsi="Cambria Math"/>
                <w:b/>
                <w:bCs/>
                <w:i/>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00</m:t>
                    </m:r>
                  </m:sub>
                </m:sSub>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-11</m:t>
                    </m:r>
                  </m:sup>
                </m:sSup>
              </m:oMath>
            </m:oMathPara>
          </w:p>
        </w:tc>
        <w:tc>
          <w:tcPr>
            <w:tcW w:w="1710" w:type="dxa"/>
          </w:tcPr>
          <w:p w14:paraId="73788443" w14:textId="5FA8E9E6" w:rsidR="00E95E2B" w:rsidRPr="005E547E" w:rsidRDefault="00AA24AE" w:rsidP="006C7926">
            <w:pPr>
              <w:jc w:val="cente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01</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10</m:t>
                    </m:r>
                  </m:e>
                  <m:sup>
                    <m:r>
                      <m:rPr>
                        <m:sty m:val="bi"/>
                      </m:rPr>
                      <w:rPr>
                        <w:rFonts w:ascii="Cambria Math" w:eastAsiaTheme="minorEastAsia" w:hAnsi="Cambria Math"/>
                      </w:rPr>
                      <m:t>-12</m:t>
                    </m:r>
                  </m:sup>
                </m:sSup>
              </m:oMath>
            </m:oMathPara>
          </w:p>
        </w:tc>
        <w:tc>
          <w:tcPr>
            <w:tcW w:w="1620" w:type="dxa"/>
          </w:tcPr>
          <w:p w14:paraId="7176F5D9" w14:textId="719AB7F8" w:rsidR="00E95E2B" w:rsidRPr="005E547E" w:rsidRDefault="00AA24AE" w:rsidP="006C7926">
            <w:pPr>
              <w:jc w:val="cente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02</m:t>
                    </m:r>
                  </m:sub>
                </m:sSub>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-13</m:t>
                    </m:r>
                  </m:sup>
                </m:sSup>
              </m:oMath>
            </m:oMathPara>
          </w:p>
        </w:tc>
        <w:tc>
          <w:tcPr>
            <w:tcW w:w="1620" w:type="dxa"/>
          </w:tcPr>
          <w:p w14:paraId="3E2038E1" w14:textId="5B33844D" w:rsidR="00E95E2B" w:rsidRPr="009619CB" w:rsidRDefault="00E95E2B" w:rsidP="006C7926">
            <w:pPr>
              <w:jc w:val="center"/>
              <w:rPr>
                <w:rFonts w:eastAsia="Times New Roman"/>
                <w:b/>
                <w:bCs/>
                <w:vertAlign w:val="superscript"/>
              </w:rPr>
            </w:pPr>
            <w:r>
              <w:rPr>
                <w:rFonts w:eastAsia="Times New Roman"/>
                <w:b/>
                <w:bCs/>
              </w:rPr>
              <w:t>R</w:t>
            </w:r>
            <w:r>
              <w:rPr>
                <w:rFonts w:eastAsia="Times New Roman"/>
                <w:b/>
                <w:bCs/>
                <w:vertAlign w:val="superscript"/>
              </w:rPr>
              <w:t>2</w:t>
            </w:r>
          </w:p>
        </w:tc>
      </w:tr>
      <w:tr w:rsidR="00E95E2B" w:rsidRPr="00D77608" w14:paraId="6CAC9645" w14:textId="043004E1" w:rsidTr="00930C8D">
        <w:trPr>
          <w:jc w:val="center"/>
        </w:trPr>
        <w:tc>
          <w:tcPr>
            <w:tcW w:w="1627" w:type="dxa"/>
          </w:tcPr>
          <w:p w14:paraId="6EFEEBA3" w14:textId="77777777" w:rsidR="00E95E2B" w:rsidRPr="00D77608" w:rsidRDefault="00E95E2B" w:rsidP="006C7926">
            <w:pPr>
              <w:jc w:val="center"/>
            </w:pPr>
            <w:r w:rsidRPr="00D77608">
              <w:t>G</w:t>
            </w:r>
          </w:p>
        </w:tc>
        <w:tc>
          <w:tcPr>
            <w:tcW w:w="1703" w:type="dxa"/>
          </w:tcPr>
          <w:p w14:paraId="44A2BEA1" w14:textId="77777777" w:rsidR="00E95E2B" w:rsidRPr="00D77608" w:rsidRDefault="00E95E2B" w:rsidP="006C7926">
            <w:pPr>
              <w:jc w:val="center"/>
            </w:pPr>
            <w:r w:rsidRPr="00D77608">
              <w:t>1.729</w:t>
            </w:r>
          </w:p>
        </w:tc>
        <w:tc>
          <w:tcPr>
            <w:tcW w:w="1710" w:type="dxa"/>
          </w:tcPr>
          <w:p w14:paraId="32780E6A" w14:textId="77777777" w:rsidR="00E95E2B" w:rsidRPr="00D77608" w:rsidRDefault="00E95E2B" w:rsidP="006C7926">
            <w:pPr>
              <w:jc w:val="center"/>
            </w:pPr>
            <w:r w:rsidRPr="00D77608">
              <w:t>0.279</w:t>
            </w:r>
          </w:p>
        </w:tc>
        <w:tc>
          <w:tcPr>
            <w:tcW w:w="1620" w:type="dxa"/>
          </w:tcPr>
          <w:p w14:paraId="42CDCFE0" w14:textId="77777777" w:rsidR="00E95E2B" w:rsidRPr="00D77608" w:rsidRDefault="00E95E2B" w:rsidP="006C7926">
            <w:pPr>
              <w:jc w:val="center"/>
            </w:pPr>
            <w:r w:rsidRPr="00D77608">
              <w:t>1.799</w:t>
            </w:r>
          </w:p>
        </w:tc>
        <w:tc>
          <w:tcPr>
            <w:tcW w:w="1620" w:type="dxa"/>
          </w:tcPr>
          <w:p w14:paraId="4137D22D" w14:textId="5C7ABE09" w:rsidR="00E95E2B" w:rsidRPr="00D77608" w:rsidRDefault="00E95E2B" w:rsidP="006C7926">
            <w:pPr>
              <w:jc w:val="center"/>
            </w:pPr>
            <w:r>
              <w:t>0.93</w:t>
            </w:r>
          </w:p>
        </w:tc>
      </w:tr>
      <w:tr w:rsidR="00E95E2B" w:rsidRPr="00D77608" w14:paraId="43651DEA" w14:textId="131E0C65" w:rsidTr="00930C8D">
        <w:trPr>
          <w:jc w:val="center"/>
        </w:trPr>
        <w:tc>
          <w:tcPr>
            <w:tcW w:w="1627" w:type="dxa"/>
          </w:tcPr>
          <w:p w14:paraId="340DC35D" w14:textId="77777777" w:rsidR="00E95E2B" w:rsidRPr="00D77608" w:rsidRDefault="00E95E2B" w:rsidP="006C7926">
            <w:pPr>
              <w:jc w:val="center"/>
            </w:pPr>
            <w:r w:rsidRPr="00D77608">
              <w:t>I</w:t>
            </w:r>
          </w:p>
        </w:tc>
        <w:tc>
          <w:tcPr>
            <w:tcW w:w="1703" w:type="dxa"/>
          </w:tcPr>
          <w:p w14:paraId="0F0C88A7" w14:textId="77777777" w:rsidR="00E95E2B" w:rsidRPr="00D77608" w:rsidRDefault="00E95E2B" w:rsidP="006C7926">
            <w:pPr>
              <w:jc w:val="center"/>
            </w:pPr>
            <w:r w:rsidRPr="00D77608">
              <w:t>-2.901</w:t>
            </w:r>
          </w:p>
        </w:tc>
        <w:tc>
          <w:tcPr>
            <w:tcW w:w="1710" w:type="dxa"/>
          </w:tcPr>
          <w:p w14:paraId="6EE3152E" w14:textId="77777777" w:rsidR="00E95E2B" w:rsidRPr="00D77608" w:rsidRDefault="00E95E2B" w:rsidP="006C7926">
            <w:pPr>
              <w:jc w:val="center"/>
            </w:pPr>
            <w:r w:rsidRPr="00D77608">
              <w:t>4.657</w:t>
            </w:r>
          </w:p>
        </w:tc>
        <w:tc>
          <w:tcPr>
            <w:tcW w:w="1620" w:type="dxa"/>
          </w:tcPr>
          <w:p w14:paraId="18B06D7D" w14:textId="77777777" w:rsidR="00E95E2B" w:rsidRPr="00D77608" w:rsidRDefault="00E95E2B" w:rsidP="006C7926">
            <w:pPr>
              <w:jc w:val="center"/>
            </w:pPr>
            <w:r w:rsidRPr="00D77608">
              <w:t>1.218</w:t>
            </w:r>
          </w:p>
        </w:tc>
        <w:tc>
          <w:tcPr>
            <w:tcW w:w="1620" w:type="dxa"/>
          </w:tcPr>
          <w:p w14:paraId="02CE498D" w14:textId="1DCAA1F6" w:rsidR="00E95E2B" w:rsidRPr="00D77608" w:rsidRDefault="00E95E2B" w:rsidP="006C7926">
            <w:pPr>
              <w:jc w:val="center"/>
            </w:pPr>
            <w:r>
              <w:t>0.94</w:t>
            </w:r>
          </w:p>
        </w:tc>
      </w:tr>
    </w:tbl>
    <w:p w14:paraId="2D10C915" w14:textId="77777777" w:rsidR="00A13805" w:rsidRDefault="00A13805" w:rsidP="00A13805">
      <w:pPr>
        <w:ind w:firstLine="720"/>
      </w:pPr>
    </w:p>
    <w:p w14:paraId="1332560B" w14:textId="7D1507EC" w:rsidR="00D7384F" w:rsidRDefault="00D7384F" w:rsidP="00A13805">
      <w:pPr>
        <w:ind w:firstLine="720"/>
      </w:pPr>
      <w:r w:rsidRPr="00D77608">
        <w:t xml:space="preserve">Using these equations, the material removal parameter </w:t>
      </w:r>
      <w:r w:rsidR="009C7B4C">
        <w:t xml:space="preserve">values </w:t>
      </w:r>
      <w:r w:rsidRPr="00D77608">
        <w:t xml:space="preserve">at </w:t>
      </w:r>
      <w:r w:rsidR="009C7B4C">
        <w:t>an in</w:t>
      </w:r>
      <w:r w:rsidRPr="00D77608">
        <w:t xml:space="preserve">feed rate of 20 </w:t>
      </w:r>
      <w:r w:rsidRPr="00D77608">
        <w:sym w:font="Symbol" w:char="F06D"/>
      </w:r>
      <w:r w:rsidRPr="00D77608">
        <w:t xml:space="preserve">m/s and wheel rotation speeds ranging from 1000 to 2600 rpm were predicted for both wheel grades. The </w:t>
      </w:r>
      <w:r w:rsidR="0005390A">
        <w:t xml:space="preserve">measured and predicted </w:t>
      </w:r>
      <w:r w:rsidR="009E21E3">
        <w:t xml:space="preserve">values for these cases are plotted in Figures 9 and 10. </w:t>
      </w:r>
      <w:r w:rsidR="001D00B3">
        <w:t>The measured values fit the predicted values with an R</w:t>
      </w:r>
      <w:r w:rsidR="001D00B3" w:rsidRPr="009619CB">
        <w:rPr>
          <w:vertAlign w:val="superscript"/>
        </w:rPr>
        <w:t>2</w:t>
      </w:r>
      <w:r w:rsidR="001D00B3">
        <w:t xml:space="preserve"> of 0.97 and 0.94 for wheel grade G </w:t>
      </w:r>
      <w:r w:rsidR="00477119">
        <w:t>and</w:t>
      </w:r>
      <w:r w:rsidR="001D00B3">
        <w:t xml:space="preserve"> I</w:t>
      </w:r>
      <w:r w:rsidR="00477119">
        <w:t>,</w:t>
      </w:r>
      <w:r w:rsidR="001D00B3">
        <w:t xml:space="preserve"> respectively. </w:t>
      </w:r>
      <w:r w:rsidR="002D7E8A">
        <w:t xml:space="preserve">The </w:t>
      </w:r>
      <w:r w:rsidR="006D5BBB">
        <w:t xml:space="preserve">most likely reason for the differences between the predicted and measured values </w:t>
      </w:r>
      <w:r w:rsidR="00235285">
        <w:t>is</w:t>
      </w:r>
      <w:r w:rsidR="006D5BBB">
        <w:t xml:space="preserve"> the parabolic nature of the material removal parameter </w:t>
      </w:r>
      <w:r w:rsidR="00235285">
        <w:t xml:space="preserve">with respect </w:t>
      </w:r>
      <w:r w:rsidR="006D5BBB">
        <w:t xml:space="preserve">to the wheel speed. This can also be observed in the experimental study </w:t>
      </w:r>
      <w:r w:rsidR="00936EB6">
        <w:t>of</w:t>
      </w:r>
      <w:r w:rsidR="006D5BBB">
        <w:t xml:space="preserve"> Hahn and Lindsay </w:t>
      </w:r>
      <w:sdt>
        <w:sdtPr>
          <w:id w:val="996849067"/>
          <w:citation/>
        </w:sdtPr>
        <w:sdtContent>
          <w:r w:rsidR="006D5BBB">
            <w:fldChar w:fldCharType="begin"/>
          </w:r>
          <w:r w:rsidR="006D5BBB">
            <w:instrText xml:space="preserve"> CITATION Hah69 \l 1033 </w:instrText>
          </w:r>
          <w:r w:rsidR="006D5BBB">
            <w:fldChar w:fldCharType="separate"/>
          </w:r>
          <w:ins w:id="167" w:author="Kedar Joshi" w:date="2020-10-25T12:35:00Z">
            <w:r w:rsidR="00361893" w:rsidRPr="00361893">
              <w:rPr>
                <w:noProof/>
                <w:rPrChange w:id="168" w:author="Kedar Joshi" w:date="2020-10-25T12:35:00Z">
                  <w:rPr>
                    <w:rFonts w:eastAsia="Times New Roman"/>
                  </w:rPr>
                </w:rPrChange>
              </w:rPr>
              <w:t>[14]</w:t>
            </w:r>
          </w:ins>
          <w:del w:id="169" w:author="Kedar Joshi" w:date="2020-10-25T12:35:00Z">
            <w:r w:rsidR="00DB1059" w:rsidRPr="009619CB" w:rsidDel="00361893">
              <w:rPr>
                <w:noProof/>
              </w:rPr>
              <w:delText>[14]</w:delText>
            </w:r>
          </w:del>
          <w:r w:rsidR="006D5BBB">
            <w:fldChar w:fldCharType="end"/>
          </w:r>
        </w:sdtContent>
      </w:sdt>
      <w:r w:rsidR="006D5BBB">
        <w:t xml:space="preserve">. </w:t>
      </w:r>
      <w:commentRangeStart w:id="170"/>
      <w:r w:rsidR="00222820">
        <w:t xml:space="preserve">The </w:t>
      </w:r>
      <w:ins w:id="171" w:author="Kedar Joshi" w:date="2020-10-25T12:40:00Z">
        <w:r w:rsidR="009605CF">
          <w:t xml:space="preserve">parabolic nature is evident in the data measured data </w:t>
        </w:r>
      </w:ins>
      <w:ins w:id="172" w:author="Kedar Joshi" w:date="2020-10-25T12:41:00Z">
        <w:r w:rsidR="009605CF">
          <w:t xml:space="preserve">for both types of grinding wheel. The predicted values seem to </w:t>
        </w:r>
      </w:ins>
      <w:ins w:id="173" w:author="Kedar Joshi" w:date="2020-10-25T12:44:00Z">
        <w:r w:rsidR="00C21BEA">
          <w:t xml:space="preserve">better </w:t>
        </w:r>
      </w:ins>
      <w:ins w:id="174" w:author="Kedar Joshi" w:date="2020-10-25T12:41:00Z">
        <w:r w:rsidR="009605CF">
          <w:t xml:space="preserve">fit </w:t>
        </w:r>
        <w:r w:rsidR="009605CF">
          <w:lastRenderedPageBreak/>
          <w:t>the measu</w:t>
        </w:r>
      </w:ins>
      <w:ins w:id="175" w:author="Kedar Joshi" w:date="2020-10-25T12:42:00Z">
        <w:r w:rsidR="009605CF">
          <w:t xml:space="preserve">red data points for lower and higher wheel speeds </w:t>
        </w:r>
      </w:ins>
      <w:ins w:id="176" w:author="Kedar Joshi" w:date="2020-10-25T12:43:00Z">
        <w:r w:rsidR="009605CF">
          <w:t>for wheel grade</w:t>
        </w:r>
      </w:ins>
      <w:ins w:id="177" w:author="Kedar Joshi" w:date="2020-10-25T12:44:00Z">
        <w:r w:rsidR="00C21BEA">
          <w:t>s</w:t>
        </w:r>
      </w:ins>
      <w:ins w:id="178" w:author="Kedar Joshi" w:date="2020-10-25T12:43:00Z">
        <w:r w:rsidR="009605CF">
          <w:t xml:space="preserve"> G and I respectively.</w:t>
        </w:r>
      </w:ins>
      <w:ins w:id="179" w:author="Kedar Joshi" w:date="2020-10-25T12:57:00Z">
        <w:r w:rsidR="0081475B">
          <w:t xml:space="preserve"> The prediction can be improved by deriving </w:t>
        </w:r>
      </w:ins>
      <w:ins w:id="180" w:author="Kedar Joshi" w:date="2020-10-25T12:58:00Z">
        <w:r w:rsidR="0081475B">
          <w:t xml:space="preserve">a parabolic nature of the material removal parameter relationship with </w:t>
        </w:r>
      </w:ins>
      <w:ins w:id="181" w:author="Kedar Joshi" w:date="2020-10-25T12:59:00Z">
        <w:r w:rsidR="0081475B">
          <w:t xml:space="preserve">respect to </w:t>
        </w:r>
      </w:ins>
      <w:ins w:id="182" w:author="Kedar Joshi" w:date="2020-10-25T12:58:00Z">
        <w:r w:rsidR="0081475B">
          <w:t xml:space="preserve">wheel speed. </w:t>
        </w:r>
      </w:ins>
      <w:ins w:id="183" w:author="Kedar Joshi" w:date="2020-10-25T12:59:00Z">
        <w:r w:rsidR="0081475B">
          <w:t xml:space="preserve">But for practical purposes, the error </w:t>
        </w:r>
      </w:ins>
      <w:ins w:id="184" w:author="Kedar Joshi" w:date="2020-10-25T13:01:00Z">
        <w:r w:rsidR="0081475B">
          <w:t xml:space="preserve">due to </w:t>
        </w:r>
      </w:ins>
      <w:ins w:id="185" w:author="Kedar Joshi" w:date="2020-10-25T13:00:00Z">
        <w:r w:rsidR="0081475B">
          <w:t xml:space="preserve">a linear relationship is </w:t>
        </w:r>
      </w:ins>
      <w:ins w:id="186" w:author="Kedar Joshi" w:date="2020-10-25T17:25:00Z">
        <w:r w:rsidR="0077330F">
          <w:t xml:space="preserve">within </w:t>
        </w:r>
      </w:ins>
      <w:ins w:id="187" w:author="Kedar Joshi" w:date="2020-10-25T13:01:00Z">
        <w:r w:rsidR="0081475B">
          <w:t>acceptable</w:t>
        </w:r>
      </w:ins>
      <w:ins w:id="188" w:author="Kedar Joshi" w:date="2020-10-25T17:25:00Z">
        <w:r w:rsidR="0077330F">
          <w:t xml:space="preserve"> limits. </w:t>
        </w:r>
      </w:ins>
      <w:bookmarkStart w:id="189" w:name="_GoBack"/>
      <w:bookmarkEnd w:id="189"/>
      <w:ins w:id="190" w:author="Kedar Joshi" w:date="2020-10-25T13:01:00Z">
        <w:r w:rsidR="0081475B">
          <w:t xml:space="preserve"> </w:t>
        </w:r>
      </w:ins>
      <w:del w:id="191" w:author="Kedar Joshi" w:date="2020-10-25T12:39:00Z">
        <w:r w:rsidR="00222820" w:rsidDel="009605CF">
          <w:delText>parabolic nature of the curve can be understood by considering the part rotation speed</w:delText>
        </w:r>
        <w:r w:rsidR="000133AE" w:rsidDel="009605CF">
          <w:delText>, which</w:delText>
        </w:r>
        <w:r w:rsidR="00EF4D6A" w:rsidDel="009605CF">
          <w:delText xml:space="preserve"> </w:delText>
        </w:r>
        <w:r w:rsidR="000133AE" w:rsidDel="009605CF">
          <w:delText>is</w:delText>
        </w:r>
        <w:r w:rsidR="00222820" w:rsidDel="009605CF">
          <w:delText xml:space="preserve"> comparable to </w:delText>
        </w:r>
        <w:r w:rsidR="00014EC4" w:rsidDel="009605CF">
          <w:delText xml:space="preserve">the </w:delText>
        </w:r>
        <w:r w:rsidR="00222820" w:rsidDel="009605CF">
          <w:delText>wheel speed at lower magnitudes</w:delText>
        </w:r>
        <w:r w:rsidR="00F32DC0" w:rsidDel="009605CF">
          <w:delText xml:space="preserve"> of wheel speed</w:delText>
        </w:r>
        <w:r w:rsidR="00222820" w:rsidDel="009605CF">
          <w:delText xml:space="preserve">. So, the actual speed is greater than the </w:delText>
        </w:r>
        <w:r w:rsidR="00331466" w:rsidDel="009605CF">
          <w:delText>assumed</w:delText>
        </w:r>
        <w:r w:rsidR="00222820" w:rsidDel="009605CF">
          <w:delText xml:space="preserve"> wheel speed</w:delText>
        </w:r>
        <w:r w:rsidR="00A8503A" w:rsidDel="009605CF">
          <w:delText xml:space="preserve"> </w:delText>
        </w:r>
        <w:r w:rsidR="00C31FA5" w:rsidDel="009605CF">
          <w:delText>leading to lower than expected predicted value</w:delText>
        </w:r>
        <w:r w:rsidR="004C5884" w:rsidDel="009605CF">
          <w:delText>s</w:delText>
        </w:r>
        <w:r w:rsidR="00C31FA5" w:rsidDel="009605CF">
          <w:delText xml:space="preserve"> </w:delText>
        </w:r>
        <w:r w:rsidR="00A8503A" w:rsidDel="009605CF">
          <w:delText xml:space="preserve">resulting in a </w:delText>
        </w:r>
        <w:r w:rsidR="00331466" w:rsidDel="009605CF">
          <w:delText xml:space="preserve">parabolic nature for </w:delText>
        </w:r>
        <w:r w:rsidR="004C5884" w:rsidDel="009605CF">
          <w:delText xml:space="preserve">the </w:delText>
        </w:r>
        <w:r w:rsidR="00331466" w:rsidDel="009605CF">
          <w:delText>material removal parameter</w:delText>
        </w:r>
        <w:r w:rsidR="0047694D" w:rsidDel="009605CF">
          <w:delText xml:space="preserve"> variation with wheel speed</w:delText>
        </w:r>
        <w:r w:rsidR="00331466" w:rsidDel="009605CF">
          <w:delText xml:space="preserve">. </w:delText>
        </w:r>
        <w:commentRangeEnd w:id="170"/>
        <w:r w:rsidR="0054525C" w:rsidDel="009605CF">
          <w:rPr>
            <w:rStyle w:val="CommentReference"/>
          </w:rPr>
          <w:commentReference w:id="170"/>
        </w:r>
      </w:del>
    </w:p>
    <w:p w14:paraId="340324DE" w14:textId="44C4636E" w:rsidR="000E00C9" w:rsidRDefault="00AD5E70" w:rsidP="000E00C9">
      <w:pPr>
        <w:keepNext/>
        <w:jc w:val="center"/>
      </w:pPr>
      <w:ins w:id="192" w:author="Kedar Joshi" w:date="2020-10-22T12:06:00Z">
        <w:r>
          <w:rPr>
            <w:noProof/>
          </w:rPr>
          <w:lastRenderedPageBreak/>
          <w:drawing>
            <wp:inline distT="0" distB="0" distL="0" distR="0" wp14:anchorId="5529C335" wp14:editId="27AA3FA9">
              <wp:extent cx="5253561" cy="3155950"/>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4504" cy="3174538"/>
                      </a:xfrm>
                      <a:prstGeom prst="rect">
                        <a:avLst/>
                      </a:prstGeom>
                      <a:noFill/>
                    </pic:spPr>
                  </pic:pic>
                </a:graphicData>
              </a:graphic>
            </wp:inline>
          </w:drawing>
        </w:r>
      </w:ins>
      <w:del w:id="193" w:author="Kedar Joshi" w:date="2020-10-22T12:01:00Z">
        <w:r w:rsidR="005950ED" w:rsidDel="00466BBB">
          <w:rPr>
            <w:noProof/>
          </w:rPr>
          <w:drawing>
            <wp:inline distT="0" distB="0" distL="0" distR="0" wp14:anchorId="0D3BE7E8" wp14:editId="6F0DE2F1">
              <wp:extent cx="5532120" cy="3328416"/>
              <wp:effectExtent l="0" t="0" r="0" b="0"/>
              <wp:docPr id="15" name="Picture 15" descr="A picture containing monitor, sitting,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_1_Plot_G_Wheel_new_new.png"/>
                      <pic:cNvPicPr/>
                    </pic:nvPicPr>
                    <pic:blipFill>
                      <a:blip r:embed="rId32"/>
                      <a:stretch>
                        <a:fillRect/>
                      </a:stretch>
                    </pic:blipFill>
                    <pic:spPr>
                      <a:xfrm>
                        <a:off x="0" y="0"/>
                        <a:ext cx="5532120" cy="3328416"/>
                      </a:xfrm>
                      <a:prstGeom prst="rect">
                        <a:avLst/>
                      </a:prstGeom>
                    </pic:spPr>
                  </pic:pic>
                </a:graphicData>
              </a:graphic>
            </wp:inline>
          </w:drawing>
        </w:r>
      </w:del>
    </w:p>
    <w:p w14:paraId="4B93CAA3" w14:textId="7A83CEF0" w:rsidR="00190187" w:rsidRDefault="000E00C9" w:rsidP="00C61FB3">
      <w:pPr>
        <w:pStyle w:val="Caption"/>
      </w:pPr>
      <w:bookmarkStart w:id="194" w:name="_Ref15056363"/>
      <w:commentRangeStart w:id="195"/>
      <w:r>
        <w:t>Figure</w:t>
      </w:r>
      <w:r w:rsidR="004F424A">
        <w:t xml:space="preserve"> </w:t>
      </w:r>
      <w:commentRangeEnd w:id="195"/>
      <w:r w:rsidR="00997C31">
        <w:rPr>
          <w:rStyle w:val="CommentReference"/>
        </w:rPr>
        <w:commentReference w:id="195"/>
      </w:r>
      <w:r w:rsidR="004F424A">
        <w:t>9</w:t>
      </w:r>
      <w:bookmarkEnd w:id="194"/>
      <w:r>
        <w:t xml:space="preserve">: Comparison of </w:t>
      </w:r>
      <w:r w:rsidR="004F424A">
        <w:t>measured</w:t>
      </w:r>
      <w:r>
        <w:t xml:space="preserve"> and predicted material removal parameter values for </w:t>
      </w:r>
      <w:r w:rsidR="004F424A">
        <w:t>in</w:t>
      </w:r>
      <w:r>
        <w:t xml:space="preserve">feed rate = 20 </w:t>
      </w:r>
      <w:r>
        <w:sym w:font="Symbol" w:char="F06D"/>
      </w:r>
      <w:r>
        <w:t>m/s, wheel grade = G.</w:t>
      </w:r>
    </w:p>
    <w:p w14:paraId="7184E185" w14:textId="2A09B85C" w:rsidR="000E00C9" w:rsidRDefault="00B500E6" w:rsidP="000E00C9">
      <w:pPr>
        <w:keepNext/>
        <w:jc w:val="center"/>
      </w:pPr>
      <w:ins w:id="196" w:author="Kedar Joshi" w:date="2020-10-22T12:05:00Z">
        <w:r>
          <w:rPr>
            <w:noProof/>
          </w:rPr>
          <w:drawing>
            <wp:inline distT="0" distB="0" distL="0" distR="0" wp14:anchorId="76AF53C2" wp14:editId="54DA438D">
              <wp:extent cx="5208861" cy="3201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6594" cy="3205787"/>
                      </a:xfrm>
                      <a:prstGeom prst="rect">
                        <a:avLst/>
                      </a:prstGeom>
                      <a:noFill/>
                    </pic:spPr>
                  </pic:pic>
                </a:graphicData>
              </a:graphic>
            </wp:inline>
          </w:drawing>
        </w:r>
      </w:ins>
      <w:del w:id="197" w:author="Kedar Joshi" w:date="2020-10-22T12:01:00Z">
        <w:r w:rsidR="005950ED" w:rsidDel="00466BBB">
          <w:rPr>
            <w:noProof/>
          </w:rPr>
          <w:drawing>
            <wp:inline distT="0" distB="0" distL="0" distR="0" wp14:anchorId="3160EC05" wp14:editId="4CA48F38">
              <wp:extent cx="5614416" cy="3246120"/>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per_1_Plot_I_Wheel_new_new.png"/>
                      <pic:cNvPicPr/>
                    </pic:nvPicPr>
                    <pic:blipFill>
                      <a:blip r:embed="rId34"/>
                      <a:stretch>
                        <a:fillRect/>
                      </a:stretch>
                    </pic:blipFill>
                    <pic:spPr>
                      <a:xfrm>
                        <a:off x="0" y="0"/>
                        <a:ext cx="5614416" cy="3246120"/>
                      </a:xfrm>
                      <a:prstGeom prst="rect">
                        <a:avLst/>
                      </a:prstGeom>
                    </pic:spPr>
                  </pic:pic>
                </a:graphicData>
              </a:graphic>
            </wp:inline>
          </w:drawing>
        </w:r>
      </w:del>
    </w:p>
    <w:p w14:paraId="61FC2330" w14:textId="2E40B8AD" w:rsidR="00190187" w:rsidRPr="00D77608" w:rsidRDefault="000E00C9" w:rsidP="00C61FB3">
      <w:pPr>
        <w:pStyle w:val="Caption"/>
      </w:pPr>
      <w:bookmarkStart w:id="198" w:name="_Ref15056365"/>
      <w:commentRangeStart w:id="199"/>
      <w:r>
        <w:t>Figure</w:t>
      </w:r>
      <w:r w:rsidR="009D39D6">
        <w:t xml:space="preserve"> </w:t>
      </w:r>
      <w:commentRangeEnd w:id="199"/>
      <w:r w:rsidR="00997C31">
        <w:rPr>
          <w:rStyle w:val="CommentReference"/>
        </w:rPr>
        <w:commentReference w:id="199"/>
      </w:r>
      <w:r w:rsidR="004F424A">
        <w:t>10</w:t>
      </w:r>
      <w:bookmarkEnd w:id="198"/>
      <w:r>
        <w:t xml:space="preserve">: Comparison of </w:t>
      </w:r>
      <w:r w:rsidR="004F424A">
        <w:t>measured</w:t>
      </w:r>
      <w:r>
        <w:t xml:space="preserve"> and predicted material removal parameter values for </w:t>
      </w:r>
      <w:r w:rsidR="004F424A">
        <w:t>in</w:t>
      </w:r>
      <w:r>
        <w:t xml:space="preserve">feed rate = 20 </w:t>
      </w:r>
      <w:r>
        <w:sym w:font="Symbol" w:char="F06D"/>
      </w:r>
      <w:r>
        <w:t>m/s, wheel grade = I.</w:t>
      </w:r>
    </w:p>
    <w:p w14:paraId="2564553C" w14:textId="1F3A6D74" w:rsidR="0004537C" w:rsidRDefault="0004537C" w:rsidP="009619CB">
      <w:pPr>
        <w:ind w:firstLine="720"/>
        <w:jc w:val="center"/>
      </w:pPr>
    </w:p>
    <w:p w14:paraId="1526AB27" w14:textId="77777777" w:rsidR="0004537C" w:rsidRDefault="0004537C" w:rsidP="0004537C">
      <w:pPr>
        <w:keepNext/>
        <w:jc w:val="center"/>
      </w:pPr>
      <w:r>
        <w:rPr>
          <w:noProof/>
        </w:rPr>
        <w:drawing>
          <wp:inline distT="0" distB="0" distL="0" distR="0" wp14:anchorId="29EEC4DA" wp14:editId="4802A374">
            <wp:extent cx="3769744" cy="2487860"/>
            <wp:effectExtent l="0" t="0" r="254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5846" cy="2491887"/>
                    </a:xfrm>
                    <a:prstGeom prst="rect">
                      <a:avLst/>
                    </a:prstGeom>
                    <a:noFill/>
                  </pic:spPr>
                </pic:pic>
              </a:graphicData>
            </a:graphic>
          </wp:inline>
        </w:drawing>
      </w:r>
    </w:p>
    <w:p w14:paraId="0780AE2B" w14:textId="1123999C" w:rsidR="0004537C" w:rsidRDefault="0004537C" w:rsidP="00C61FB3">
      <w:pPr>
        <w:pStyle w:val="Caption"/>
      </w:pPr>
      <w:bookmarkStart w:id="200" w:name="_Ref7781930"/>
      <w:bookmarkStart w:id="201" w:name="_Toc8825980"/>
      <w:bookmarkStart w:id="202" w:name="_Toc11521738"/>
      <w:r>
        <w:t>Figure</w:t>
      </w:r>
      <w:r w:rsidR="00997C31">
        <w:t xml:space="preserve"> </w:t>
      </w:r>
      <w:r w:rsidR="004F424A">
        <w:t>11</w:t>
      </w:r>
      <w:bookmarkEnd w:id="200"/>
      <w:r>
        <w:t xml:space="preserve">: </w:t>
      </w:r>
      <w:r w:rsidR="004F424A">
        <w:t>Face g</w:t>
      </w:r>
      <w:r>
        <w:t>rinding cycle time</w:t>
      </w:r>
      <w:r w:rsidR="004F424A">
        <w:t>s</w:t>
      </w:r>
      <w:r>
        <w:t xml:space="preserve"> for different </w:t>
      </w:r>
      <w:r w:rsidR="004F424A">
        <w:t>in</w:t>
      </w:r>
      <w:r>
        <w:t xml:space="preserve">feed </w:t>
      </w:r>
      <w:r w:rsidR="004F424A">
        <w:t xml:space="preserve">rates </w:t>
      </w:r>
      <w:r>
        <w:t xml:space="preserve">and </w:t>
      </w:r>
      <w:r w:rsidR="004F424A">
        <w:t>wheel speeds.</w:t>
      </w:r>
      <w:bookmarkEnd w:id="201"/>
      <w:bookmarkEnd w:id="202"/>
    </w:p>
    <w:p w14:paraId="6EA66788" w14:textId="77777777" w:rsidR="0004537C" w:rsidRDefault="0004537C" w:rsidP="0004537C"/>
    <w:p w14:paraId="09A24D50" w14:textId="4437F4EF" w:rsidR="00832C15" w:rsidRPr="00D60752" w:rsidRDefault="00971D1B" w:rsidP="00101D23">
      <w:pPr>
        <w:ind w:firstLine="720"/>
      </w:pPr>
      <w:r>
        <w:t xml:space="preserve">Total </w:t>
      </w:r>
      <w:r w:rsidR="004F424A">
        <w:t xml:space="preserve">face grinding </w:t>
      </w:r>
      <w:r>
        <w:t>c</w:t>
      </w:r>
      <w:r w:rsidR="0004537C">
        <w:t xml:space="preserve">ycle time is an important </w:t>
      </w:r>
      <w:r w:rsidR="00F76884">
        <w:t>quantity</w:t>
      </w:r>
      <w:r w:rsidR="0004537C">
        <w:t xml:space="preserve"> as it </w:t>
      </w:r>
      <w:r w:rsidR="00691A30">
        <w:t>determines</w:t>
      </w:r>
      <w:r w:rsidR="0004537C">
        <w:t xml:space="preserve"> the productivity of the process. Because of the robot’s lower stiffness, the total cycle time is expected to be higher </w:t>
      </w:r>
      <w:r w:rsidR="00AB459E">
        <w:t>than that obtained in</w:t>
      </w:r>
      <w:r w:rsidR="0004537C">
        <w:t xml:space="preserve"> </w:t>
      </w:r>
      <w:r w:rsidR="00AB459E">
        <w:t>specialized</w:t>
      </w:r>
      <w:r w:rsidR="0004537C">
        <w:t xml:space="preserve"> </w:t>
      </w:r>
      <w:r w:rsidR="00AB459E">
        <w:t xml:space="preserve">face </w:t>
      </w:r>
      <w:r w:rsidR="0004537C">
        <w:t>grinding machines. In</w:t>
      </w:r>
      <w:r w:rsidR="00AB459E">
        <w:t xml:space="preserve"> Figure 11</w:t>
      </w:r>
      <w:r w:rsidR="0004537C">
        <w:t xml:space="preserve"> it can be clearly seen that as the wheel speed is increased at a fixed </w:t>
      </w:r>
      <w:r w:rsidR="00AB459E">
        <w:t>in</w:t>
      </w:r>
      <w:r w:rsidR="0004537C">
        <w:t xml:space="preserve">feed rate, the total cycle time decreases. This is because </w:t>
      </w:r>
      <w:r w:rsidR="008A0501">
        <w:t xml:space="preserve">a </w:t>
      </w:r>
      <w:r w:rsidR="0004537C">
        <w:t xml:space="preserve">higher wheel speed </w:t>
      </w:r>
      <w:r w:rsidR="00774FB3">
        <w:t>corresponds to</w:t>
      </w:r>
      <w:r w:rsidR="0004537C">
        <w:t xml:space="preserve"> an increase in the material removal parameter, which </w:t>
      </w:r>
      <w:r w:rsidR="00EC61F0">
        <w:t>lowers</w:t>
      </w:r>
      <w:r w:rsidR="0004537C">
        <w:t xml:space="preserve"> the system time constant. Consequently, the decrease in the time constant lowers the overall cycle time for the process.</w:t>
      </w:r>
      <w:r w:rsidR="00101D23">
        <w:t xml:space="preserve"> </w:t>
      </w:r>
      <w:r w:rsidR="00832C15">
        <w:t xml:space="preserve">Figure 12 shows the variation in the system time constant with infeed rate and wheel speed. </w:t>
      </w:r>
      <w:r w:rsidR="00CB1794">
        <w:t>It is evident that at</w:t>
      </w:r>
      <w:r w:rsidR="00D86564">
        <w:t xml:space="preserve"> higher wheel speeds and infeed rates the system time constant decreases</w:t>
      </w:r>
      <w:r w:rsidR="00CB1794">
        <w:t>.</w:t>
      </w:r>
    </w:p>
    <w:p w14:paraId="7E033259" w14:textId="77777777" w:rsidR="0004537C" w:rsidRDefault="0004537C" w:rsidP="0004537C">
      <w:pPr>
        <w:keepNext/>
        <w:jc w:val="center"/>
      </w:pPr>
      <w:r>
        <w:rPr>
          <w:noProof/>
        </w:rPr>
        <w:lastRenderedPageBreak/>
        <w:drawing>
          <wp:inline distT="0" distB="0" distL="0" distR="0" wp14:anchorId="28458530" wp14:editId="0E13596F">
            <wp:extent cx="3925019" cy="2597807"/>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5007" cy="2604418"/>
                    </a:xfrm>
                    <a:prstGeom prst="rect">
                      <a:avLst/>
                    </a:prstGeom>
                    <a:noFill/>
                  </pic:spPr>
                </pic:pic>
              </a:graphicData>
            </a:graphic>
          </wp:inline>
        </w:drawing>
      </w:r>
    </w:p>
    <w:p w14:paraId="78B76FE6" w14:textId="736E0F38" w:rsidR="0004537C" w:rsidRDefault="0004537C" w:rsidP="00C61FB3">
      <w:pPr>
        <w:pStyle w:val="Caption"/>
      </w:pPr>
      <w:bookmarkStart w:id="203" w:name="_Toc8825981"/>
      <w:bookmarkStart w:id="204" w:name="_Toc11521739"/>
      <w:r>
        <w:t>Figure</w:t>
      </w:r>
      <w:r w:rsidR="00327C4B">
        <w:t xml:space="preserve"> 12</w:t>
      </w:r>
      <w:r>
        <w:t>: System time constant</w:t>
      </w:r>
      <w:r w:rsidR="00954E84">
        <w:t>s</w:t>
      </w:r>
      <w:r>
        <w:t xml:space="preserve"> for different </w:t>
      </w:r>
      <w:r w:rsidR="00327C4B">
        <w:t>in</w:t>
      </w:r>
      <w:r>
        <w:t xml:space="preserve">feed </w:t>
      </w:r>
      <w:r w:rsidR="00327C4B">
        <w:t xml:space="preserve">rates </w:t>
      </w:r>
      <w:r>
        <w:t xml:space="preserve">and </w:t>
      </w:r>
      <w:bookmarkEnd w:id="203"/>
      <w:bookmarkEnd w:id="204"/>
      <w:r w:rsidR="00327C4B">
        <w:t>wheel speeds.</w:t>
      </w:r>
    </w:p>
    <w:p w14:paraId="09E38AA4" w14:textId="7A62C794" w:rsidR="0004537C" w:rsidRDefault="0081252D" w:rsidP="000665D8">
      <w:pPr>
        <w:ind w:firstLine="720"/>
      </w:pPr>
      <w:r>
        <w:t>It is clear from the</w:t>
      </w:r>
      <w:r w:rsidR="00101D23">
        <w:t>se</w:t>
      </w:r>
      <w:r>
        <w:t xml:space="preserve"> </w:t>
      </w:r>
      <w:r w:rsidR="00101D23">
        <w:t>results</w:t>
      </w:r>
      <w:r w:rsidR="0004537C">
        <w:t xml:space="preserve"> </w:t>
      </w:r>
      <w:r>
        <w:t xml:space="preserve">that </w:t>
      </w:r>
      <w:r w:rsidR="0004537C">
        <w:t xml:space="preserve">to </w:t>
      </w:r>
      <w:r w:rsidR="00101D23">
        <w:t xml:space="preserve">face </w:t>
      </w:r>
      <w:r w:rsidR="0004537C">
        <w:t xml:space="preserve">grind a fixed amount of material in minimum time, the infeed rate must be maximum. But </w:t>
      </w:r>
      <w:r w:rsidR="00851E54">
        <w:t>from a practical standpoint</w:t>
      </w:r>
      <w:r w:rsidR="0004537C">
        <w:t xml:space="preserve">, higher the </w:t>
      </w:r>
      <w:r w:rsidR="00851E54">
        <w:t>in</w:t>
      </w:r>
      <w:r w:rsidR="0004537C">
        <w:t xml:space="preserve">feed rate, greater the maximum normal force. </w:t>
      </w:r>
      <w:r w:rsidR="009E49D4">
        <w:t>Since t</w:t>
      </w:r>
      <w:r w:rsidR="0004537C">
        <w:t xml:space="preserve">he experimental setup in the present work is limited by the maximum load the </w:t>
      </w:r>
      <w:r w:rsidR="00295044">
        <w:t xml:space="preserve">rotary </w:t>
      </w:r>
      <w:r w:rsidR="0004537C">
        <w:t>chuck motor can withstand</w:t>
      </w:r>
      <w:r w:rsidR="007730B9">
        <w:t xml:space="preserve"> (</w:t>
      </w:r>
      <w:r w:rsidR="00295044">
        <w:t>~</w:t>
      </w:r>
      <w:r w:rsidR="007730B9">
        <w:t>70 N)</w:t>
      </w:r>
      <w:r w:rsidR="0004537C">
        <w:t xml:space="preserve">, the maximum permissible force is limited. Going to higher torque motors would mean increase in size and weight of the motor, which is again limited by the maximum payload capacity of the robot. Thus, a higher payload robot </w:t>
      </w:r>
      <w:r w:rsidR="00295044">
        <w:t xml:space="preserve">would be </w:t>
      </w:r>
      <w:r w:rsidR="0004537C">
        <w:t xml:space="preserve">required to </w:t>
      </w:r>
      <w:r w:rsidR="00295044">
        <w:t xml:space="preserve">face </w:t>
      </w:r>
      <w:r w:rsidR="0004537C">
        <w:t xml:space="preserve">grind at higher </w:t>
      </w:r>
      <w:r w:rsidR="00295044">
        <w:t>in</w:t>
      </w:r>
      <w:r w:rsidR="0004537C">
        <w:t xml:space="preserve">feed rates. </w:t>
      </w:r>
    </w:p>
    <w:p w14:paraId="05BA3F91" w14:textId="2A99B997" w:rsidR="008308BE" w:rsidRPr="00FB4D4D" w:rsidRDefault="0004537C" w:rsidP="009E6931">
      <w:r w:rsidRPr="00F41E91">
        <w:t xml:space="preserve"> </w:t>
      </w:r>
      <w:r w:rsidR="005465E3">
        <w:tab/>
      </w:r>
      <w:r>
        <w:t xml:space="preserve"> </w:t>
      </w:r>
      <w:r w:rsidR="008E1028">
        <w:t xml:space="preserve">In general, the robot </w:t>
      </w:r>
      <w:r>
        <w:t xml:space="preserve">Cartesian stiffness in the direction normal to the grinding wheel must be maximized and a practically achievable maximum wheel speed </w:t>
      </w:r>
      <w:r w:rsidR="00185792">
        <w:t xml:space="preserve">should </w:t>
      </w:r>
      <w:r>
        <w:t xml:space="preserve">be used. </w:t>
      </w:r>
      <w:r w:rsidR="00185792">
        <w:t>In the present work, t</w:t>
      </w:r>
      <w:r>
        <w:t>he grinding wheel spindle for the experimental setup ha</w:t>
      </w:r>
      <w:r w:rsidR="001D33E3">
        <w:t>s</w:t>
      </w:r>
      <w:r>
        <w:t xml:space="preserve"> no safety enclosure and thus it c</w:t>
      </w:r>
      <w:r w:rsidR="009114A5">
        <w:t>an’t</w:t>
      </w:r>
      <w:r>
        <w:t xml:space="preserve"> be</w:t>
      </w:r>
      <w:r w:rsidR="00AE4E88">
        <w:t xml:space="preserve"> </w:t>
      </w:r>
      <w:r>
        <w:t xml:space="preserve">operated at higher speeds. However, this is a solvable problem from an industry </w:t>
      </w:r>
      <w:r w:rsidR="00FE0629">
        <w:t xml:space="preserve">application </w:t>
      </w:r>
      <w:r>
        <w:t xml:space="preserve">perspective. Finally, operating at higher </w:t>
      </w:r>
      <w:r w:rsidR="00B25A79">
        <w:t>in</w:t>
      </w:r>
      <w:r>
        <w:t>feed</w:t>
      </w:r>
      <w:r w:rsidR="00B25A79">
        <w:t xml:space="preserve"> rates</w:t>
      </w:r>
      <w:r>
        <w:t xml:space="preserve"> also requires that the </w:t>
      </w:r>
      <w:r w:rsidR="0037017F">
        <w:t xml:space="preserve">grinding ratio </w:t>
      </w:r>
      <w:r w:rsidRPr="00CA2256">
        <w:rPr>
          <w:i/>
          <w:iCs/>
        </w:rPr>
        <w:t>G</w:t>
      </w:r>
      <w:r w:rsidR="00CA2256" w:rsidRPr="00CA2256">
        <w:rPr>
          <w:i/>
          <w:iCs/>
          <w:vertAlign w:val="subscript"/>
        </w:rPr>
        <w:t>r</w:t>
      </w:r>
      <w:r>
        <w:t xml:space="preserve"> </w:t>
      </w:r>
      <w:r w:rsidR="00B25A79">
        <w:t xml:space="preserve">should </w:t>
      </w:r>
      <w:r>
        <w:t xml:space="preserve">be higher. </w:t>
      </w:r>
      <w:r w:rsidR="0037017F">
        <w:t xml:space="preserve">This implies </w:t>
      </w:r>
      <w:r w:rsidR="00954E84">
        <w:t>that a</w:t>
      </w:r>
      <w:r>
        <w:t xml:space="preserve"> grinding wheel with higher hardness</w:t>
      </w:r>
      <w:r w:rsidR="00954E84">
        <w:t xml:space="preserve"> </w:t>
      </w:r>
      <w:r w:rsidR="00B25A79">
        <w:t>should be used</w:t>
      </w:r>
      <w:r w:rsidR="00954E84">
        <w:t>.</w:t>
      </w:r>
    </w:p>
    <w:bookmarkEnd w:id="0"/>
    <w:p w14:paraId="4C10DAE6" w14:textId="63D981D7" w:rsidR="002A6C1D" w:rsidRDefault="009D474B" w:rsidP="0054525C">
      <w:pPr>
        <w:pStyle w:val="Heading1"/>
      </w:pPr>
      <w:commentRangeStart w:id="205"/>
      <w:commentRangeEnd w:id="205"/>
      <w:r>
        <w:rPr>
          <w:rStyle w:val="CommentReference"/>
          <w:b w:val="0"/>
        </w:rPr>
        <w:lastRenderedPageBreak/>
        <w:commentReference w:id="205"/>
      </w:r>
      <w:bookmarkStart w:id="206" w:name="_Toc9346288"/>
      <w:bookmarkStart w:id="207" w:name="_Toc11521706"/>
      <w:r w:rsidR="002A6C1D">
        <w:t xml:space="preserve">Conclusions </w:t>
      </w:r>
      <w:bookmarkEnd w:id="206"/>
      <w:bookmarkEnd w:id="207"/>
    </w:p>
    <w:p w14:paraId="78335D20" w14:textId="308CE740" w:rsidR="00C04CAC" w:rsidRDefault="007640E2" w:rsidP="00C61FB3">
      <w:pPr>
        <w:ind w:firstLine="432"/>
      </w:pPr>
      <w:r>
        <w:t xml:space="preserve">This paper </w:t>
      </w:r>
      <w:r w:rsidR="006F6D17">
        <w:t xml:space="preserve">presented </w:t>
      </w:r>
      <w:r w:rsidR="00066FF2">
        <w:t xml:space="preserve">an investigation of </w:t>
      </w:r>
      <w:r w:rsidR="001175EB">
        <w:t xml:space="preserve">the </w:t>
      </w:r>
      <w:r w:rsidR="002F117F">
        <w:t xml:space="preserve">cycle time behavior in a robotic face grinding process for bearing rings. </w:t>
      </w:r>
      <w:r w:rsidR="00305908">
        <w:t xml:space="preserve">The robot-workpiece interaction in the process was modeled as a function of the robot stiffness and </w:t>
      </w:r>
      <w:r w:rsidR="00416B78">
        <w:t xml:space="preserve">face grinding process conditions to derive an analytical model of the face grinding process cycle time. </w:t>
      </w:r>
      <w:r w:rsidR="00052F40">
        <w:t>The model parameters</w:t>
      </w:r>
      <w:r w:rsidR="009B69A9">
        <w:t xml:space="preserve">, namely the material removal parameter and system time constant, were determined from face grinding experiments and </w:t>
      </w:r>
      <w:r w:rsidR="003341FA">
        <w:t xml:space="preserve">utilized to analyze the influence of face grinding process parameters such as wheel speed and infeed rate on the </w:t>
      </w:r>
      <w:r w:rsidR="00EE0657">
        <w:t>grinding cycle time and system time constant.</w:t>
      </w:r>
      <w:r w:rsidR="00052F40">
        <w:t xml:space="preserve"> </w:t>
      </w:r>
      <w:r w:rsidR="00A51ED0">
        <w:t xml:space="preserve">The grinding process cycle time </w:t>
      </w:r>
      <w:r w:rsidR="00EE0657">
        <w:t xml:space="preserve">and system time constant </w:t>
      </w:r>
      <w:r w:rsidR="00D25813">
        <w:t>were found to</w:t>
      </w:r>
      <w:r w:rsidR="00A51ED0">
        <w:t xml:space="preserve"> be inversely proportional to the robot Cartesian stiffness, robot feed rate and grinding wheel speed.  </w:t>
      </w:r>
      <w:r w:rsidR="00AB5562">
        <w:t>Minimizing</w:t>
      </w:r>
      <w:r w:rsidR="002A6C1D">
        <w:t xml:space="preserve"> the cycle time </w:t>
      </w:r>
      <w:r w:rsidR="002D13CE">
        <w:t>r</w:t>
      </w:r>
      <w:r w:rsidR="002A6C1D">
        <w:t>equires the robotic face grinding process to be operated at the highest achievable wheel speed, using a robot with the highest possible Cartesian stiffness at the end-effector, and at the highest possible feed rate</w:t>
      </w:r>
      <w:r w:rsidR="00EE0657">
        <w:t xml:space="preserve"> using a wheel of </w:t>
      </w:r>
      <w:r w:rsidR="00A94D0F">
        <w:t>higher hardness.</w:t>
      </w:r>
      <w:r w:rsidR="00F030D9">
        <w:t xml:space="preserve"> </w:t>
      </w:r>
      <w:r w:rsidR="00A94D0F">
        <w:t>The</w:t>
      </w:r>
      <w:r w:rsidR="00271E47">
        <w:t xml:space="preserve"> </w:t>
      </w:r>
      <w:r w:rsidR="00C15CEF">
        <w:t xml:space="preserve">process model discussed here </w:t>
      </w:r>
      <w:r w:rsidR="00271E47">
        <w:t xml:space="preserve">can be utilized by practitioners to design a robotic face grinding system </w:t>
      </w:r>
      <w:r w:rsidR="00A94D0F">
        <w:t>that</w:t>
      </w:r>
      <w:r w:rsidR="00271E47">
        <w:t xml:space="preserve"> meet</w:t>
      </w:r>
      <w:r w:rsidR="00A94D0F">
        <w:t>s</w:t>
      </w:r>
      <w:r w:rsidR="00271E47">
        <w:t xml:space="preserve"> their material removal rate and grinding cycle time needs. </w:t>
      </w:r>
    </w:p>
    <w:bookmarkStart w:id="208" w:name="_Toc11521710" w:displacedByCustomXml="next"/>
    <w:sdt>
      <w:sdtPr>
        <w:rPr>
          <w:b w:val="0"/>
          <w:caps/>
          <w:sz w:val="24"/>
        </w:rPr>
        <w:id w:val="1480267780"/>
        <w:docPartObj>
          <w:docPartGallery w:val="Bibliographies"/>
          <w:docPartUnique/>
        </w:docPartObj>
      </w:sdtPr>
      <w:sdtEndPr>
        <w:rPr>
          <w:caps w:val="0"/>
        </w:rPr>
      </w:sdtEndPr>
      <w:sdtContent>
        <w:p w14:paraId="22FA6200" w14:textId="77777777" w:rsidR="00584C63" w:rsidRDefault="00584C63" w:rsidP="0054525C">
          <w:pPr>
            <w:pStyle w:val="Heading1"/>
          </w:pPr>
          <w:r>
            <w:t>References</w:t>
          </w:r>
          <w:bookmarkEnd w:id="208"/>
        </w:p>
        <w:sdt>
          <w:sdtPr>
            <w:id w:val="-573587230"/>
            <w:bibliography/>
          </w:sdtPr>
          <w:sdtContent>
            <w:p w14:paraId="1AFA2600" w14:textId="77777777" w:rsidR="00361893" w:rsidRDefault="00584C63" w:rsidP="00DC5D8B">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361893" w14:paraId="0F88AFBF" w14:textId="77777777">
                <w:trPr>
                  <w:divId w:val="146752085"/>
                  <w:tblCellSpacing w:w="15" w:type="dxa"/>
                  <w:ins w:id="209" w:author="Kedar Joshi" w:date="2020-10-25T12:35:00Z"/>
                </w:trPr>
                <w:tc>
                  <w:tcPr>
                    <w:tcW w:w="50" w:type="pct"/>
                    <w:hideMark/>
                  </w:tcPr>
                  <w:p w14:paraId="5BC66B0F" w14:textId="7E4793B3" w:rsidR="00361893" w:rsidRDefault="00361893">
                    <w:pPr>
                      <w:pStyle w:val="Bibliography"/>
                      <w:rPr>
                        <w:ins w:id="210" w:author="Kedar Joshi" w:date="2020-10-25T12:35:00Z"/>
                        <w:noProof/>
                      </w:rPr>
                    </w:pPr>
                    <w:ins w:id="211" w:author="Kedar Joshi" w:date="2020-10-25T12:35:00Z">
                      <w:r>
                        <w:rPr>
                          <w:noProof/>
                        </w:rPr>
                        <w:t xml:space="preserve">[1] </w:t>
                      </w:r>
                    </w:ins>
                  </w:p>
                </w:tc>
                <w:tc>
                  <w:tcPr>
                    <w:tcW w:w="0" w:type="auto"/>
                    <w:hideMark/>
                  </w:tcPr>
                  <w:p w14:paraId="66060207" w14:textId="77777777" w:rsidR="00361893" w:rsidRDefault="00361893">
                    <w:pPr>
                      <w:pStyle w:val="Bibliography"/>
                      <w:rPr>
                        <w:ins w:id="212" w:author="Kedar Joshi" w:date="2020-10-25T12:35:00Z"/>
                        <w:noProof/>
                      </w:rPr>
                    </w:pPr>
                    <w:ins w:id="213" w:author="Kedar Joshi" w:date="2020-10-25T12:35:00Z">
                      <w:r>
                        <w:rPr>
                          <w:noProof/>
                        </w:rPr>
                        <w:t>P. Junskog, "Machine DG-500," KMT Grinding , [Online]. Available: https://www.kmtgrinding.com/machine/dg-500/.</w:t>
                      </w:r>
                    </w:ins>
                  </w:p>
                </w:tc>
              </w:tr>
              <w:tr w:rsidR="00361893" w14:paraId="4E072715" w14:textId="77777777">
                <w:trPr>
                  <w:divId w:val="146752085"/>
                  <w:tblCellSpacing w:w="15" w:type="dxa"/>
                  <w:ins w:id="214" w:author="Kedar Joshi" w:date="2020-10-25T12:35:00Z"/>
                </w:trPr>
                <w:tc>
                  <w:tcPr>
                    <w:tcW w:w="50" w:type="pct"/>
                    <w:hideMark/>
                  </w:tcPr>
                  <w:p w14:paraId="09CAE6C4" w14:textId="77777777" w:rsidR="00361893" w:rsidRDefault="00361893">
                    <w:pPr>
                      <w:pStyle w:val="Bibliography"/>
                      <w:rPr>
                        <w:ins w:id="215" w:author="Kedar Joshi" w:date="2020-10-25T12:35:00Z"/>
                        <w:noProof/>
                      </w:rPr>
                    </w:pPr>
                    <w:ins w:id="216" w:author="Kedar Joshi" w:date="2020-10-25T12:35:00Z">
                      <w:r>
                        <w:rPr>
                          <w:noProof/>
                        </w:rPr>
                        <w:lastRenderedPageBreak/>
                        <w:t xml:space="preserve">[2] </w:t>
                      </w:r>
                    </w:ins>
                  </w:p>
                </w:tc>
                <w:tc>
                  <w:tcPr>
                    <w:tcW w:w="0" w:type="auto"/>
                    <w:hideMark/>
                  </w:tcPr>
                  <w:p w14:paraId="48039F68" w14:textId="77777777" w:rsidR="00361893" w:rsidRDefault="00361893">
                    <w:pPr>
                      <w:pStyle w:val="Bibliography"/>
                      <w:rPr>
                        <w:ins w:id="217" w:author="Kedar Joshi" w:date="2020-10-25T12:35:00Z"/>
                        <w:noProof/>
                      </w:rPr>
                    </w:pPr>
                    <w:ins w:id="218" w:author="Kedar Joshi" w:date="2020-10-25T12:35:00Z">
                      <w:r>
                        <w:rPr>
                          <w:noProof/>
                        </w:rPr>
                        <w:t xml:space="preserve">J. Agapakis, J. Katz, J. Friedman and G. Epstein, "Vision-Aided Robotic Welding: An Approach and a Flexible Implementation," </w:t>
                      </w:r>
                      <w:r>
                        <w:rPr>
                          <w:i/>
                          <w:iCs/>
                          <w:noProof/>
                        </w:rPr>
                        <w:t xml:space="preserve">The International Journal of Robotics Research, </w:t>
                      </w:r>
                      <w:r>
                        <w:rPr>
                          <w:noProof/>
                        </w:rPr>
                        <w:t xml:space="preserve">vol. 9, no. 5, pp. 17-34, October 1990. </w:t>
                      </w:r>
                    </w:ins>
                  </w:p>
                </w:tc>
              </w:tr>
              <w:tr w:rsidR="00361893" w14:paraId="2D02317B" w14:textId="77777777">
                <w:trPr>
                  <w:divId w:val="146752085"/>
                  <w:tblCellSpacing w:w="15" w:type="dxa"/>
                  <w:ins w:id="219" w:author="Kedar Joshi" w:date="2020-10-25T12:35:00Z"/>
                </w:trPr>
                <w:tc>
                  <w:tcPr>
                    <w:tcW w:w="50" w:type="pct"/>
                    <w:hideMark/>
                  </w:tcPr>
                  <w:p w14:paraId="0373235B" w14:textId="77777777" w:rsidR="00361893" w:rsidRDefault="00361893">
                    <w:pPr>
                      <w:pStyle w:val="Bibliography"/>
                      <w:rPr>
                        <w:ins w:id="220" w:author="Kedar Joshi" w:date="2020-10-25T12:35:00Z"/>
                        <w:noProof/>
                      </w:rPr>
                    </w:pPr>
                    <w:ins w:id="221" w:author="Kedar Joshi" w:date="2020-10-25T12:35:00Z">
                      <w:r>
                        <w:rPr>
                          <w:noProof/>
                        </w:rPr>
                        <w:t xml:space="preserve">[3] </w:t>
                      </w:r>
                    </w:ins>
                  </w:p>
                </w:tc>
                <w:tc>
                  <w:tcPr>
                    <w:tcW w:w="0" w:type="auto"/>
                    <w:hideMark/>
                  </w:tcPr>
                  <w:p w14:paraId="731FFB8C" w14:textId="77777777" w:rsidR="00361893" w:rsidRDefault="00361893">
                    <w:pPr>
                      <w:pStyle w:val="Bibliography"/>
                      <w:rPr>
                        <w:ins w:id="222" w:author="Kedar Joshi" w:date="2020-10-25T12:35:00Z"/>
                        <w:noProof/>
                      </w:rPr>
                    </w:pPr>
                    <w:ins w:id="223" w:author="Kedar Joshi" w:date="2020-10-25T12:35:00Z">
                      <w:r>
                        <w:rPr>
                          <w:noProof/>
                        </w:rPr>
                        <w:t xml:space="preserve">M. G. Her and H. Kazerooni, "Automated Robotic Deburring of Parts Using Compliance Control," </w:t>
                      </w:r>
                      <w:r>
                        <w:rPr>
                          <w:i/>
                          <w:iCs/>
                          <w:noProof/>
                        </w:rPr>
                        <w:t xml:space="preserve">Journal of Dynamic Systems, Measurement, and Control, </w:t>
                      </w:r>
                      <w:r>
                        <w:rPr>
                          <w:noProof/>
                        </w:rPr>
                        <w:t xml:space="preserve">vol. 113, no. 1, pp. 60-66, 1991. </w:t>
                      </w:r>
                    </w:ins>
                  </w:p>
                </w:tc>
              </w:tr>
              <w:tr w:rsidR="00361893" w14:paraId="765465C4" w14:textId="77777777">
                <w:trPr>
                  <w:divId w:val="146752085"/>
                  <w:tblCellSpacing w:w="15" w:type="dxa"/>
                  <w:ins w:id="224" w:author="Kedar Joshi" w:date="2020-10-25T12:35:00Z"/>
                </w:trPr>
                <w:tc>
                  <w:tcPr>
                    <w:tcW w:w="50" w:type="pct"/>
                    <w:hideMark/>
                  </w:tcPr>
                  <w:p w14:paraId="48310CD5" w14:textId="77777777" w:rsidR="00361893" w:rsidRDefault="00361893">
                    <w:pPr>
                      <w:pStyle w:val="Bibliography"/>
                      <w:rPr>
                        <w:ins w:id="225" w:author="Kedar Joshi" w:date="2020-10-25T12:35:00Z"/>
                        <w:noProof/>
                      </w:rPr>
                    </w:pPr>
                    <w:ins w:id="226" w:author="Kedar Joshi" w:date="2020-10-25T12:35:00Z">
                      <w:r>
                        <w:rPr>
                          <w:noProof/>
                        </w:rPr>
                        <w:t xml:space="preserve">[4] </w:t>
                      </w:r>
                    </w:ins>
                  </w:p>
                </w:tc>
                <w:tc>
                  <w:tcPr>
                    <w:tcW w:w="0" w:type="auto"/>
                    <w:hideMark/>
                  </w:tcPr>
                  <w:p w14:paraId="1CC6165B" w14:textId="77777777" w:rsidR="00361893" w:rsidRDefault="00361893">
                    <w:pPr>
                      <w:pStyle w:val="Bibliography"/>
                      <w:rPr>
                        <w:ins w:id="227" w:author="Kedar Joshi" w:date="2020-10-25T12:35:00Z"/>
                        <w:noProof/>
                      </w:rPr>
                    </w:pPr>
                    <w:ins w:id="228" w:author="Kedar Joshi" w:date="2020-10-25T12:35:00Z">
                      <w:r>
                        <w:rPr>
                          <w:noProof/>
                        </w:rPr>
                        <w:t>"Yaskawa Paint Robots," [Online]. Available: https://www.motoman.com/robotic-painting.</w:t>
                      </w:r>
                    </w:ins>
                  </w:p>
                </w:tc>
              </w:tr>
              <w:tr w:rsidR="00361893" w14:paraId="1758F8EA" w14:textId="77777777">
                <w:trPr>
                  <w:divId w:val="146752085"/>
                  <w:tblCellSpacing w:w="15" w:type="dxa"/>
                  <w:ins w:id="229" w:author="Kedar Joshi" w:date="2020-10-25T12:35:00Z"/>
                </w:trPr>
                <w:tc>
                  <w:tcPr>
                    <w:tcW w:w="50" w:type="pct"/>
                    <w:hideMark/>
                  </w:tcPr>
                  <w:p w14:paraId="1ED0FFB3" w14:textId="77777777" w:rsidR="00361893" w:rsidRDefault="00361893">
                    <w:pPr>
                      <w:pStyle w:val="Bibliography"/>
                      <w:rPr>
                        <w:ins w:id="230" w:author="Kedar Joshi" w:date="2020-10-25T12:35:00Z"/>
                        <w:noProof/>
                      </w:rPr>
                    </w:pPr>
                    <w:ins w:id="231" w:author="Kedar Joshi" w:date="2020-10-25T12:35:00Z">
                      <w:r>
                        <w:rPr>
                          <w:noProof/>
                        </w:rPr>
                        <w:t xml:space="preserve">[5] </w:t>
                      </w:r>
                    </w:ins>
                  </w:p>
                </w:tc>
                <w:tc>
                  <w:tcPr>
                    <w:tcW w:w="0" w:type="auto"/>
                    <w:hideMark/>
                  </w:tcPr>
                  <w:p w14:paraId="52EE344B" w14:textId="77777777" w:rsidR="00361893" w:rsidRDefault="00361893">
                    <w:pPr>
                      <w:pStyle w:val="Bibliography"/>
                      <w:rPr>
                        <w:ins w:id="232" w:author="Kedar Joshi" w:date="2020-10-25T12:35:00Z"/>
                        <w:noProof/>
                      </w:rPr>
                    </w:pPr>
                    <w:ins w:id="233" w:author="Kedar Joshi" w:date="2020-10-25T12:35:00Z">
                      <w:r>
                        <w:rPr>
                          <w:noProof/>
                        </w:rPr>
                        <w:t>"Automated deburring of metallic workpieces," [Online]. Available: https://www.kuka.com/en-in/technologies/process-technologies/2016/07/deburring.</w:t>
                      </w:r>
                    </w:ins>
                  </w:p>
                </w:tc>
              </w:tr>
              <w:tr w:rsidR="00361893" w14:paraId="6A903D26" w14:textId="77777777">
                <w:trPr>
                  <w:divId w:val="146752085"/>
                  <w:tblCellSpacing w:w="15" w:type="dxa"/>
                  <w:ins w:id="234" w:author="Kedar Joshi" w:date="2020-10-25T12:35:00Z"/>
                </w:trPr>
                <w:tc>
                  <w:tcPr>
                    <w:tcW w:w="50" w:type="pct"/>
                    <w:hideMark/>
                  </w:tcPr>
                  <w:p w14:paraId="4B51F06A" w14:textId="77777777" w:rsidR="00361893" w:rsidRDefault="00361893">
                    <w:pPr>
                      <w:pStyle w:val="Bibliography"/>
                      <w:rPr>
                        <w:ins w:id="235" w:author="Kedar Joshi" w:date="2020-10-25T12:35:00Z"/>
                        <w:noProof/>
                      </w:rPr>
                    </w:pPr>
                    <w:ins w:id="236" w:author="Kedar Joshi" w:date="2020-10-25T12:35:00Z">
                      <w:r>
                        <w:rPr>
                          <w:noProof/>
                        </w:rPr>
                        <w:t xml:space="preserve">[6] </w:t>
                      </w:r>
                    </w:ins>
                  </w:p>
                </w:tc>
                <w:tc>
                  <w:tcPr>
                    <w:tcW w:w="0" w:type="auto"/>
                    <w:hideMark/>
                  </w:tcPr>
                  <w:p w14:paraId="2180F052" w14:textId="77777777" w:rsidR="00361893" w:rsidRDefault="00361893">
                    <w:pPr>
                      <w:pStyle w:val="Bibliography"/>
                      <w:rPr>
                        <w:ins w:id="237" w:author="Kedar Joshi" w:date="2020-10-25T12:35:00Z"/>
                        <w:noProof/>
                      </w:rPr>
                    </w:pPr>
                    <w:ins w:id="238" w:author="Kedar Joshi" w:date="2020-10-25T12:35:00Z">
                      <w:r>
                        <w:rPr>
                          <w:noProof/>
                        </w:rPr>
                        <w:t xml:space="preserve">I. Iglesias, M. Sebastian and J. Ares, "Overview of the state of robotic machining: Current and future potential," </w:t>
                      </w:r>
                      <w:r>
                        <w:rPr>
                          <w:i/>
                          <w:iCs/>
                          <w:noProof/>
                        </w:rPr>
                        <w:t xml:space="preserve">Procedia Engineering, </w:t>
                      </w:r>
                      <w:r>
                        <w:rPr>
                          <w:noProof/>
                        </w:rPr>
                        <w:t xml:space="preserve">vol. 132, pp. 911-917, 2015. </w:t>
                      </w:r>
                    </w:ins>
                  </w:p>
                </w:tc>
              </w:tr>
              <w:tr w:rsidR="00361893" w14:paraId="4899A8EA" w14:textId="77777777">
                <w:trPr>
                  <w:divId w:val="146752085"/>
                  <w:tblCellSpacing w:w="15" w:type="dxa"/>
                  <w:ins w:id="239" w:author="Kedar Joshi" w:date="2020-10-25T12:35:00Z"/>
                </w:trPr>
                <w:tc>
                  <w:tcPr>
                    <w:tcW w:w="50" w:type="pct"/>
                    <w:hideMark/>
                  </w:tcPr>
                  <w:p w14:paraId="3A86BFF5" w14:textId="77777777" w:rsidR="00361893" w:rsidRDefault="00361893">
                    <w:pPr>
                      <w:pStyle w:val="Bibliography"/>
                      <w:rPr>
                        <w:ins w:id="240" w:author="Kedar Joshi" w:date="2020-10-25T12:35:00Z"/>
                        <w:noProof/>
                      </w:rPr>
                    </w:pPr>
                    <w:ins w:id="241" w:author="Kedar Joshi" w:date="2020-10-25T12:35:00Z">
                      <w:r>
                        <w:rPr>
                          <w:noProof/>
                        </w:rPr>
                        <w:t xml:space="preserve">[7] </w:t>
                      </w:r>
                    </w:ins>
                  </w:p>
                </w:tc>
                <w:tc>
                  <w:tcPr>
                    <w:tcW w:w="0" w:type="auto"/>
                    <w:hideMark/>
                  </w:tcPr>
                  <w:p w14:paraId="5E7EFC15" w14:textId="77777777" w:rsidR="00361893" w:rsidRDefault="00361893">
                    <w:pPr>
                      <w:pStyle w:val="Bibliography"/>
                      <w:rPr>
                        <w:ins w:id="242" w:author="Kedar Joshi" w:date="2020-10-25T12:35:00Z"/>
                        <w:noProof/>
                      </w:rPr>
                    </w:pPr>
                    <w:ins w:id="243" w:author="Kedar Joshi" w:date="2020-10-25T12:35:00Z">
                      <w:r>
                        <w:rPr>
                          <w:noProof/>
                        </w:rPr>
                        <w:t xml:space="preserve">S. Matsuoka, K. Shimizu, N. Yamazaki and Y. Oki, "High-speed end milling of an articulated robot and its characteristics," </w:t>
                      </w:r>
                      <w:r>
                        <w:rPr>
                          <w:i/>
                          <w:iCs/>
                          <w:noProof/>
                        </w:rPr>
                        <w:t xml:space="preserve">Journal of materials processing technology, </w:t>
                      </w:r>
                      <w:r>
                        <w:rPr>
                          <w:noProof/>
                        </w:rPr>
                        <w:t xml:space="preserve">vol. 95, pp. 83-89, 1999. </w:t>
                      </w:r>
                    </w:ins>
                  </w:p>
                </w:tc>
              </w:tr>
              <w:tr w:rsidR="00361893" w14:paraId="5A31D4A1" w14:textId="77777777">
                <w:trPr>
                  <w:divId w:val="146752085"/>
                  <w:tblCellSpacing w:w="15" w:type="dxa"/>
                  <w:ins w:id="244" w:author="Kedar Joshi" w:date="2020-10-25T12:35:00Z"/>
                </w:trPr>
                <w:tc>
                  <w:tcPr>
                    <w:tcW w:w="50" w:type="pct"/>
                    <w:hideMark/>
                  </w:tcPr>
                  <w:p w14:paraId="49F1F971" w14:textId="77777777" w:rsidR="00361893" w:rsidRDefault="00361893">
                    <w:pPr>
                      <w:pStyle w:val="Bibliography"/>
                      <w:rPr>
                        <w:ins w:id="245" w:author="Kedar Joshi" w:date="2020-10-25T12:35:00Z"/>
                        <w:noProof/>
                      </w:rPr>
                    </w:pPr>
                    <w:ins w:id="246" w:author="Kedar Joshi" w:date="2020-10-25T12:35:00Z">
                      <w:r>
                        <w:rPr>
                          <w:noProof/>
                        </w:rPr>
                        <w:t xml:space="preserve">[8] </w:t>
                      </w:r>
                    </w:ins>
                  </w:p>
                </w:tc>
                <w:tc>
                  <w:tcPr>
                    <w:tcW w:w="0" w:type="auto"/>
                    <w:hideMark/>
                  </w:tcPr>
                  <w:p w14:paraId="62FB351F" w14:textId="77777777" w:rsidR="00361893" w:rsidRDefault="00361893">
                    <w:pPr>
                      <w:pStyle w:val="Bibliography"/>
                      <w:rPr>
                        <w:ins w:id="247" w:author="Kedar Joshi" w:date="2020-10-25T12:35:00Z"/>
                        <w:noProof/>
                      </w:rPr>
                    </w:pPr>
                    <w:ins w:id="248" w:author="Kedar Joshi" w:date="2020-10-25T12:35:00Z">
                      <w:r>
                        <w:rPr>
                          <w:noProof/>
                        </w:rPr>
                        <w:t xml:space="preserve">B. Liu, F. Zhang , X. Qu and X. Shi, "A Rapid coordinate transformation method applied in industrial robot calibration based on characteristic line coincidence," </w:t>
                      </w:r>
                      <w:r>
                        <w:rPr>
                          <w:i/>
                          <w:iCs/>
                          <w:noProof/>
                        </w:rPr>
                        <w:t xml:space="preserve">Sensors, </w:t>
                      </w:r>
                      <w:r>
                        <w:rPr>
                          <w:noProof/>
                        </w:rPr>
                        <w:t xml:space="preserve">vol. 16, p. 239, 2016. </w:t>
                      </w:r>
                    </w:ins>
                  </w:p>
                </w:tc>
              </w:tr>
              <w:tr w:rsidR="00361893" w14:paraId="0C5623AB" w14:textId="77777777">
                <w:trPr>
                  <w:divId w:val="146752085"/>
                  <w:tblCellSpacing w:w="15" w:type="dxa"/>
                  <w:ins w:id="249" w:author="Kedar Joshi" w:date="2020-10-25T12:35:00Z"/>
                </w:trPr>
                <w:tc>
                  <w:tcPr>
                    <w:tcW w:w="50" w:type="pct"/>
                    <w:hideMark/>
                  </w:tcPr>
                  <w:p w14:paraId="44B713AF" w14:textId="77777777" w:rsidR="00361893" w:rsidRDefault="00361893">
                    <w:pPr>
                      <w:pStyle w:val="Bibliography"/>
                      <w:rPr>
                        <w:ins w:id="250" w:author="Kedar Joshi" w:date="2020-10-25T12:35:00Z"/>
                        <w:noProof/>
                      </w:rPr>
                    </w:pPr>
                    <w:ins w:id="251" w:author="Kedar Joshi" w:date="2020-10-25T12:35:00Z">
                      <w:r>
                        <w:rPr>
                          <w:noProof/>
                        </w:rPr>
                        <w:lastRenderedPageBreak/>
                        <w:t xml:space="preserve">[9] </w:t>
                      </w:r>
                    </w:ins>
                  </w:p>
                </w:tc>
                <w:tc>
                  <w:tcPr>
                    <w:tcW w:w="0" w:type="auto"/>
                    <w:hideMark/>
                  </w:tcPr>
                  <w:p w14:paraId="3E7AE954" w14:textId="77777777" w:rsidR="00361893" w:rsidRDefault="00361893">
                    <w:pPr>
                      <w:pStyle w:val="Bibliography"/>
                      <w:rPr>
                        <w:ins w:id="252" w:author="Kedar Joshi" w:date="2020-10-25T12:35:00Z"/>
                        <w:noProof/>
                      </w:rPr>
                    </w:pPr>
                    <w:ins w:id="253" w:author="Kedar Joshi" w:date="2020-10-25T12:35:00Z">
                      <w:r>
                        <w:rPr>
                          <w:noProof/>
                        </w:rPr>
                        <w:t xml:space="preserve">R. Arnold, "Cutting tools research: report of subcommittee on carbide tools: the mechanism of tool vibration in the cutting of steel," </w:t>
                      </w:r>
                      <w:r>
                        <w:rPr>
                          <w:i/>
                          <w:iCs/>
                          <w:noProof/>
                        </w:rPr>
                        <w:t xml:space="preserve">Proceedings of the Institution of, </w:t>
                      </w:r>
                      <w:r>
                        <w:rPr>
                          <w:noProof/>
                        </w:rPr>
                        <w:t xml:space="preserve">vol. 154, pp. 261-284, 1946. </w:t>
                      </w:r>
                    </w:ins>
                  </w:p>
                </w:tc>
              </w:tr>
              <w:tr w:rsidR="00361893" w14:paraId="287B951C" w14:textId="77777777">
                <w:trPr>
                  <w:divId w:val="146752085"/>
                  <w:tblCellSpacing w:w="15" w:type="dxa"/>
                  <w:ins w:id="254" w:author="Kedar Joshi" w:date="2020-10-25T12:35:00Z"/>
                </w:trPr>
                <w:tc>
                  <w:tcPr>
                    <w:tcW w:w="50" w:type="pct"/>
                    <w:hideMark/>
                  </w:tcPr>
                  <w:p w14:paraId="5FA31D07" w14:textId="77777777" w:rsidR="00361893" w:rsidRDefault="00361893">
                    <w:pPr>
                      <w:pStyle w:val="Bibliography"/>
                      <w:rPr>
                        <w:ins w:id="255" w:author="Kedar Joshi" w:date="2020-10-25T12:35:00Z"/>
                        <w:noProof/>
                      </w:rPr>
                    </w:pPr>
                    <w:ins w:id="256" w:author="Kedar Joshi" w:date="2020-10-25T12:35:00Z">
                      <w:r>
                        <w:rPr>
                          <w:noProof/>
                        </w:rPr>
                        <w:t xml:space="preserve">[10] </w:t>
                      </w:r>
                    </w:ins>
                  </w:p>
                </w:tc>
                <w:tc>
                  <w:tcPr>
                    <w:tcW w:w="0" w:type="auto"/>
                    <w:hideMark/>
                  </w:tcPr>
                  <w:p w14:paraId="0F9D8171" w14:textId="77777777" w:rsidR="00361893" w:rsidRDefault="00361893">
                    <w:pPr>
                      <w:pStyle w:val="Bibliography"/>
                      <w:rPr>
                        <w:ins w:id="257" w:author="Kedar Joshi" w:date="2020-10-25T12:35:00Z"/>
                        <w:noProof/>
                      </w:rPr>
                    </w:pPr>
                    <w:ins w:id="258" w:author="Kedar Joshi" w:date="2020-10-25T12:35:00Z">
                      <w:r>
                        <w:rPr>
                          <w:noProof/>
                        </w:rPr>
                        <w:t xml:space="preserve">I. Marinescu, M. P. Hitchiner, E. Uhlmann and W. B. Rowe, Handbook of machining with grinding wheels, Boca Raton, FL, USA: CRC Press, 2016. </w:t>
                      </w:r>
                    </w:ins>
                  </w:p>
                </w:tc>
              </w:tr>
              <w:tr w:rsidR="00361893" w14:paraId="42576BA2" w14:textId="77777777">
                <w:trPr>
                  <w:divId w:val="146752085"/>
                  <w:tblCellSpacing w:w="15" w:type="dxa"/>
                  <w:ins w:id="259" w:author="Kedar Joshi" w:date="2020-10-25T12:35:00Z"/>
                </w:trPr>
                <w:tc>
                  <w:tcPr>
                    <w:tcW w:w="50" w:type="pct"/>
                    <w:hideMark/>
                  </w:tcPr>
                  <w:p w14:paraId="28140A79" w14:textId="77777777" w:rsidR="00361893" w:rsidRDefault="00361893">
                    <w:pPr>
                      <w:pStyle w:val="Bibliography"/>
                      <w:rPr>
                        <w:ins w:id="260" w:author="Kedar Joshi" w:date="2020-10-25T12:35:00Z"/>
                        <w:noProof/>
                      </w:rPr>
                    </w:pPr>
                    <w:ins w:id="261" w:author="Kedar Joshi" w:date="2020-10-25T12:35:00Z">
                      <w:r>
                        <w:rPr>
                          <w:noProof/>
                        </w:rPr>
                        <w:t xml:space="preserve">[11] </w:t>
                      </w:r>
                    </w:ins>
                  </w:p>
                </w:tc>
                <w:tc>
                  <w:tcPr>
                    <w:tcW w:w="0" w:type="auto"/>
                    <w:hideMark/>
                  </w:tcPr>
                  <w:p w14:paraId="23E27962" w14:textId="77777777" w:rsidR="00361893" w:rsidRDefault="00361893">
                    <w:pPr>
                      <w:pStyle w:val="Bibliography"/>
                      <w:rPr>
                        <w:ins w:id="262" w:author="Kedar Joshi" w:date="2020-10-25T12:35:00Z"/>
                        <w:noProof/>
                      </w:rPr>
                    </w:pPr>
                    <w:ins w:id="263" w:author="Kedar Joshi" w:date="2020-10-25T12:35:00Z">
                      <w:r>
                        <w:rPr>
                          <w:noProof/>
                        </w:rPr>
                        <w:t xml:space="preserve">R. S. Hahn and R. P. Lindsay, "PRINCIPLES OF GRINDING. 1. BASIC RELATIONSHIPS IN PRECISION GRINDING," </w:t>
                      </w:r>
                      <w:r>
                        <w:rPr>
                          <w:i/>
                          <w:iCs/>
                          <w:noProof/>
                        </w:rPr>
                        <w:t xml:space="preserve">Machinery, </w:t>
                      </w:r>
                      <w:r>
                        <w:rPr>
                          <w:noProof/>
                        </w:rPr>
                        <w:t xml:space="preserve">vol. 77, no. 7, p. 55, 1971. </w:t>
                      </w:r>
                    </w:ins>
                  </w:p>
                </w:tc>
              </w:tr>
              <w:tr w:rsidR="00361893" w14:paraId="43FB58EA" w14:textId="77777777">
                <w:trPr>
                  <w:divId w:val="146752085"/>
                  <w:tblCellSpacing w:w="15" w:type="dxa"/>
                  <w:ins w:id="264" w:author="Kedar Joshi" w:date="2020-10-25T12:35:00Z"/>
                </w:trPr>
                <w:tc>
                  <w:tcPr>
                    <w:tcW w:w="50" w:type="pct"/>
                    <w:hideMark/>
                  </w:tcPr>
                  <w:p w14:paraId="2EC9072F" w14:textId="77777777" w:rsidR="00361893" w:rsidRDefault="00361893">
                    <w:pPr>
                      <w:pStyle w:val="Bibliography"/>
                      <w:rPr>
                        <w:ins w:id="265" w:author="Kedar Joshi" w:date="2020-10-25T12:35:00Z"/>
                        <w:noProof/>
                      </w:rPr>
                    </w:pPr>
                    <w:ins w:id="266" w:author="Kedar Joshi" w:date="2020-10-25T12:35:00Z">
                      <w:r>
                        <w:rPr>
                          <w:noProof/>
                        </w:rPr>
                        <w:t xml:space="preserve">[12] </w:t>
                      </w:r>
                    </w:ins>
                  </w:p>
                </w:tc>
                <w:tc>
                  <w:tcPr>
                    <w:tcW w:w="0" w:type="auto"/>
                    <w:hideMark/>
                  </w:tcPr>
                  <w:p w14:paraId="71256E0A" w14:textId="77777777" w:rsidR="00361893" w:rsidRDefault="00361893">
                    <w:pPr>
                      <w:pStyle w:val="Bibliography"/>
                      <w:rPr>
                        <w:ins w:id="267" w:author="Kedar Joshi" w:date="2020-10-25T12:35:00Z"/>
                        <w:noProof/>
                      </w:rPr>
                    </w:pPr>
                    <w:ins w:id="268" w:author="Kedar Joshi" w:date="2020-10-25T12:35:00Z">
                      <w:r>
                        <w:rPr>
                          <w:noProof/>
                        </w:rPr>
                        <w:t xml:space="preserve">R. S. Hahn and R. P. Lindsay, "PRINCIPLES OF GRINDING. 2. METAL REMOVAL PARAMETER," </w:t>
                      </w:r>
                      <w:r>
                        <w:rPr>
                          <w:i/>
                          <w:iCs/>
                          <w:noProof/>
                        </w:rPr>
                        <w:t xml:space="preserve">Machinery, </w:t>
                      </w:r>
                      <w:r>
                        <w:rPr>
                          <w:noProof/>
                        </w:rPr>
                        <w:t xml:space="preserve">vol. 77, no. 8, p. 33, 1971. </w:t>
                      </w:r>
                    </w:ins>
                  </w:p>
                </w:tc>
              </w:tr>
              <w:tr w:rsidR="00361893" w14:paraId="3ABD3467" w14:textId="77777777">
                <w:trPr>
                  <w:divId w:val="146752085"/>
                  <w:tblCellSpacing w:w="15" w:type="dxa"/>
                  <w:ins w:id="269" w:author="Kedar Joshi" w:date="2020-10-25T12:35:00Z"/>
                </w:trPr>
                <w:tc>
                  <w:tcPr>
                    <w:tcW w:w="50" w:type="pct"/>
                    <w:hideMark/>
                  </w:tcPr>
                  <w:p w14:paraId="1C8ED669" w14:textId="77777777" w:rsidR="00361893" w:rsidRDefault="00361893">
                    <w:pPr>
                      <w:pStyle w:val="Bibliography"/>
                      <w:rPr>
                        <w:ins w:id="270" w:author="Kedar Joshi" w:date="2020-10-25T12:35:00Z"/>
                        <w:noProof/>
                      </w:rPr>
                    </w:pPr>
                    <w:ins w:id="271" w:author="Kedar Joshi" w:date="2020-10-25T12:35:00Z">
                      <w:r>
                        <w:rPr>
                          <w:noProof/>
                        </w:rPr>
                        <w:t xml:space="preserve">[13] </w:t>
                      </w:r>
                    </w:ins>
                  </w:p>
                </w:tc>
                <w:tc>
                  <w:tcPr>
                    <w:tcW w:w="0" w:type="auto"/>
                    <w:hideMark/>
                  </w:tcPr>
                  <w:p w14:paraId="2EC445F9" w14:textId="77777777" w:rsidR="00361893" w:rsidRDefault="00361893">
                    <w:pPr>
                      <w:pStyle w:val="Bibliography"/>
                      <w:rPr>
                        <w:ins w:id="272" w:author="Kedar Joshi" w:date="2020-10-25T12:35:00Z"/>
                        <w:noProof/>
                      </w:rPr>
                    </w:pPr>
                    <w:ins w:id="273" w:author="Kedar Joshi" w:date="2020-10-25T12:35:00Z">
                      <w:r>
                        <w:rPr>
                          <w:noProof/>
                        </w:rPr>
                        <w:t xml:space="preserve">R. P. Lindsay, "The effect of parameter variations in precision grinding," </w:t>
                      </w:r>
                      <w:r>
                        <w:rPr>
                          <w:i/>
                          <w:iCs/>
                          <w:noProof/>
                        </w:rPr>
                        <w:t xml:space="preserve">Journal of Engineering for Industry, </w:t>
                      </w:r>
                      <w:r>
                        <w:rPr>
                          <w:noProof/>
                        </w:rPr>
                        <w:t xml:space="preserve">pp. 92(3), 683-693, 1970. </w:t>
                      </w:r>
                    </w:ins>
                  </w:p>
                </w:tc>
              </w:tr>
              <w:tr w:rsidR="00361893" w14:paraId="1269F16F" w14:textId="77777777">
                <w:trPr>
                  <w:divId w:val="146752085"/>
                  <w:tblCellSpacing w:w="15" w:type="dxa"/>
                  <w:ins w:id="274" w:author="Kedar Joshi" w:date="2020-10-25T12:35:00Z"/>
                </w:trPr>
                <w:tc>
                  <w:tcPr>
                    <w:tcW w:w="50" w:type="pct"/>
                    <w:hideMark/>
                  </w:tcPr>
                  <w:p w14:paraId="0790302F" w14:textId="77777777" w:rsidR="00361893" w:rsidRDefault="00361893">
                    <w:pPr>
                      <w:pStyle w:val="Bibliography"/>
                      <w:rPr>
                        <w:ins w:id="275" w:author="Kedar Joshi" w:date="2020-10-25T12:35:00Z"/>
                        <w:noProof/>
                      </w:rPr>
                    </w:pPr>
                    <w:ins w:id="276" w:author="Kedar Joshi" w:date="2020-10-25T12:35:00Z">
                      <w:r>
                        <w:rPr>
                          <w:noProof/>
                        </w:rPr>
                        <w:t xml:space="preserve">[14] </w:t>
                      </w:r>
                    </w:ins>
                  </w:p>
                </w:tc>
                <w:tc>
                  <w:tcPr>
                    <w:tcW w:w="0" w:type="auto"/>
                    <w:hideMark/>
                  </w:tcPr>
                  <w:p w14:paraId="4195299B" w14:textId="77777777" w:rsidR="00361893" w:rsidRDefault="00361893">
                    <w:pPr>
                      <w:pStyle w:val="Bibliography"/>
                      <w:rPr>
                        <w:ins w:id="277" w:author="Kedar Joshi" w:date="2020-10-25T12:35:00Z"/>
                        <w:noProof/>
                      </w:rPr>
                    </w:pPr>
                    <w:ins w:id="278" w:author="Kedar Joshi" w:date="2020-10-25T12:35:00Z">
                      <w:r>
                        <w:rPr>
                          <w:noProof/>
                        </w:rPr>
                        <w:t xml:space="preserve">R. S. Hahn and R. P. Lindsay, "The influence of process variables on material removal, surface integrity, surface finish and vibration in grinding," </w:t>
                      </w:r>
                      <w:r>
                        <w:rPr>
                          <w:i/>
                          <w:iCs/>
                          <w:noProof/>
                        </w:rPr>
                        <w:t xml:space="preserve">Advances in Machine Tool Design and Research, </w:t>
                      </w:r>
                      <w:r>
                        <w:rPr>
                          <w:noProof/>
                        </w:rPr>
                        <w:t xml:space="preserve">pp. 95-117, 1969. </w:t>
                      </w:r>
                    </w:ins>
                  </w:p>
                </w:tc>
              </w:tr>
              <w:tr w:rsidR="00361893" w14:paraId="4B828475" w14:textId="77777777">
                <w:trPr>
                  <w:divId w:val="146752085"/>
                  <w:tblCellSpacing w:w="15" w:type="dxa"/>
                  <w:ins w:id="279" w:author="Kedar Joshi" w:date="2020-10-25T12:35:00Z"/>
                </w:trPr>
                <w:tc>
                  <w:tcPr>
                    <w:tcW w:w="50" w:type="pct"/>
                    <w:hideMark/>
                  </w:tcPr>
                  <w:p w14:paraId="055FE5CD" w14:textId="77777777" w:rsidR="00361893" w:rsidRDefault="00361893">
                    <w:pPr>
                      <w:pStyle w:val="Bibliography"/>
                      <w:rPr>
                        <w:ins w:id="280" w:author="Kedar Joshi" w:date="2020-10-25T12:35:00Z"/>
                        <w:noProof/>
                      </w:rPr>
                    </w:pPr>
                    <w:ins w:id="281" w:author="Kedar Joshi" w:date="2020-10-25T12:35:00Z">
                      <w:r>
                        <w:rPr>
                          <w:noProof/>
                        </w:rPr>
                        <w:t xml:space="preserve">[15] </w:t>
                      </w:r>
                    </w:ins>
                  </w:p>
                </w:tc>
                <w:tc>
                  <w:tcPr>
                    <w:tcW w:w="0" w:type="auto"/>
                    <w:hideMark/>
                  </w:tcPr>
                  <w:p w14:paraId="4AFF9EF9" w14:textId="77777777" w:rsidR="00361893" w:rsidRDefault="00361893">
                    <w:pPr>
                      <w:pStyle w:val="Bibliography"/>
                      <w:rPr>
                        <w:ins w:id="282" w:author="Kedar Joshi" w:date="2020-10-25T12:35:00Z"/>
                        <w:noProof/>
                      </w:rPr>
                    </w:pPr>
                    <w:ins w:id="283" w:author="Kedar Joshi" w:date="2020-10-25T12:35:00Z">
                      <w:r>
                        <w:rPr>
                          <w:noProof/>
                        </w:rPr>
                        <w:t xml:space="preserve">S. Malkin and S. Kannappan, "Effects of grain size and operating parameters on the mechanics of grinding," </w:t>
                      </w:r>
                      <w:r>
                        <w:rPr>
                          <w:i/>
                          <w:iCs/>
                          <w:noProof/>
                        </w:rPr>
                        <w:t xml:space="preserve">J. Eng. Ind. Trans ASME Ser. B, </w:t>
                      </w:r>
                      <w:r>
                        <w:rPr>
                          <w:noProof/>
                        </w:rPr>
                        <w:t xml:space="preserve">vol. 94, pp. 833-842, 1972. </w:t>
                      </w:r>
                    </w:ins>
                  </w:p>
                </w:tc>
              </w:tr>
              <w:tr w:rsidR="00361893" w14:paraId="45FFED0C" w14:textId="77777777">
                <w:trPr>
                  <w:divId w:val="146752085"/>
                  <w:tblCellSpacing w:w="15" w:type="dxa"/>
                  <w:ins w:id="284" w:author="Kedar Joshi" w:date="2020-10-25T12:35:00Z"/>
                </w:trPr>
                <w:tc>
                  <w:tcPr>
                    <w:tcW w:w="50" w:type="pct"/>
                    <w:hideMark/>
                  </w:tcPr>
                  <w:p w14:paraId="692059B6" w14:textId="77777777" w:rsidR="00361893" w:rsidRDefault="00361893">
                    <w:pPr>
                      <w:pStyle w:val="Bibliography"/>
                      <w:rPr>
                        <w:ins w:id="285" w:author="Kedar Joshi" w:date="2020-10-25T12:35:00Z"/>
                        <w:noProof/>
                      </w:rPr>
                    </w:pPr>
                    <w:ins w:id="286" w:author="Kedar Joshi" w:date="2020-10-25T12:35:00Z">
                      <w:r>
                        <w:rPr>
                          <w:noProof/>
                        </w:rPr>
                        <w:lastRenderedPageBreak/>
                        <w:t xml:space="preserve">[16] </w:t>
                      </w:r>
                    </w:ins>
                  </w:p>
                </w:tc>
                <w:tc>
                  <w:tcPr>
                    <w:tcW w:w="0" w:type="auto"/>
                    <w:hideMark/>
                  </w:tcPr>
                  <w:p w14:paraId="191E99D3" w14:textId="77777777" w:rsidR="00361893" w:rsidRDefault="00361893">
                    <w:pPr>
                      <w:pStyle w:val="Bibliography"/>
                      <w:rPr>
                        <w:ins w:id="287" w:author="Kedar Joshi" w:date="2020-10-25T12:35:00Z"/>
                        <w:noProof/>
                      </w:rPr>
                    </w:pPr>
                    <w:ins w:id="288" w:author="Kedar Joshi" w:date="2020-10-25T12:35:00Z">
                      <w:r>
                        <w:rPr>
                          <w:noProof/>
                        </w:rPr>
                        <w:t xml:space="preserve">G. K. Lal, "Forces in vertical surface grinding," </w:t>
                      </w:r>
                      <w:r>
                        <w:rPr>
                          <w:i/>
                          <w:iCs/>
                          <w:noProof/>
                        </w:rPr>
                        <w:t xml:space="preserve">International Journal of Machine Tool Design and Research, </w:t>
                      </w:r>
                      <w:r>
                        <w:rPr>
                          <w:noProof/>
                        </w:rPr>
                        <w:t xml:space="preserve">vol. 8, no. 1, pp. 33-43, 1968. </w:t>
                      </w:r>
                    </w:ins>
                  </w:p>
                </w:tc>
              </w:tr>
              <w:tr w:rsidR="00361893" w14:paraId="317E4744" w14:textId="77777777">
                <w:trPr>
                  <w:divId w:val="146752085"/>
                  <w:tblCellSpacing w:w="15" w:type="dxa"/>
                  <w:ins w:id="289" w:author="Kedar Joshi" w:date="2020-10-25T12:35:00Z"/>
                </w:trPr>
                <w:tc>
                  <w:tcPr>
                    <w:tcW w:w="50" w:type="pct"/>
                    <w:hideMark/>
                  </w:tcPr>
                  <w:p w14:paraId="0635C472" w14:textId="77777777" w:rsidR="00361893" w:rsidRDefault="00361893">
                    <w:pPr>
                      <w:pStyle w:val="Bibliography"/>
                      <w:rPr>
                        <w:ins w:id="290" w:author="Kedar Joshi" w:date="2020-10-25T12:35:00Z"/>
                        <w:noProof/>
                      </w:rPr>
                    </w:pPr>
                    <w:ins w:id="291" w:author="Kedar Joshi" w:date="2020-10-25T12:35:00Z">
                      <w:r>
                        <w:rPr>
                          <w:noProof/>
                        </w:rPr>
                        <w:t xml:space="preserve">[17] </w:t>
                      </w:r>
                    </w:ins>
                  </w:p>
                </w:tc>
                <w:tc>
                  <w:tcPr>
                    <w:tcW w:w="0" w:type="auto"/>
                    <w:hideMark/>
                  </w:tcPr>
                  <w:p w14:paraId="57BE1025" w14:textId="77777777" w:rsidR="00361893" w:rsidRDefault="00361893">
                    <w:pPr>
                      <w:pStyle w:val="Bibliography"/>
                      <w:rPr>
                        <w:ins w:id="292" w:author="Kedar Joshi" w:date="2020-10-25T12:35:00Z"/>
                        <w:noProof/>
                      </w:rPr>
                    </w:pPr>
                    <w:ins w:id="293" w:author="Kedar Joshi" w:date="2020-10-25T12:35:00Z">
                      <w:r>
                        <w:rPr>
                          <w:noProof/>
                        </w:rPr>
                        <w:t xml:space="preserve">G. Srihari and G. K. Lal, "Mechanics of vertical surface grinding," </w:t>
                      </w:r>
                      <w:r>
                        <w:rPr>
                          <w:i/>
                          <w:iCs/>
                          <w:noProof/>
                        </w:rPr>
                        <w:t xml:space="preserve">Journal of materials processing technology, </w:t>
                      </w:r>
                      <w:r>
                        <w:rPr>
                          <w:noProof/>
                        </w:rPr>
                        <w:t xml:space="preserve">vol. 44, no. 1-2, pp. 14-28, 1994. </w:t>
                      </w:r>
                    </w:ins>
                  </w:p>
                </w:tc>
              </w:tr>
              <w:tr w:rsidR="00361893" w14:paraId="4927B6AC" w14:textId="77777777">
                <w:trPr>
                  <w:divId w:val="146752085"/>
                  <w:tblCellSpacing w:w="15" w:type="dxa"/>
                  <w:ins w:id="294" w:author="Kedar Joshi" w:date="2020-10-25T12:35:00Z"/>
                </w:trPr>
                <w:tc>
                  <w:tcPr>
                    <w:tcW w:w="50" w:type="pct"/>
                    <w:hideMark/>
                  </w:tcPr>
                  <w:p w14:paraId="5480BDCA" w14:textId="77777777" w:rsidR="00361893" w:rsidRDefault="00361893">
                    <w:pPr>
                      <w:pStyle w:val="Bibliography"/>
                      <w:rPr>
                        <w:ins w:id="295" w:author="Kedar Joshi" w:date="2020-10-25T12:35:00Z"/>
                        <w:noProof/>
                      </w:rPr>
                    </w:pPr>
                    <w:ins w:id="296" w:author="Kedar Joshi" w:date="2020-10-25T12:35:00Z">
                      <w:r>
                        <w:rPr>
                          <w:noProof/>
                        </w:rPr>
                        <w:t xml:space="preserve">[18] </w:t>
                      </w:r>
                    </w:ins>
                  </w:p>
                </w:tc>
                <w:tc>
                  <w:tcPr>
                    <w:tcW w:w="0" w:type="auto"/>
                    <w:hideMark/>
                  </w:tcPr>
                  <w:p w14:paraId="69FDD029" w14:textId="77777777" w:rsidR="00361893" w:rsidRDefault="00361893">
                    <w:pPr>
                      <w:pStyle w:val="Bibliography"/>
                      <w:rPr>
                        <w:ins w:id="297" w:author="Kedar Joshi" w:date="2020-10-25T12:35:00Z"/>
                        <w:noProof/>
                      </w:rPr>
                    </w:pPr>
                    <w:ins w:id="298" w:author="Kedar Joshi" w:date="2020-10-25T12:35:00Z">
                      <w:r>
                        <w:rPr>
                          <w:noProof/>
                        </w:rPr>
                        <w:t xml:space="preserve">S. Malkin and C. Guo, Grinding technology: theory and application of machining with abrasives, Industrial Press Inc., 2008. </w:t>
                      </w:r>
                    </w:ins>
                  </w:p>
                </w:tc>
              </w:tr>
              <w:tr w:rsidR="00361893" w14:paraId="7E4CE158" w14:textId="77777777">
                <w:trPr>
                  <w:divId w:val="146752085"/>
                  <w:tblCellSpacing w:w="15" w:type="dxa"/>
                  <w:ins w:id="299" w:author="Kedar Joshi" w:date="2020-10-25T12:35:00Z"/>
                </w:trPr>
                <w:tc>
                  <w:tcPr>
                    <w:tcW w:w="50" w:type="pct"/>
                    <w:hideMark/>
                  </w:tcPr>
                  <w:p w14:paraId="1397AF0B" w14:textId="77777777" w:rsidR="00361893" w:rsidRDefault="00361893">
                    <w:pPr>
                      <w:pStyle w:val="Bibliography"/>
                      <w:rPr>
                        <w:ins w:id="300" w:author="Kedar Joshi" w:date="2020-10-25T12:35:00Z"/>
                        <w:noProof/>
                      </w:rPr>
                    </w:pPr>
                    <w:ins w:id="301" w:author="Kedar Joshi" w:date="2020-10-25T12:35:00Z">
                      <w:r>
                        <w:rPr>
                          <w:noProof/>
                        </w:rPr>
                        <w:t xml:space="preserve">[19] </w:t>
                      </w:r>
                    </w:ins>
                  </w:p>
                </w:tc>
                <w:tc>
                  <w:tcPr>
                    <w:tcW w:w="0" w:type="auto"/>
                    <w:hideMark/>
                  </w:tcPr>
                  <w:p w14:paraId="3D22E235" w14:textId="77777777" w:rsidR="00361893" w:rsidRDefault="00361893">
                    <w:pPr>
                      <w:pStyle w:val="Bibliography"/>
                      <w:rPr>
                        <w:ins w:id="302" w:author="Kedar Joshi" w:date="2020-10-25T12:35:00Z"/>
                        <w:noProof/>
                      </w:rPr>
                    </w:pPr>
                    <w:ins w:id="303" w:author="Kedar Joshi" w:date="2020-10-25T12:35:00Z">
                      <w:r>
                        <w:rPr>
                          <w:noProof/>
                        </w:rPr>
                        <w:t xml:space="preserve">W. Wang , F. Liu, Z. Liu and C. Yun, "Prediction of depth of cut for robotic belt grinding," </w:t>
                      </w:r>
                      <w:r>
                        <w:rPr>
                          <w:i/>
                          <w:iCs/>
                          <w:noProof/>
                        </w:rPr>
                        <w:t xml:space="preserve">The International Journal of Advanced Manufacturing Technology, </w:t>
                      </w:r>
                      <w:r>
                        <w:rPr>
                          <w:noProof/>
                        </w:rPr>
                        <w:t xml:space="preserve">vol. 91, no. 1-4, pp. 699-708, 2017. </w:t>
                      </w:r>
                    </w:ins>
                  </w:p>
                </w:tc>
              </w:tr>
              <w:tr w:rsidR="00361893" w14:paraId="2E88CAEF" w14:textId="77777777">
                <w:trPr>
                  <w:divId w:val="146752085"/>
                  <w:tblCellSpacing w:w="15" w:type="dxa"/>
                  <w:ins w:id="304" w:author="Kedar Joshi" w:date="2020-10-25T12:35:00Z"/>
                </w:trPr>
                <w:tc>
                  <w:tcPr>
                    <w:tcW w:w="50" w:type="pct"/>
                    <w:hideMark/>
                  </w:tcPr>
                  <w:p w14:paraId="666DE1DB" w14:textId="77777777" w:rsidR="00361893" w:rsidRDefault="00361893">
                    <w:pPr>
                      <w:pStyle w:val="Bibliography"/>
                      <w:rPr>
                        <w:ins w:id="305" w:author="Kedar Joshi" w:date="2020-10-25T12:35:00Z"/>
                        <w:noProof/>
                      </w:rPr>
                    </w:pPr>
                    <w:ins w:id="306" w:author="Kedar Joshi" w:date="2020-10-25T12:35:00Z">
                      <w:r>
                        <w:rPr>
                          <w:noProof/>
                        </w:rPr>
                        <w:t xml:space="preserve">[20] </w:t>
                      </w:r>
                    </w:ins>
                  </w:p>
                </w:tc>
                <w:tc>
                  <w:tcPr>
                    <w:tcW w:w="0" w:type="auto"/>
                    <w:hideMark/>
                  </w:tcPr>
                  <w:p w14:paraId="207E7630" w14:textId="77777777" w:rsidR="00361893" w:rsidRDefault="00361893">
                    <w:pPr>
                      <w:pStyle w:val="Bibliography"/>
                      <w:rPr>
                        <w:ins w:id="307" w:author="Kedar Joshi" w:date="2020-10-25T12:35:00Z"/>
                        <w:noProof/>
                      </w:rPr>
                    </w:pPr>
                    <w:ins w:id="308" w:author="Kedar Joshi" w:date="2020-10-25T12:35:00Z">
                      <w:r>
                        <w:rPr>
                          <w:noProof/>
                        </w:rPr>
                        <w:t xml:space="preserve">D. Zhu, S. Luo, L. Yang, W. Chen, S. Yan and H. Ding, "On energetic assessment of cutting mechanisms in robot-assisted belt grinding of titanium alloys," </w:t>
                      </w:r>
                      <w:r>
                        <w:rPr>
                          <w:i/>
                          <w:iCs/>
                          <w:noProof/>
                        </w:rPr>
                        <w:t xml:space="preserve">Tribology International, </w:t>
                      </w:r>
                      <w:r>
                        <w:rPr>
                          <w:noProof/>
                        </w:rPr>
                        <w:t xml:space="preserve">vol. 90, pp. 55-59, 2015. </w:t>
                      </w:r>
                    </w:ins>
                  </w:p>
                </w:tc>
              </w:tr>
              <w:tr w:rsidR="00361893" w14:paraId="16E35FDF" w14:textId="77777777">
                <w:trPr>
                  <w:divId w:val="146752085"/>
                  <w:tblCellSpacing w:w="15" w:type="dxa"/>
                  <w:ins w:id="309" w:author="Kedar Joshi" w:date="2020-10-25T12:35:00Z"/>
                </w:trPr>
                <w:tc>
                  <w:tcPr>
                    <w:tcW w:w="50" w:type="pct"/>
                    <w:hideMark/>
                  </w:tcPr>
                  <w:p w14:paraId="50DDEED7" w14:textId="77777777" w:rsidR="00361893" w:rsidRDefault="00361893">
                    <w:pPr>
                      <w:pStyle w:val="Bibliography"/>
                      <w:rPr>
                        <w:ins w:id="310" w:author="Kedar Joshi" w:date="2020-10-25T12:35:00Z"/>
                        <w:noProof/>
                      </w:rPr>
                    </w:pPr>
                    <w:ins w:id="311" w:author="Kedar Joshi" w:date="2020-10-25T12:35:00Z">
                      <w:r>
                        <w:rPr>
                          <w:noProof/>
                        </w:rPr>
                        <w:t xml:space="preserve">[21] </w:t>
                      </w:r>
                    </w:ins>
                  </w:p>
                </w:tc>
                <w:tc>
                  <w:tcPr>
                    <w:tcW w:w="0" w:type="auto"/>
                    <w:hideMark/>
                  </w:tcPr>
                  <w:p w14:paraId="6D209AE6" w14:textId="77777777" w:rsidR="00361893" w:rsidRDefault="00361893">
                    <w:pPr>
                      <w:pStyle w:val="Bibliography"/>
                      <w:rPr>
                        <w:ins w:id="312" w:author="Kedar Joshi" w:date="2020-10-25T12:35:00Z"/>
                        <w:noProof/>
                      </w:rPr>
                    </w:pPr>
                    <w:ins w:id="313" w:author="Kedar Joshi" w:date="2020-10-25T12:35:00Z">
                      <w:r>
                        <w:rPr>
                          <w:noProof/>
                        </w:rPr>
                        <w:t xml:space="preserve">X. Ren, M. Cabaravdic, X. Zhang and B. Kuhlenkotter, "A local process model for simulation of robotic belt grinding," </w:t>
                      </w:r>
                      <w:r>
                        <w:rPr>
                          <w:i/>
                          <w:iCs/>
                          <w:noProof/>
                        </w:rPr>
                        <w:t xml:space="preserve">International Journal of Machine Tools and Manufacture, </w:t>
                      </w:r>
                      <w:r>
                        <w:rPr>
                          <w:noProof/>
                        </w:rPr>
                        <w:t xml:space="preserve">vol. 47, no. 6, pp. 962-970, 2007. </w:t>
                      </w:r>
                    </w:ins>
                  </w:p>
                </w:tc>
              </w:tr>
              <w:tr w:rsidR="00361893" w14:paraId="7110EB83" w14:textId="77777777">
                <w:trPr>
                  <w:divId w:val="146752085"/>
                  <w:tblCellSpacing w:w="15" w:type="dxa"/>
                  <w:ins w:id="314" w:author="Kedar Joshi" w:date="2020-10-25T12:35:00Z"/>
                </w:trPr>
                <w:tc>
                  <w:tcPr>
                    <w:tcW w:w="50" w:type="pct"/>
                    <w:hideMark/>
                  </w:tcPr>
                  <w:p w14:paraId="2BE19A4C" w14:textId="77777777" w:rsidR="00361893" w:rsidRDefault="00361893">
                    <w:pPr>
                      <w:pStyle w:val="Bibliography"/>
                      <w:rPr>
                        <w:ins w:id="315" w:author="Kedar Joshi" w:date="2020-10-25T12:35:00Z"/>
                        <w:noProof/>
                      </w:rPr>
                    </w:pPr>
                    <w:ins w:id="316" w:author="Kedar Joshi" w:date="2020-10-25T12:35:00Z">
                      <w:r>
                        <w:rPr>
                          <w:noProof/>
                        </w:rPr>
                        <w:t xml:space="preserve">[22] </w:t>
                      </w:r>
                    </w:ins>
                  </w:p>
                </w:tc>
                <w:tc>
                  <w:tcPr>
                    <w:tcW w:w="0" w:type="auto"/>
                    <w:hideMark/>
                  </w:tcPr>
                  <w:p w14:paraId="08E91680" w14:textId="77777777" w:rsidR="00361893" w:rsidRDefault="00361893">
                    <w:pPr>
                      <w:pStyle w:val="Bibliography"/>
                      <w:rPr>
                        <w:ins w:id="317" w:author="Kedar Joshi" w:date="2020-10-25T12:35:00Z"/>
                        <w:noProof/>
                      </w:rPr>
                    </w:pPr>
                    <w:ins w:id="318" w:author="Kedar Joshi" w:date="2020-10-25T12:35:00Z">
                      <w:r>
                        <w:rPr>
                          <w:noProof/>
                        </w:rPr>
                        <w:t xml:space="preserve">S. Yixu, L. Hongbo and Y. Zehong, "An adaptive modeling method for a robot belt grinding process," </w:t>
                      </w:r>
                      <w:r>
                        <w:rPr>
                          <w:i/>
                          <w:iCs/>
                          <w:noProof/>
                        </w:rPr>
                        <w:t xml:space="preserve">IEEE/ASME Transactions on Mechatronics, </w:t>
                      </w:r>
                      <w:r>
                        <w:rPr>
                          <w:noProof/>
                        </w:rPr>
                        <w:t xml:space="preserve">vol. 17, no. 2, pp. 309-317, 2011. </w:t>
                      </w:r>
                    </w:ins>
                  </w:p>
                </w:tc>
              </w:tr>
              <w:tr w:rsidR="00361893" w14:paraId="09732AB6" w14:textId="77777777">
                <w:trPr>
                  <w:divId w:val="146752085"/>
                  <w:tblCellSpacing w:w="15" w:type="dxa"/>
                  <w:ins w:id="319" w:author="Kedar Joshi" w:date="2020-10-25T12:35:00Z"/>
                </w:trPr>
                <w:tc>
                  <w:tcPr>
                    <w:tcW w:w="50" w:type="pct"/>
                    <w:hideMark/>
                  </w:tcPr>
                  <w:p w14:paraId="3127F794" w14:textId="77777777" w:rsidR="00361893" w:rsidRDefault="00361893">
                    <w:pPr>
                      <w:pStyle w:val="Bibliography"/>
                      <w:rPr>
                        <w:ins w:id="320" w:author="Kedar Joshi" w:date="2020-10-25T12:35:00Z"/>
                        <w:noProof/>
                      </w:rPr>
                    </w:pPr>
                    <w:ins w:id="321" w:author="Kedar Joshi" w:date="2020-10-25T12:35:00Z">
                      <w:r>
                        <w:rPr>
                          <w:noProof/>
                        </w:rPr>
                        <w:lastRenderedPageBreak/>
                        <w:t xml:space="preserve">[23] </w:t>
                      </w:r>
                    </w:ins>
                  </w:p>
                </w:tc>
                <w:tc>
                  <w:tcPr>
                    <w:tcW w:w="0" w:type="auto"/>
                    <w:hideMark/>
                  </w:tcPr>
                  <w:p w14:paraId="6551AD53" w14:textId="77777777" w:rsidR="00361893" w:rsidRDefault="00361893">
                    <w:pPr>
                      <w:pStyle w:val="Bibliography"/>
                      <w:rPr>
                        <w:ins w:id="322" w:author="Kedar Joshi" w:date="2020-10-25T12:35:00Z"/>
                        <w:noProof/>
                      </w:rPr>
                    </w:pPr>
                    <w:ins w:id="323" w:author="Kedar Joshi" w:date="2020-10-25T12:35:00Z">
                      <w:r>
                        <w:rPr>
                          <w:noProof/>
                        </w:rPr>
                        <w:t xml:space="preserve">X. Xie and L. Sun, "Force control based robotic grinding system and application," </w:t>
                      </w:r>
                      <w:r>
                        <w:rPr>
                          <w:i/>
                          <w:iCs/>
                          <w:noProof/>
                        </w:rPr>
                        <w:t xml:space="preserve">2016 12th World Congress on Intelligent Control and Automation, </w:t>
                      </w:r>
                      <w:r>
                        <w:rPr>
                          <w:noProof/>
                        </w:rPr>
                        <w:t xml:space="preserve">pp. 2552-2555, 2016. </w:t>
                      </w:r>
                    </w:ins>
                  </w:p>
                </w:tc>
              </w:tr>
              <w:tr w:rsidR="00361893" w14:paraId="0BD19F73" w14:textId="77777777">
                <w:trPr>
                  <w:divId w:val="146752085"/>
                  <w:tblCellSpacing w:w="15" w:type="dxa"/>
                  <w:ins w:id="324" w:author="Kedar Joshi" w:date="2020-10-25T12:35:00Z"/>
                </w:trPr>
                <w:tc>
                  <w:tcPr>
                    <w:tcW w:w="50" w:type="pct"/>
                    <w:hideMark/>
                  </w:tcPr>
                  <w:p w14:paraId="223A4EA0" w14:textId="77777777" w:rsidR="00361893" w:rsidRDefault="00361893">
                    <w:pPr>
                      <w:pStyle w:val="Bibliography"/>
                      <w:rPr>
                        <w:ins w:id="325" w:author="Kedar Joshi" w:date="2020-10-25T12:35:00Z"/>
                        <w:noProof/>
                      </w:rPr>
                    </w:pPr>
                    <w:ins w:id="326" w:author="Kedar Joshi" w:date="2020-10-25T12:35:00Z">
                      <w:r>
                        <w:rPr>
                          <w:noProof/>
                        </w:rPr>
                        <w:t xml:space="preserve">[24] </w:t>
                      </w:r>
                    </w:ins>
                  </w:p>
                </w:tc>
                <w:tc>
                  <w:tcPr>
                    <w:tcW w:w="0" w:type="auto"/>
                    <w:hideMark/>
                  </w:tcPr>
                  <w:p w14:paraId="31E7270B" w14:textId="77777777" w:rsidR="00361893" w:rsidRDefault="00361893">
                    <w:pPr>
                      <w:pStyle w:val="Bibliography"/>
                      <w:rPr>
                        <w:ins w:id="327" w:author="Kedar Joshi" w:date="2020-10-25T12:35:00Z"/>
                        <w:noProof/>
                      </w:rPr>
                    </w:pPr>
                    <w:ins w:id="328" w:author="Kedar Joshi" w:date="2020-10-25T12:35:00Z">
                      <w:r>
                        <w:rPr>
                          <w:noProof/>
                        </w:rPr>
                        <w:t xml:space="preserve">Y. Sun, D. J. Giblin and K. Kazerounian, "Accurate robotic belt grinding of workpieces with complex geometries using relative calibration techniques," </w:t>
                      </w:r>
                      <w:r>
                        <w:rPr>
                          <w:i/>
                          <w:iCs/>
                          <w:noProof/>
                        </w:rPr>
                        <w:t xml:space="preserve">Robotics and Computer-Integrated Manufacturing, </w:t>
                      </w:r>
                      <w:r>
                        <w:rPr>
                          <w:noProof/>
                        </w:rPr>
                        <w:t xml:space="preserve">vol. 25, no. 1, pp. 204-210, 2009. </w:t>
                      </w:r>
                    </w:ins>
                  </w:p>
                </w:tc>
              </w:tr>
              <w:tr w:rsidR="00361893" w14:paraId="3FCF22F6" w14:textId="77777777">
                <w:trPr>
                  <w:divId w:val="146752085"/>
                  <w:tblCellSpacing w:w="15" w:type="dxa"/>
                  <w:ins w:id="329" w:author="Kedar Joshi" w:date="2020-10-25T12:35:00Z"/>
                </w:trPr>
                <w:tc>
                  <w:tcPr>
                    <w:tcW w:w="50" w:type="pct"/>
                    <w:hideMark/>
                  </w:tcPr>
                  <w:p w14:paraId="03DEB913" w14:textId="77777777" w:rsidR="00361893" w:rsidRDefault="00361893">
                    <w:pPr>
                      <w:pStyle w:val="Bibliography"/>
                      <w:rPr>
                        <w:ins w:id="330" w:author="Kedar Joshi" w:date="2020-10-25T12:35:00Z"/>
                        <w:noProof/>
                      </w:rPr>
                    </w:pPr>
                    <w:ins w:id="331" w:author="Kedar Joshi" w:date="2020-10-25T12:35:00Z">
                      <w:r>
                        <w:rPr>
                          <w:noProof/>
                        </w:rPr>
                        <w:t xml:space="preserve">[25] </w:t>
                      </w:r>
                    </w:ins>
                  </w:p>
                </w:tc>
                <w:tc>
                  <w:tcPr>
                    <w:tcW w:w="0" w:type="auto"/>
                    <w:hideMark/>
                  </w:tcPr>
                  <w:p w14:paraId="126ECD85" w14:textId="77777777" w:rsidR="00361893" w:rsidRDefault="00361893">
                    <w:pPr>
                      <w:pStyle w:val="Bibliography"/>
                      <w:rPr>
                        <w:ins w:id="332" w:author="Kedar Joshi" w:date="2020-10-25T12:35:00Z"/>
                        <w:noProof/>
                      </w:rPr>
                    </w:pPr>
                    <w:ins w:id="333" w:author="Kedar Joshi" w:date="2020-10-25T12:35:00Z">
                      <w:r>
                        <w:rPr>
                          <w:noProof/>
                        </w:rPr>
                        <w:t xml:space="preserve">D. Zhu, X. Feng, X. Xu, Z. Yang, W. Li, S. Yan and H. Ding, "Robotic grinding of complex components: A step towards efficient and intelligent machining - challenges, solutions, and applications," </w:t>
                      </w:r>
                      <w:r>
                        <w:rPr>
                          <w:i/>
                          <w:iCs/>
                          <w:noProof/>
                        </w:rPr>
                        <w:t xml:space="preserve">Robotics and Computer Integrated Manufacturing, </w:t>
                      </w:r>
                      <w:r>
                        <w:rPr>
                          <w:noProof/>
                        </w:rPr>
                        <w:t xml:space="preserve">vol. 65, 2020. </w:t>
                      </w:r>
                    </w:ins>
                  </w:p>
                </w:tc>
              </w:tr>
              <w:tr w:rsidR="00361893" w14:paraId="62F67FAA" w14:textId="77777777">
                <w:trPr>
                  <w:divId w:val="146752085"/>
                  <w:tblCellSpacing w:w="15" w:type="dxa"/>
                  <w:ins w:id="334" w:author="Kedar Joshi" w:date="2020-10-25T12:35:00Z"/>
                </w:trPr>
                <w:tc>
                  <w:tcPr>
                    <w:tcW w:w="50" w:type="pct"/>
                    <w:hideMark/>
                  </w:tcPr>
                  <w:p w14:paraId="087D0153" w14:textId="77777777" w:rsidR="00361893" w:rsidRDefault="00361893">
                    <w:pPr>
                      <w:pStyle w:val="Bibliography"/>
                      <w:rPr>
                        <w:ins w:id="335" w:author="Kedar Joshi" w:date="2020-10-25T12:35:00Z"/>
                        <w:noProof/>
                      </w:rPr>
                    </w:pPr>
                    <w:ins w:id="336" w:author="Kedar Joshi" w:date="2020-10-25T12:35:00Z">
                      <w:r>
                        <w:rPr>
                          <w:noProof/>
                        </w:rPr>
                        <w:t xml:space="preserve">[26] </w:t>
                      </w:r>
                    </w:ins>
                  </w:p>
                </w:tc>
                <w:tc>
                  <w:tcPr>
                    <w:tcW w:w="0" w:type="auto"/>
                    <w:hideMark/>
                  </w:tcPr>
                  <w:p w14:paraId="3EA88B58" w14:textId="77777777" w:rsidR="00361893" w:rsidRDefault="00361893">
                    <w:pPr>
                      <w:pStyle w:val="Bibliography"/>
                      <w:rPr>
                        <w:ins w:id="337" w:author="Kedar Joshi" w:date="2020-10-25T12:35:00Z"/>
                        <w:noProof/>
                      </w:rPr>
                    </w:pPr>
                    <w:ins w:id="338" w:author="Kedar Joshi" w:date="2020-10-25T12:35:00Z">
                      <w:r>
                        <w:rPr>
                          <w:noProof/>
                        </w:rPr>
                        <w:t xml:space="preserve">M. Latifinavid, A. Donder and E. Konukseven, "High-performance parallel hexapod-robotic light abrasive grinding using real-time tool deflection compensation and constant resultant force control," </w:t>
                      </w:r>
                      <w:r>
                        <w:rPr>
                          <w:i/>
                          <w:iCs/>
                          <w:noProof/>
                        </w:rPr>
                        <w:t xml:space="preserve">The International Journal of Advanced Manufacturing Technology, </w:t>
                      </w:r>
                      <w:r>
                        <w:rPr>
                          <w:noProof/>
                        </w:rPr>
                        <w:t xml:space="preserve">vol. 96, pp. 3403-3416, 2018. </w:t>
                      </w:r>
                    </w:ins>
                  </w:p>
                </w:tc>
              </w:tr>
              <w:tr w:rsidR="00361893" w14:paraId="441E66E8" w14:textId="77777777">
                <w:trPr>
                  <w:divId w:val="146752085"/>
                  <w:tblCellSpacing w:w="15" w:type="dxa"/>
                  <w:ins w:id="339" w:author="Kedar Joshi" w:date="2020-10-25T12:35:00Z"/>
                </w:trPr>
                <w:tc>
                  <w:tcPr>
                    <w:tcW w:w="50" w:type="pct"/>
                    <w:hideMark/>
                  </w:tcPr>
                  <w:p w14:paraId="258C8EA7" w14:textId="77777777" w:rsidR="00361893" w:rsidRDefault="00361893">
                    <w:pPr>
                      <w:pStyle w:val="Bibliography"/>
                      <w:rPr>
                        <w:ins w:id="340" w:author="Kedar Joshi" w:date="2020-10-25T12:35:00Z"/>
                        <w:noProof/>
                      </w:rPr>
                    </w:pPr>
                    <w:ins w:id="341" w:author="Kedar Joshi" w:date="2020-10-25T12:35:00Z">
                      <w:r>
                        <w:rPr>
                          <w:noProof/>
                        </w:rPr>
                        <w:t xml:space="preserve">[27] </w:t>
                      </w:r>
                    </w:ins>
                  </w:p>
                </w:tc>
                <w:tc>
                  <w:tcPr>
                    <w:tcW w:w="0" w:type="auto"/>
                    <w:hideMark/>
                  </w:tcPr>
                  <w:p w14:paraId="1C4953BE" w14:textId="77777777" w:rsidR="00361893" w:rsidRDefault="00361893">
                    <w:pPr>
                      <w:pStyle w:val="Bibliography"/>
                      <w:rPr>
                        <w:ins w:id="342" w:author="Kedar Joshi" w:date="2020-10-25T12:35:00Z"/>
                        <w:noProof/>
                      </w:rPr>
                    </w:pPr>
                    <w:ins w:id="343" w:author="Kedar Joshi" w:date="2020-10-25T12:35:00Z">
                      <w:r>
                        <w:rPr>
                          <w:noProof/>
                        </w:rPr>
                        <w:t xml:space="preserve">H. Huang, Z. M. Gong, X. Q. Chen and L. Zhou, "Robotic grinding and polishing for turbine-vane overhaul," </w:t>
                      </w:r>
                      <w:r>
                        <w:rPr>
                          <w:i/>
                          <w:iCs/>
                          <w:noProof/>
                        </w:rPr>
                        <w:t xml:space="preserve">Journal of materials processing technology, </w:t>
                      </w:r>
                      <w:r>
                        <w:rPr>
                          <w:noProof/>
                        </w:rPr>
                        <w:t xml:space="preserve">vol. 127, no. 2, pp. 140-145, 2002. </w:t>
                      </w:r>
                    </w:ins>
                  </w:p>
                </w:tc>
              </w:tr>
              <w:tr w:rsidR="00361893" w14:paraId="04B6019F" w14:textId="77777777">
                <w:trPr>
                  <w:divId w:val="146752085"/>
                  <w:tblCellSpacing w:w="15" w:type="dxa"/>
                  <w:ins w:id="344" w:author="Kedar Joshi" w:date="2020-10-25T12:35:00Z"/>
                </w:trPr>
                <w:tc>
                  <w:tcPr>
                    <w:tcW w:w="50" w:type="pct"/>
                    <w:hideMark/>
                  </w:tcPr>
                  <w:p w14:paraId="5D5EA5AD" w14:textId="77777777" w:rsidR="00361893" w:rsidRDefault="00361893">
                    <w:pPr>
                      <w:pStyle w:val="Bibliography"/>
                      <w:rPr>
                        <w:ins w:id="345" w:author="Kedar Joshi" w:date="2020-10-25T12:35:00Z"/>
                        <w:noProof/>
                      </w:rPr>
                    </w:pPr>
                    <w:ins w:id="346" w:author="Kedar Joshi" w:date="2020-10-25T12:35:00Z">
                      <w:r>
                        <w:rPr>
                          <w:noProof/>
                        </w:rPr>
                        <w:t xml:space="preserve">[28] </w:t>
                      </w:r>
                    </w:ins>
                  </w:p>
                </w:tc>
                <w:tc>
                  <w:tcPr>
                    <w:tcW w:w="0" w:type="auto"/>
                    <w:hideMark/>
                  </w:tcPr>
                  <w:p w14:paraId="1306BE0F" w14:textId="77777777" w:rsidR="00361893" w:rsidRDefault="00361893">
                    <w:pPr>
                      <w:pStyle w:val="Bibliography"/>
                      <w:rPr>
                        <w:ins w:id="347" w:author="Kedar Joshi" w:date="2020-10-25T12:35:00Z"/>
                        <w:noProof/>
                      </w:rPr>
                    </w:pPr>
                    <w:ins w:id="348" w:author="Kedar Joshi" w:date="2020-10-25T12:35:00Z">
                      <w:r>
                        <w:rPr>
                          <w:noProof/>
                        </w:rPr>
                        <w:t xml:space="preserve">J. Craig, Introduction to robotics: mechanics and control, 3/E, Pearson Education India, 2009. </w:t>
                      </w:r>
                    </w:ins>
                  </w:p>
                </w:tc>
              </w:tr>
              <w:tr w:rsidR="00361893" w14:paraId="5E1F97C0" w14:textId="77777777">
                <w:trPr>
                  <w:divId w:val="146752085"/>
                  <w:tblCellSpacing w:w="15" w:type="dxa"/>
                  <w:ins w:id="349" w:author="Kedar Joshi" w:date="2020-10-25T12:35:00Z"/>
                </w:trPr>
                <w:tc>
                  <w:tcPr>
                    <w:tcW w:w="50" w:type="pct"/>
                    <w:hideMark/>
                  </w:tcPr>
                  <w:p w14:paraId="5568DEC4" w14:textId="77777777" w:rsidR="00361893" w:rsidRDefault="00361893">
                    <w:pPr>
                      <w:pStyle w:val="Bibliography"/>
                      <w:rPr>
                        <w:ins w:id="350" w:author="Kedar Joshi" w:date="2020-10-25T12:35:00Z"/>
                        <w:noProof/>
                      </w:rPr>
                    </w:pPr>
                    <w:ins w:id="351" w:author="Kedar Joshi" w:date="2020-10-25T12:35:00Z">
                      <w:r>
                        <w:rPr>
                          <w:noProof/>
                        </w:rPr>
                        <w:lastRenderedPageBreak/>
                        <w:t xml:space="preserve">[29] </w:t>
                      </w:r>
                    </w:ins>
                  </w:p>
                </w:tc>
                <w:tc>
                  <w:tcPr>
                    <w:tcW w:w="0" w:type="auto"/>
                    <w:hideMark/>
                  </w:tcPr>
                  <w:p w14:paraId="3336F346" w14:textId="77777777" w:rsidR="00361893" w:rsidRDefault="00361893">
                    <w:pPr>
                      <w:pStyle w:val="Bibliography"/>
                      <w:rPr>
                        <w:ins w:id="352" w:author="Kedar Joshi" w:date="2020-10-25T12:35:00Z"/>
                        <w:noProof/>
                      </w:rPr>
                    </w:pPr>
                    <w:ins w:id="353" w:author="Kedar Joshi" w:date="2020-10-25T12:35:00Z">
                      <w:r>
                        <w:rPr>
                          <w:noProof/>
                        </w:rPr>
                        <w:t>R. Hartenberg and J. Danavit, "Kinematic synthesis of linkages," McGraw-Hill, New York, 1964.</w:t>
                      </w:r>
                    </w:ins>
                  </w:p>
                </w:tc>
              </w:tr>
              <w:tr w:rsidR="00361893" w14:paraId="7060F974" w14:textId="77777777">
                <w:trPr>
                  <w:divId w:val="146752085"/>
                  <w:tblCellSpacing w:w="15" w:type="dxa"/>
                  <w:ins w:id="354" w:author="Kedar Joshi" w:date="2020-10-25T12:35:00Z"/>
                </w:trPr>
                <w:tc>
                  <w:tcPr>
                    <w:tcW w:w="50" w:type="pct"/>
                    <w:hideMark/>
                  </w:tcPr>
                  <w:p w14:paraId="7D0D79FC" w14:textId="77777777" w:rsidR="00361893" w:rsidRDefault="00361893">
                    <w:pPr>
                      <w:pStyle w:val="Bibliography"/>
                      <w:rPr>
                        <w:ins w:id="355" w:author="Kedar Joshi" w:date="2020-10-25T12:35:00Z"/>
                        <w:noProof/>
                      </w:rPr>
                    </w:pPr>
                    <w:ins w:id="356" w:author="Kedar Joshi" w:date="2020-10-25T12:35:00Z">
                      <w:r>
                        <w:rPr>
                          <w:noProof/>
                        </w:rPr>
                        <w:t xml:space="preserve">[30] </w:t>
                      </w:r>
                    </w:ins>
                  </w:p>
                </w:tc>
                <w:tc>
                  <w:tcPr>
                    <w:tcW w:w="0" w:type="auto"/>
                    <w:hideMark/>
                  </w:tcPr>
                  <w:p w14:paraId="090DC591" w14:textId="77777777" w:rsidR="00361893" w:rsidRDefault="00361893">
                    <w:pPr>
                      <w:pStyle w:val="Bibliography"/>
                      <w:rPr>
                        <w:ins w:id="357" w:author="Kedar Joshi" w:date="2020-10-25T12:35:00Z"/>
                        <w:noProof/>
                      </w:rPr>
                    </w:pPr>
                    <w:ins w:id="358" w:author="Kedar Joshi" w:date="2020-10-25T12:35:00Z">
                      <w:r>
                        <w:rPr>
                          <w:noProof/>
                        </w:rPr>
                        <w:t xml:space="preserve">A. Olabi, M. Damak, R. Bearee, O. Gibaru and S. Leleu, "Improving the accuracy of industrial robots by offline compensation of joints errors," in </w:t>
                      </w:r>
                      <w:r>
                        <w:rPr>
                          <w:i/>
                          <w:iCs/>
                          <w:noProof/>
                        </w:rPr>
                        <w:t>2012 IEEE International Conference on Industrial Technology</w:t>
                      </w:r>
                      <w:r>
                        <w:rPr>
                          <w:noProof/>
                        </w:rPr>
                        <w:t xml:space="preserve">, 2012. </w:t>
                      </w:r>
                    </w:ins>
                  </w:p>
                </w:tc>
              </w:tr>
              <w:tr w:rsidR="00361893" w14:paraId="75EB9FB1" w14:textId="77777777">
                <w:trPr>
                  <w:divId w:val="146752085"/>
                  <w:tblCellSpacing w:w="15" w:type="dxa"/>
                  <w:ins w:id="359" w:author="Kedar Joshi" w:date="2020-10-25T12:35:00Z"/>
                </w:trPr>
                <w:tc>
                  <w:tcPr>
                    <w:tcW w:w="50" w:type="pct"/>
                    <w:hideMark/>
                  </w:tcPr>
                  <w:p w14:paraId="534ED6AB" w14:textId="77777777" w:rsidR="00361893" w:rsidRDefault="00361893">
                    <w:pPr>
                      <w:pStyle w:val="Bibliography"/>
                      <w:rPr>
                        <w:ins w:id="360" w:author="Kedar Joshi" w:date="2020-10-25T12:35:00Z"/>
                        <w:noProof/>
                      </w:rPr>
                    </w:pPr>
                    <w:ins w:id="361" w:author="Kedar Joshi" w:date="2020-10-25T12:35:00Z">
                      <w:r>
                        <w:rPr>
                          <w:noProof/>
                        </w:rPr>
                        <w:t xml:space="preserve">[31] </w:t>
                      </w:r>
                    </w:ins>
                  </w:p>
                </w:tc>
                <w:tc>
                  <w:tcPr>
                    <w:tcW w:w="0" w:type="auto"/>
                    <w:hideMark/>
                  </w:tcPr>
                  <w:p w14:paraId="128E3DF5" w14:textId="77777777" w:rsidR="00361893" w:rsidRDefault="00361893">
                    <w:pPr>
                      <w:pStyle w:val="Bibliography"/>
                      <w:rPr>
                        <w:ins w:id="362" w:author="Kedar Joshi" w:date="2020-10-25T12:35:00Z"/>
                        <w:noProof/>
                      </w:rPr>
                    </w:pPr>
                    <w:ins w:id="363" w:author="Kedar Joshi" w:date="2020-10-25T12:35:00Z">
                      <w:r>
                        <w:rPr>
                          <w:noProof/>
                        </w:rPr>
                        <w:t xml:space="preserve">K. B. Kaldestad, I. Tyapin and G. Hovland, "Robotic face milling path correction and vibration reduction," </w:t>
                      </w:r>
                      <w:r>
                        <w:rPr>
                          <w:i/>
                          <w:iCs/>
                          <w:noProof/>
                        </w:rPr>
                        <w:t xml:space="preserve">2015 IEEE International Conference on Advanced Intelligent Mechatronics (AIM), </w:t>
                      </w:r>
                      <w:r>
                        <w:rPr>
                          <w:noProof/>
                        </w:rPr>
                        <w:t xml:space="preserve">pp. 543-548, 2015. </w:t>
                      </w:r>
                    </w:ins>
                  </w:p>
                </w:tc>
              </w:tr>
            </w:tbl>
            <w:p w14:paraId="6B5A3246" w14:textId="77777777" w:rsidR="00361893" w:rsidRDefault="00361893">
              <w:pPr>
                <w:divId w:val="146752085"/>
                <w:rPr>
                  <w:ins w:id="364" w:author="Kedar Joshi" w:date="2020-10-25T12:35:00Z"/>
                  <w:rFonts w:eastAsia="Times New Roman"/>
                  <w:noProof/>
                </w:rPr>
              </w:pPr>
            </w:p>
            <w:p w14:paraId="038CF19D" w14:textId="77777777" w:rsidR="00DB1059" w:rsidDel="00361893" w:rsidRDefault="00DB1059" w:rsidP="00C61FB3">
              <w:pPr>
                <w:spacing w:after="0"/>
                <w:rPr>
                  <w:del w:id="365" w:author="Kedar Joshi" w:date="2020-10-25T12:35:00Z"/>
                  <w:rFonts w:asciiTheme="minorHAnsi" w:hAnsiTheme="minorHAnsi" w:cstheme="minorBidi"/>
                  <w:noProof/>
                  <w:sz w:val="22"/>
                  <w:szCs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DB1059" w:rsidDel="00361893" w14:paraId="1529D9C0" w14:textId="77777777">
                <w:trPr>
                  <w:divId w:val="849687450"/>
                  <w:tblCellSpacing w:w="15" w:type="dxa"/>
                  <w:del w:id="366" w:author="Kedar Joshi" w:date="2020-10-25T12:35:00Z"/>
                </w:trPr>
                <w:tc>
                  <w:tcPr>
                    <w:tcW w:w="50" w:type="pct"/>
                    <w:hideMark/>
                  </w:tcPr>
                  <w:p w14:paraId="21C69157" w14:textId="24D46755" w:rsidR="00DB1059" w:rsidDel="00361893" w:rsidRDefault="00DB1059">
                    <w:pPr>
                      <w:pStyle w:val="Bibliography"/>
                      <w:rPr>
                        <w:del w:id="367" w:author="Kedar Joshi" w:date="2020-10-25T12:35:00Z"/>
                        <w:noProof/>
                      </w:rPr>
                    </w:pPr>
                    <w:del w:id="368" w:author="Kedar Joshi" w:date="2020-10-25T12:35:00Z">
                      <w:r w:rsidDel="00361893">
                        <w:rPr>
                          <w:noProof/>
                        </w:rPr>
                        <w:delText xml:space="preserve">[1] </w:delText>
                      </w:r>
                    </w:del>
                  </w:p>
                </w:tc>
                <w:tc>
                  <w:tcPr>
                    <w:tcW w:w="0" w:type="auto"/>
                    <w:hideMark/>
                  </w:tcPr>
                  <w:p w14:paraId="59C27C5D" w14:textId="08BB27AD" w:rsidR="00DB1059" w:rsidDel="00361893" w:rsidRDefault="00DB1059">
                    <w:pPr>
                      <w:pStyle w:val="Bibliography"/>
                      <w:rPr>
                        <w:del w:id="369" w:author="Kedar Joshi" w:date="2020-10-25T12:35:00Z"/>
                        <w:noProof/>
                      </w:rPr>
                    </w:pPr>
                    <w:del w:id="370" w:author="Kedar Joshi" w:date="2020-10-25T12:35:00Z">
                      <w:r w:rsidDel="00361893">
                        <w:rPr>
                          <w:noProof/>
                        </w:rPr>
                        <w:delText>P. Junskog, "Machine DG-500," KMT Grinding, [Online]. Available: https://www.kmtgrinding.com/machine/dg-500/.</w:delText>
                      </w:r>
                    </w:del>
                  </w:p>
                </w:tc>
              </w:tr>
              <w:tr w:rsidR="00DB1059" w:rsidDel="00361893" w14:paraId="3728A2E1" w14:textId="77777777">
                <w:trPr>
                  <w:divId w:val="849687450"/>
                  <w:tblCellSpacing w:w="15" w:type="dxa"/>
                  <w:del w:id="371" w:author="Kedar Joshi" w:date="2020-10-25T12:35:00Z"/>
                </w:trPr>
                <w:tc>
                  <w:tcPr>
                    <w:tcW w:w="50" w:type="pct"/>
                    <w:hideMark/>
                  </w:tcPr>
                  <w:p w14:paraId="019345B0" w14:textId="77777777" w:rsidR="00DB1059" w:rsidDel="00361893" w:rsidRDefault="00DB1059">
                    <w:pPr>
                      <w:pStyle w:val="Bibliography"/>
                      <w:rPr>
                        <w:del w:id="372" w:author="Kedar Joshi" w:date="2020-10-25T12:35:00Z"/>
                        <w:noProof/>
                      </w:rPr>
                    </w:pPr>
                    <w:del w:id="373" w:author="Kedar Joshi" w:date="2020-10-25T12:35:00Z">
                      <w:r w:rsidDel="00361893">
                        <w:rPr>
                          <w:noProof/>
                        </w:rPr>
                        <w:delText xml:space="preserve">[2] </w:delText>
                      </w:r>
                    </w:del>
                  </w:p>
                </w:tc>
                <w:tc>
                  <w:tcPr>
                    <w:tcW w:w="0" w:type="auto"/>
                    <w:hideMark/>
                  </w:tcPr>
                  <w:p w14:paraId="09E5277D" w14:textId="77777777" w:rsidR="00DB1059" w:rsidDel="00361893" w:rsidRDefault="00DB1059">
                    <w:pPr>
                      <w:pStyle w:val="Bibliography"/>
                      <w:rPr>
                        <w:del w:id="374" w:author="Kedar Joshi" w:date="2020-10-25T12:35:00Z"/>
                        <w:noProof/>
                      </w:rPr>
                    </w:pPr>
                    <w:del w:id="375" w:author="Kedar Joshi" w:date="2020-10-25T12:35:00Z">
                      <w:r w:rsidDel="00361893">
                        <w:rPr>
                          <w:noProof/>
                        </w:rPr>
                        <w:delText xml:space="preserve">J. Agapakis, J. Katz, J. Friedman and G. Epstein, "Vision-Aided Robotic Welding: An Approach and a Flexible Implementation," </w:delText>
                      </w:r>
                      <w:r w:rsidDel="00361893">
                        <w:rPr>
                          <w:i/>
                          <w:iCs/>
                          <w:noProof/>
                        </w:rPr>
                        <w:delText xml:space="preserve">The International Journal of Robotics Research, </w:delText>
                      </w:r>
                      <w:r w:rsidDel="00361893">
                        <w:rPr>
                          <w:noProof/>
                        </w:rPr>
                        <w:delText xml:space="preserve">vol. 9, no. 5, pp. 17-34, October 1990. </w:delText>
                      </w:r>
                    </w:del>
                  </w:p>
                </w:tc>
              </w:tr>
              <w:tr w:rsidR="00DB1059" w:rsidDel="00361893" w14:paraId="47473BA6" w14:textId="77777777">
                <w:trPr>
                  <w:divId w:val="849687450"/>
                  <w:tblCellSpacing w:w="15" w:type="dxa"/>
                  <w:del w:id="376" w:author="Kedar Joshi" w:date="2020-10-25T12:35:00Z"/>
                </w:trPr>
                <w:tc>
                  <w:tcPr>
                    <w:tcW w:w="50" w:type="pct"/>
                    <w:hideMark/>
                  </w:tcPr>
                  <w:p w14:paraId="2CFD671F" w14:textId="77777777" w:rsidR="00DB1059" w:rsidDel="00361893" w:rsidRDefault="00DB1059">
                    <w:pPr>
                      <w:pStyle w:val="Bibliography"/>
                      <w:rPr>
                        <w:del w:id="377" w:author="Kedar Joshi" w:date="2020-10-25T12:35:00Z"/>
                        <w:noProof/>
                      </w:rPr>
                    </w:pPr>
                    <w:del w:id="378" w:author="Kedar Joshi" w:date="2020-10-25T12:35:00Z">
                      <w:r w:rsidDel="00361893">
                        <w:rPr>
                          <w:noProof/>
                        </w:rPr>
                        <w:delText xml:space="preserve">[3] </w:delText>
                      </w:r>
                    </w:del>
                  </w:p>
                </w:tc>
                <w:tc>
                  <w:tcPr>
                    <w:tcW w:w="0" w:type="auto"/>
                    <w:hideMark/>
                  </w:tcPr>
                  <w:p w14:paraId="1069D619" w14:textId="77777777" w:rsidR="00DB1059" w:rsidDel="00361893" w:rsidRDefault="00DB1059">
                    <w:pPr>
                      <w:pStyle w:val="Bibliography"/>
                      <w:rPr>
                        <w:del w:id="379" w:author="Kedar Joshi" w:date="2020-10-25T12:35:00Z"/>
                        <w:noProof/>
                      </w:rPr>
                    </w:pPr>
                    <w:del w:id="380" w:author="Kedar Joshi" w:date="2020-10-25T12:35:00Z">
                      <w:r w:rsidDel="00361893">
                        <w:rPr>
                          <w:noProof/>
                        </w:rPr>
                        <w:delText xml:space="preserve">M. G. Her and H. Kazerooni, "Automated Robotic Deburring of Parts Using Compliance Control," </w:delText>
                      </w:r>
                      <w:r w:rsidDel="00361893">
                        <w:rPr>
                          <w:i/>
                          <w:iCs/>
                          <w:noProof/>
                        </w:rPr>
                        <w:delText xml:space="preserve">Journal of Dynamic Systems, Measurement, and Control, </w:delText>
                      </w:r>
                      <w:r w:rsidDel="00361893">
                        <w:rPr>
                          <w:noProof/>
                        </w:rPr>
                        <w:delText xml:space="preserve">vol. 113, no. 1, pp. 60-66, 1991. </w:delText>
                      </w:r>
                    </w:del>
                  </w:p>
                </w:tc>
              </w:tr>
              <w:tr w:rsidR="00DB1059" w:rsidDel="00361893" w14:paraId="7A7C4466" w14:textId="77777777">
                <w:trPr>
                  <w:divId w:val="849687450"/>
                  <w:tblCellSpacing w:w="15" w:type="dxa"/>
                  <w:del w:id="381" w:author="Kedar Joshi" w:date="2020-10-25T12:35:00Z"/>
                </w:trPr>
                <w:tc>
                  <w:tcPr>
                    <w:tcW w:w="50" w:type="pct"/>
                    <w:hideMark/>
                  </w:tcPr>
                  <w:p w14:paraId="12C81C7C" w14:textId="77777777" w:rsidR="00DB1059" w:rsidDel="00361893" w:rsidRDefault="00DB1059">
                    <w:pPr>
                      <w:pStyle w:val="Bibliography"/>
                      <w:rPr>
                        <w:del w:id="382" w:author="Kedar Joshi" w:date="2020-10-25T12:35:00Z"/>
                        <w:noProof/>
                      </w:rPr>
                    </w:pPr>
                    <w:del w:id="383" w:author="Kedar Joshi" w:date="2020-10-25T12:35:00Z">
                      <w:r w:rsidDel="00361893">
                        <w:rPr>
                          <w:noProof/>
                        </w:rPr>
                        <w:delText xml:space="preserve">[4] </w:delText>
                      </w:r>
                    </w:del>
                  </w:p>
                </w:tc>
                <w:tc>
                  <w:tcPr>
                    <w:tcW w:w="0" w:type="auto"/>
                    <w:hideMark/>
                  </w:tcPr>
                  <w:p w14:paraId="21F977F9" w14:textId="77777777" w:rsidR="00DB1059" w:rsidDel="00361893" w:rsidRDefault="00DB1059">
                    <w:pPr>
                      <w:pStyle w:val="Bibliography"/>
                      <w:rPr>
                        <w:del w:id="384" w:author="Kedar Joshi" w:date="2020-10-25T12:35:00Z"/>
                        <w:noProof/>
                      </w:rPr>
                    </w:pPr>
                    <w:del w:id="385" w:author="Kedar Joshi" w:date="2020-10-25T12:35:00Z">
                      <w:r w:rsidDel="00361893">
                        <w:rPr>
                          <w:noProof/>
                        </w:rPr>
                        <w:delText>"Yaskawa Paint Robots," [Online]. Available: https://www.motoman.com/robotic-painting.</w:delText>
                      </w:r>
                    </w:del>
                  </w:p>
                </w:tc>
              </w:tr>
              <w:tr w:rsidR="00DB1059" w:rsidDel="00361893" w14:paraId="4F87ECF1" w14:textId="77777777">
                <w:trPr>
                  <w:divId w:val="849687450"/>
                  <w:tblCellSpacing w:w="15" w:type="dxa"/>
                  <w:del w:id="386" w:author="Kedar Joshi" w:date="2020-10-25T12:35:00Z"/>
                </w:trPr>
                <w:tc>
                  <w:tcPr>
                    <w:tcW w:w="50" w:type="pct"/>
                    <w:hideMark/>
                  </w:tcPr>
                  <w:p w14:paraId="0C58FF0F" w14:textId="77777777" w:rsidR="00DB1059" w:rsidDel="00361893" w:rsidRDefault="00DB1059">
                    <w:pPr>
                      <w:pStyle w:val="Bibliography"/>
                      <w:rPr>
                        <w:del w:id="387" w:author="Kedar Joshi" w:date="2020-10-25T12:35:00Z"/>
                        <w:noProof/>
                      </w:rPr>
                    </w:pPr>
                    <w:del w:id="388" w:author="Kedar Joshi" w:date="2020-10-25T12:35:00Z">
                      <w:r w:rsidDel="00361893">
                        <w:rPr>
                          <w:noProof/>
                        </w:rPr>
                        <w:delText xml:space="preserve">[5] </w:delText>
                      </w:r>
                    </w:del>
                  </w:p>
                </w:tc>
                <w:tc>
                  <w:tcPr>
                    <w:tcW w:w="0" w:type="auto"/>
                    <w:hideMark/>
                  </w:tcPr>
                  <w:p w14:paraId="4D3D9B9E" w14:textId="77777777" w:rsidR="00DB1059" w:rsidDel="00361893" w:rsidRDefault="00DB1059">
                    <w:pPr>
                      <w:pStyle w:val="Bibliography"/>
                      <w:rPr>
                        <w:del w:id="389" w:author="Kedar Joshi" w:date="2020-10-25T12:35:00Z"/>
                        <w:noProof/>
                      </w:rPr>
                    </w:pPr>
                    <w:del w:id="390" w:author="Kedar Joshi" w:date="2020-10-25T12:35:00Z">
                      <w:r w:rsidDel="00361893">
                        <w:rPr>
                          <w:noProof/>
                        </w:rPr>
                        <w:delText>"Automated deburring of metallic workpieces," [Online]. Available: https://www.kuka.com/en-in/technologies/process-technologies/2016/07/deburring.</w:delText>
                      </w:r>
                    </w:del>
                  </w:p>
                </w:tc>
              </w:tr>
              <w:tr w:rsidR="00DB1059" w:rsidDel="00361893" w14:paraId="5ACE003A" w14:textId="77777777">
                <w:trPr>
                  <w:divId w:val="849687450"/>
                  <w:tblCellSpacing w:w="15" w:type="dxa"/>
                  <w:del w:id="391" w:author="Kedar Joshi" w:date="2020-10-25T12:35:00Z"/>
                </w:trPr>
                <w:tc>
                  <w:tcPr>
                    <w:tcW w:w="50" w:type="pct"/>
                    <w:hideMark/>
                  </w:tcPr>
                  <w:p w14:paraId="2C99ACA6" w14:textId="77777777" w:rsidR="00DB1059" w:rsidDel="00361893" w:rsidRDefault="00DB1059">
                    <w:pPr>
                      <w:pStyle w:val="Bibliography"/>
                      <w:rPr>
                        <w:del w:id="392" w:author="Kedar Joshi" w:date="2020-10-25T12:35:00Z"/>
                        <w:noProof/>
                      </w:rPr>
                    </w:pPr>
                    <w:del w:id="393" w:author="Kedar Joshi" w:date="2020-10-25T12:35:00Z">
                      <w:r w:rsidDel="00361893">
                        <w:rPr>
                          <w:noProof/>
                        </w:rPr>
                        <w:delText xml:space="preserve">[6] </w:delText>
                      </w:r>
                    </w:del>
                  </w:p>
                </w:tc>
                <w:tc>
                  <w:tcPr>
                    <w:tcW w:w="0" w:type="auto"/>
                    <w:hideMark/>
                  </w:tcPr>
                  <w:p w14:paraId="1E8120A4" w14:textId="77777777" w:rsidR="00DB1059" w:rsidDel="00361893" w:rsidRDefault="00DB1059">
                    <w:pPr>
                      <w:pStyle w:val="Bibliography"/>
                      <w:rPr>
                        <w:del w:id="394" w:author="Kedar Joshi" w:date="2020-10-25T12:35:00Z"/>
                        <w:noProof/>
                      </w:rPr>
                    </w:pPr>
                    <w:del w:id="395" w:author="Kedar Joshi" w:date="2020-10-25T12:35:00Z">
                      <w:r w:rsidDel="00361893">
                        <w:rPr>
                          <w:noProof/>
                        </w:rPr>
                        <w:delText xml:space="preserve">I. Iglesias, M. Sebastian and J. Ares, "Overview of the state of robotic machining: Current and future potential," </w:delText>
                      </w:r>
                      <w:r w:rsidDel="00361893">
                        <w:rPr>
                          <w:i/>
                          <w:iCs/>
                          <w:noProof/>
                        </w:rPr>
                        <w:delText xml:space="preserve">Procedia Engineering, </w:delText>
                      </w:r>
                      <w:r w:rsidDel="00361893">
                        <w:rPr>
                          <w:noProof/>
                        </w:rPr>
                        <w:delText xml:space="preserve">vol. 132, pp. 911-917, 2015. </w:delText>
                      </w:r>
                    </w:del>
                  </w:p>
                </w:tc>
              </w:tr>
              <w:tr w:rsidR="00DB1059" w:rsidDel="00361893" w14:paraId="6568F300" w14:textId="77777777">
                <w:trPr>
                  <w:divId w:val="849687450"/>
                  <w:tblCellSpacing w:w="15" w:type="dxa"/>
                  <w:del w:id="396" w:author="Kedar Joshi" w:date="2020-10-25T12:35:00Z"/>
                </w:trPr>
                <w:tc>
                  <w:tcPr>
                    <w:tcW w:w="50" w:type="pct"/>
                    <w:hideMark/>
                  </w:tcPr>
                  <w:p w14:paraId="2BEBAA4E" w14:textId="77777777" w:rsidR="00DB1059" w:rsidDel="00361893" w:rsidRDefault="00DB1059">
                    <w:pPr>
                      <w:pStyle w:val="Bibliography"/>
                      <w:rPr>
                        <w:del w:id="397" w:author="Kedar Joshi" w:date="2020-10-25T12:35:00Z"/>
                        <w:noProof/>
                      </w:rPr>
                    </w:pPr>
                    <w:del w:id="398" w:author="Kedar Joshi" w:date="2020-10-25T12:35:00Z">
                      <w:r w:rsidDel="00361893">
                        <w:rPr>
                          <w:noProof/>
                        </w:rPr>
                        <w:delText xml:space="preserve">[7] </w:delText>
                      </w:r>
                    </w:del>
                  </w:p>
                </w:tc>
                <w:tc>
                  <w:tcPr>
                    <w:tcW w:w="0" w:type="auto"/>
                    <w:hideMark/>
                  </w:tcPr>
                  <w:p w14:paraId="0AF14822" w14:textId="302E173B" w:rsidR="00DB1059" w:rsidDel="00361893" w:rsidRDefault="00DB1059">
                    <w:pPr>
                      <w:pStyle w:val="Bibliography"/>
                      <w:rPr>
                        <w:del w:id="399" w:author="Kedar Joshi" w:date="2020-10-25T12:35:00Z"/>
                        <w:noProof/>
                      </w:rPr>
                    </w:pPr>
                    <w:del w:id="400" w:author="Kedar Joshi" w:date="2020-10-25T12:35:00Z">
                      <w:r w:rsidDel="00361893">
                        <w:rPr>
                          <w:noProof/>
                        </w:rPr>
                        <w:delText xml:space="preserve">S. Matsuoka, K. Shimizu, N. Yamazaki and Y. Oki, "High-speed end milling of an articulated robot and its characteristics," </w:delText>
                      </w:r>
                      <w:r w:rsidDel="00361893">
                        <w:rPr>
                          <w:i/>
                          <w:iCs/>
                          <w:noProof/>
                        </w:rPr>
                        <w:delText xml:space="preserve">Journal of </w:delText>
                      </w:r>
                      <w:r w:rsidR="005D757A" w:rsidDel="00361893">
                        <w:rPr>
                          <w:i/>
                          <w:iCs/>
                          <w:noProof/>
                        </w:rPr>
                        <w:delText>M</w:delText>
                      </w:r>
                      <w:r w:rsidDel="00361893">
                        <w:rPr>
                          <w:i/>
                          <w:iCs/>
                          <w:noProof/>
                        </w:rPr>
                        <w:delText xml:space="preserve">aterials </w:delText>
                      </w:r>
                      <w:r w:rsidR="005D757A" w:rsidDel="00361893">
                        <w:rPr>
                          <w:i/>
                          <w:iCs/>
                          <w:noProof/>
                        </w:rPr>
                        <w:delText>P</w:delText>
                      </w:r>
                      <w:r w:rsidDel="00361893">
                        <w:rPr>
                          <w:i/>
                          <w:iCs/>
                          <w:noProof/>
                        </w:rPr>
                        <w:delText xml:space="preserve">rocessing </w:delText>
                      </w:r>
                      <w:r w:rsidR="005D757A" w:rsidDel="00361893">
                        <w:rPr>
                          <w:i/>
                          <w:iCs/>
                          <w:noProof/>
                        </w:rPr>
                        <w:delText>T</w:delText>
                      </w:r>
                      <w:r w:rsidDel="00361893">
                        <w:rPr>
                          <w:i/>
                          <w:iCs/>
                          <w:noProof/>
                        </w:rPr>
                        <w:delText xml:space="preserve">echnology, </w:delText>
                      </w:r>
                      <w:r w:rsidDel="00361893">
                        <w:rPr>
                          <w:noProof/>
                        </w:rPr>
                        <w:delText xml:space="preserve">vol. 95, pp. 83-89, 1999. </w:delText>
                      </w:r>
                    </w:del>
                  </w:p>
                </w:tc>
              </w:tr>
              <w:tr w:rsidR="00DB1059" w:rsidDel="00361893" w14:paraId="132C2C83" w14:textId="77777777">
                <w:trPr>
                  <w:divId w:val="849687450"/>
                  <w:tblCellSpacing w:w="15" w:type="dxa"/>
                  <w:del w:id="401" w:author="Kedar Joshi" w:date="2020-10-25T12:35:00Z"/>
                </w:trPr>
                <w:tc>
                  <w:tcPr>
                    <w:tcW w:w="50" w:type="pct"/>
                    <w:hideMark/>
                  </w:tcPr>
                  <w:p w14:paraId="063F3F1D" w14:textId="77777777" w:rsidR="00DB1059" w:rsidDel="00361893" w:rsidRDefault="00DB1059">
                    <w:pPr>
                      <w:pStyle w:val="Bibliography"/>
                      <w:rPr>
                        <w:del w:id="402" w:author="Kedar Joshi" w:date="2020-10-25T12:35:00Z"/>
                        <w:noProof/>
                      </w:rPr>
                    </w:pPr>
                    <w:del w:id="403" w:author="Kedar Joshi" w:date="2020-10-25T12:35:00Z">
                      <w:r w:rsidDel="00361893">
                        <w:rPr>
                          <w:noProof/>
                        </w:rPr>
                        <w:delText xml:space="preserve">[8] </w:delText>
                      </w:r>
                    </w:del>
                  </w:p>
                </w:tc>
                <w:tc>
                  <w:tcPr>
                    <w:tcW w:w="0" w:type="auto"/>
                    <w:hideMark/>
                  </w:tcPr>
                  <w:p w14:paraId="4364F588" w14:textId="77777777" w:rsidR="00DB1059" w:rsidDel="00361893" w:rsidRDefault="00DB1059">
                    <w:pPr>
                      <w:pStyle w:val="Bibliography"/>
                      <w:rPr>
                        <w:del w:id="404" w:author="Kedar Joshi" w:date="2020-10-25T12:35:00Z"/>
                        <w:noProof/>
                      </w:rPr>
                    </w:pPr>
                    <w:del w:id="405" w:author="Kedar Joshi" w:date="2020-10-25T12:35:00Z">
                      <w:r w:rsidDel="00361893">
                        <w:rPr>
                          <w:noProof/>
                        </w:rPr>
                        <w:delText xml:space="preserve">B. Liu, F. Zhang , X. Qu and X. Shi, "A Rapid coordinate transformation method applied in industrial robot calibration based on characteristic line coincidence," </w:delText>
                      </w:r>
                      <w:r w:rsidDel="00361893">
                        <w:rPr>
                          <w:i/>
                          <w:iCs/>
                          <w:noProof/>
                        </w:rPr>
                        <w:delText xml:space="preserve">Sensors, </w:delText>
                      </w:r>
                      <w:r w:rsidDel="00361893">
                        <w:rPr>
                          <w:noProof/>
                        </w:rPr>
                        <w:delText xml:space="preserve">vol. 16, p. 239, 2016. </w:delText>
                      </w:r>
                    </w:del>
                  </w:p>
                </w:tc>
              </w:tr>
              <w:tr w:rsidR="00DB1059" w:rsidDel="00361893" w14:paraId="2C6ED640" w14:textId="77777777">
                <w:trPr>
                  <w:divId w:val="849687450"/>
                  <w:tblCellSpacing w:w="15" w:type="dxa"/>
                  <w:del w:id="406" w:author="Kedar Joshi" w:date="2020-10-25T12:35:00Z"/>
                </w:trPr>
                <w:tc>
                  <w:tcPr>
                    <w:tcW w:w="50" w:type="pct"/>
                    <w:hideMark/>
                  </w:tcPr>
                  <w:p w14:paraId="20B469B8" w14:textId="77777777" w:rsidR="00DB1059" w:rsidDel="00361893" w:rsidRDefault="00DB1059">
                    <w:pPr>
                      <w:pStyle w:val="Bibliography"/>
                      <w:rPr>
                        <w:del w:id="407" w:author="Kedar Joshi" w:date="2020-10-25T12:35:00Z"/>
                        <w:noProof/>
                      </w:rPr>
                    </w:pPr>
                    <w:del w:id="408" w:author="Kedar Joshi" w:date="2020-10-25T12:35:00Z">
                      <w:r w:rsidDel="00361893">
                        <w:rPr>
                          <w:noProof/>
                        </w:rPr>
                        <w:delText xml:space="preserve">[9] </w:delText>
                      </w:r>
                    </w:del>
                  </w:p>
                </w:tc>
                <w:tc>
                  <w:tcPr>
                    <w:tcW w:w="0" w:type="auto"/>
                    <w:hideMark/>
                  </w:tcPr>
                  <w:p w14:paraId="4448804D" w14:textId="2E4D4890" w:rsidR="00DB1059" w:rsidDel="00361893" w:rsidRDefault="00DB1059">
                    <w:pPr>
                      <w:pStyle w:val="Bibliography"/>
                      <w:rPr>
                        <w:del w:id="409" w:author="Kedar Joshi" w:date="2020-10-25T12:35:00Z"/>
                        <w:noProof/>
                      </w:rPr>
                    </w:pPr>
                    <w:del w:id="410" w:author="Kedar Joshi" w:date="2020-10-25T12:35:00Z">
                      <w:r w:rsidDel="00361893">
                        <w:rPr>
                          <w:noProof/>
                        </w:rPr>
                        <w:delText xml:space="preserve">R. Arnold, "Cutting tools research: report of subcommittee on carbide tools: the mechanism of tool vibration in the cutting of steel," </w:delText>
                      </w:r>
                      <w:r w:rsidDel="00361893">
                        <w:rPr>
                          <w:i/>
                          <w:iCs/>
                          <w:noProof/>
                        </w:rPr>
                        <w:delText>Proceedings of the Institution of</w:delText>
                      </w:r>
                      <w:r w:rsidR="00B60CD3" w:rsidDel="00361893">
                        <w:rPr>
                          <w:i/>
                          <w:iCs/>
                          <w:noProof/>
                        </w:rPr>
                        <w:delText xml:space="preserve"> Mechanical Engineers</w:delText>
                      </w:r>
                      <w:r w:rsidDel="00361893">
                        <w:rPr>
                          <w:i/>
                          <w:iCs/>
                          <w:noProof/>
                        </w:rPr>
                        <w:delText xml:space="preserve">, </w:delText>
                      </w:r>
                      <w:r w:rsidDel="00361893">
                        <w:rPr>
                          <w:noProof/>
                        </w:rPr>
                        <w:delText xml:space="preserve">vol. 154, pp. 261-284, 1946. </w:delText>
                      </w:r>
                    </w:del>
                  </w:p>
                </w:tc>
              </w:tr>
              <w:tr w:rsidR="00DB1059" w:rsidDel="00361893" w14:paraId="05CD79F7" w14:textId="77777777">
                <w:trPr>
                  <w:divId w:val="849687450"/>
                  <w:tblCellSpacing w:w="15" w:type="dxa"/>
                  <w:del w:id="411" w:author="Kedar Joshi" w:date="2020-10-25T12:35:00Z"/>
                </w:trPr>
                <w:tc>
                  <w:tcPr>
                    <w:tcW w:w="50" w:type="pct"/>
                    <w:hideMark/>
                  </w:tcPr>
                  <w:p w14:paraId="331E2BA5" w14:textId="77777777" w:rsidR="00DB1059" w:rsidDel="00361893" w:rsidRDefault="00DB1059">
                    <w:pPr>
                      <w:pStyle w:val="Bibliography"/>
                      <w:rPr>
                        <w:del w:id="412" w:author="Kedar Joshi" w:date="2020-10-25T12:35:00Z"/>
                        <w:noProof/>
                      </w:rPr>
                    </w:pPr>
                    <w:del w:id="413" w:author="Kedar Joshi" w:date="2020-10-25T12:35:00Z">
                      <w:r w:rsidDel="00361893">
                        <w:rPr>
                          <w:noProof/>
                        </w:rPr>
                        <w:delText xml:space="preserve">[10] </w:delText>
                      </w:r>
                    </w:del>
                  </w:p>
                </w:tc>
                <w:tc>
                  <w:tcPr>
                    <w:tcW w:w="0" w:type="auto"/>
                    <w:hideMark/>
                  </w:tcPr>
                  <w:p w14:paraId="277D1CFA" w14:textId="77777777" w:rsidR="00DB1059" w:rsidDel="00361893" w:rsidRDefault="00DB1059">
                    <w:pPr>
                      <w:pStyle w:val="Bibliography"/>
                      <w:rPr>
                        <w:del w:id="414" w:author="Kedar Joshi" w:date="2020-10-25T12:35:00Z"/>
                        <w:noProof/>
                      </w:rPr>
                    </w:pPr>
                    <w:del w:id="415" w:author="Kedar Joshi" w:date="2020-10-25T12:35:00Z">
                      <w:r w:rsidDel="00361893">
                        <w:rPr>
                          <w:noProof/>
                        </w:rPr>
                        <w:delText xml:space="preserve">I. Marinescu, M. P. Hitchiner, E. Uhlmann and W. B. Rowe, Handbook of machining with grinding wheels, Boca Raton, FL, USA: CRC Press, 2016. </w:delText>
                      </w:r>
                    </w:del>
                  </w:p>
                </w:tc>
              </w:tr>
              <w:tr w:rsidR="00DB1059" w:rsidDel="00361893" w14:paraId="31246B9A" w14:textId="77777777">
                <w:trPr>
                  <w:divId w:val="849687450"/>
                  <w:tblCellSpacing w:w="15" w:type="dxa"/>
                  <w:del w:id="416" w:author="Kedar Joshi" w:date="2020-10-25T12:35:00Z"/>
                </w:trPr>
                <w:tc>
                  <w:tcPr>
                    <w:tcW w:w="50" w:type="pct"/>
                    <w:hideMark/>
                  </w:tcPr>
                  <w:p w14:paraId="36CCB5B9" w14:textId="77777777" w:rsidR="00DB1059" w:rsidDel="00361893" w:rsidRDefault="00DB1059">
                    <w:pPr>
                      <w:pStyle w:val="Bibliography"/>
                      <w:rPr>
                        <w:del w:id="417" w:author="Kedar Joshi" w:date="2020-10-25T12:35:00Z"/>
                        <w:noProof/>
                      </w:rPr>
                    </w:pPr>
                    <w:del w:id="418" w:author="Kedar Joshi" w:date="2020-10-25T12:35:00Z">
                      <w:r w:rsidDel="00361893">
                        <w:rPr>
                          <w:noProof/>
                        </w:rPr>
                        <w:delText xml:space="preserve">[11] </w:delText>
                      </w:r>
                    </w:del>
                  </w:p>
                </w:tc>
                <w:tc>
                  <w:tcPr>
                    <w:tcW w:w="0" w:type="auto"/>
                    <w:hideMark/>
                  </w:tcPr>
                  <w:p w14:paraId="66644E80" w14:textId="77777777" w:rsidR="00DB1059" w:rsidDel="00361893" w:rsidRDefault="00DB1059">
                    <w:pPr>
                      <w:pStyle w:val="Bibliography"/>
                      <w:rPr>
                        <w:del w:id="419" w:author="Kedar Joshi" w:date="2020-10-25T12:35:00Z"/>
                        <w:noProof/>
                      </w:rPr>
                    </w:pPr>
                    <w:del w:id="420" w:author="Kedar Joshi" w:date="2020-10-25T12:35:00Z">
                      <w:r w:rsidDel="00361893">
                        <w:rPr>
                          <w:noProof/>
                        </w:rPr>
                        <w:delText xml:space="preserve">R. S. Hahn and R. P. Lindsay, "PRINCIPLES OF GRINDING. 1. BASIC RELATIONSHIPS IN PRECISION GRINDING," </w:delText>
                      </w:r>
                      <w:r w:rsidDel="00361893">
                        <w:rPr>
                          <w:i/>
                          <w:iCs/>
                          <w:noProof/>
                        </w:rPr>
                        <w:delText xml:space="preserve">Machinery, </w:delText>
                      </w:r>
                      <w:r w:rsidDel="00361893">
                        <w:rPr>
                          <w:noProof/>
                        </w:rPr>
                        <w:delText xml:space="preserve">vol. 77, no. 7, p. 55, 1971. </w:delText>
                      </w:r>
                    </w:del>
                  </w:p>
                </w:tc>
              </w:tr>
              <w:tr w:rsidR="00DB1059" w:rsidDel="00361893" w14:paraId="530F7F30" w14:textId="77777777">
                <w:trPr>
                  <w:divId w:val="849687450"/>
                  <w:tblCellSpacing w:w="15" w:type="dxa"/>
                  <w:del w:id="421" w:author="Kedar Joshi" w:date="2020-10-25T12:35:00Z"/>
                </w:trPr>
                <w:tc>
                  <w:tcPr>
                    <w:tcW w:w="50" w:type="pct"/>
                    <w:hideMark/>
                  </w:tcPr>
                  <w:p w14:paraId="5D40CA63" w14:textId="77777777" w:rsidR="00DB1059" w:rsidDel="00361893" w:rsidRDefault="00DB1059">
                    <w:pPr>
                      <w:pStyle w:val="Bibliography"/>
                      <w:rPr>
                        <w:del w:id="422" w:author="Kedar Joshi" w:date="2020-10-25T12:35:00Z"/>
                        <w:noProof/>
                      </w:rPr>
                    </w:pPr>
                    <w:del w:id="423" w:author="Kedar Joshi" w:date="2020-10-25T12:35:00Z">
                      <w:r w:rsidDel="00361893">
                        <w:rPr>
                          <w:noProof/>
                        </w:rPr>
                        <w:delText xml:space="preserve">[12] </w:delText>
                      </w:r>
                    </w:del>
                  </w:p>
                </w:tc>
                <w:tc>
                  <w:tcPr>
                    <w:tcW w:w="0" w:type="auto"/>
                    <w:hideMark/>
                  </w:tcPr>
                  <w:p w14:paraId="19A110D5" w14:textId="77777777" w:rsidR="00DB1059" w:rsidDel="00361893" w:rsidRDefault="00DB1059">
                    <w:pPr>
                      <w:pStyle w:val="Bibliography"/>
                      <w:rPr>
                        <w:del w:id="424" w:author="Kedar Joshi" w:date="2020-10-25T12:35:00Z"/>
                        <w:noProof/>
                      </w:rPr>
                    </w:pPr>
                    <w:del w:id="425" w:author="Kedar Joshi" w:date="2020-10-25T12:35:00Z">
                      <w:r w:rsidDel="00361893">
                        <w:rPr>
                          <w:noProof/>
                        </w:rPr>
                        <w:delText xml:space="preserve">R. S. Hahn and R. P. Lindsay, "PRINCIPLES OF GRINDING. 2. METAL REMOVAL PARAMETER," </w:delText>
                      </w:r>
                      <w:r w:rsidDel="00361893">
                        <w:rPr>
                          <w:i/>
                          <w:iCs/>
                          <w:noProof/>
                        </w:rPr>
                        <w:delText xml:space="preserve">Machinery, </w:delText>
                      </w:r>
                      <w:r w:rsidDel="00361893">
                        <w:rPr>
                          <w:noProof/>
                        </w:rPr>
                        <w:delText xml:space="preserve">vol. 77, no. 8, p. 33, 1971. </w:delText>
                      </w:r>
                    </w:del>
                  </w:p>
                </w:tc>
              </w:tr>
              <w:tr w:rsidR="00DB1059" w:rsidDel="00361893" w14:paraId="7592CA14" w14:textId="77777777">
                <w:trPr>
                  <w:divId w:val="849687450"/>
                  <w:tblCellSpacing w:w="15" w:type="dxa"/>
                  <w:del w:id="426" w:author="Kedar Joshi" w:date="2020-10-25T12:35:00Z"/>
                </w:trPr>
                <w:tc>
                  <w:tcPr>
                    <w:tcW w:w="50" w:type="pct"/>
                    <w:hideMark/>
                  </w:tcPr>
                  <w:p w14:paraId="148F3D0A" w14:textId="77777777" w:rsidR="00DB1059" w:rsidDel="00361893" w:rsidRDefault="00DB1059">
                    <w:pPr>
                      <w:pStyle w:val="Bibliography"/>
                      <w:rPr>
                        <w:del w:id="427" w:author="Kedar Joshi" w:date="2020-10-25T12:35:00Z"/>
                        <w:noProof/>
                      </w:rPr>
                    </w:pPr>
                    <w:del w:id="428" w:author="Kedar Joshi" w:date="2020-10-25T12:35:00Z">
                      <w:r w:rsidDel="00361893">
                        <w:rPr>
                          <w:noProof/>
                        </w:rPr>
                        <w:delText xml:space="preserve">[13] </w:delText>
                      </w:r>
                    </w:del>
                  </w:p>
                </w:tc>
                <w:tc>
                  <w:tcPr>
                    <w:tcW w:w="0" w:type="auto"/>
                    <w:hideMark/>
                  </w:tcPr>
                  <w:p w14:paraId="562571FD" w14:textId="77777777" w:rsidR="00DB1059" w:rsidDel="00361893" w:rsidRDefault="00DB1059">
                    <w:pPr>
                      <w:pStyle w:val="Bibliography"/>
                      <w:rPr>
                        <w:del w:id="429" w:author="Kedar Joshi" w:date="2020-10-25T12:35:00Z"/>
                        <w:noProof/>
                      </w:rPr>
                    </w:pPr>
                    <w:del w:id="430" w:author="Kedar Joshi" w:date="2020-10-25T12:35:00Z">
                      <w:r w:rsidDel="00361893">
                        <w:rPr>
                          <w:noProof/>
                        </w:rPr>
                        <w:delText xml:space="preserve">R. P. Lindsay, "The effect of parameter variations in precision grinding," </w:delText>
                      </w:r>
                      <w:r w:rsidDel="00361893">
                        <w:rPr>
                          <w:i/>
                          <w:iCs/>
                          <w:noProof/>
                        </w:rPr>
                        <w:delText xml:space="preserve">Journal of Engineering for Industry, </w:delText>
                      </w:r>
                      <w:r w:rsidDel="00361893">
                        <w:rPr>
                          <w:noProof/>
                        </w:rPr>
                        <w:delText xml:space="preserve">pp. 92(3), 683-693, 1970. </w:delText>
                      </w:r>
                    </w:del>
                  </w:p>
                </w:tc>
              </w:tr>
              <w:tr w:rsidR="00DB1059" w:rsidDel="00361893" w14:paraId="3DDC4D2D" w14:textId="77777777">
                <w:trPr>
                  <w:divId w:val="849687450"/>
                  <w:tblCellSpacing w:w="15" w:type="dxa"/>
                  <w:del w:id="431" w:author="Kedar Joshi" w:date="2020-10-25T12:35:00Z"/>
                </w:trPr>
                <w:tc>
                  <w:tcPr>
                    <w:tcW w:w="50" w:type="pct"/>
                    <w:hideMark/>
                  </w:tcPr>
                  <w:p w14:paraId="1B5F52EF" w14:textId="77777777" w:rsidR="00DB1059" w:rsidDel="00361893" w:rsidRDefault="00DB1059">
                    <w:pPr>
                      <w:pStyle w:val="Bibliography"/>
                      <w:rPr>
                        <w:del w:id="432" w:author="Kedar Joshi" w:date="2020-10-25T12:35:00Z"/>
                        <w:noProof/>
                      </w:rPr>
                    </w:pPr>
                    <w:del w:id="433" w:author="Kedar Joshi" w:date="2020-10-25T12:35:00Z">
                      <w:r w:rsidDel="00361893">
                        <w:rPr>
                          <w:noProof/>
                        </w:rPr>
                        <w:delText xml:space="preserve">[14] </w:delText>
                      </w:r>
                    </w:del>
                  </w:p>
                </w:tc>
                <w:tc>
                  <w:tcPr>
                    <w:tcW w:w="0" w:type="auto"/>
                    <w:hideMark/>
                  </w:tcPr>
                  <w:p w14:paraId="32FD636E" w14:textId="77777777" w:rsidR="00DB1059" w:rsidDel="00361893" w:rsidRDefault="00DB1059">
                    <w:pPr>
                      <w:pStyle w:val="Bibliography"/>
                      <w:rPr>
                        <w:del w:id="434" w:author="Kedar Joshi" w:date="2020-10-25T12:35:00Z"/>
                        <w:noProof/>
                      </w:rPr>
                    </w:pPr>
                    <w:del w:id="435" w:author="Kedar Joshi" w:date="2020-10-25T12:35:00Z">
                      <w:r w:rsidDel="00361893">
                        <w:rPr>
                          <w:noProof/>
                        </w:rPr>
                        <w:delText xml:space="preserve">R. S. Hahn and R. P. Lindsay, "The influence of process variables on material removal, surface integrity, surface finish and vibration in grinding," </w:delText>
                      </w:r>
                      <w:r w:rsidDel="00361893">
                        <w:rPr>
                          <w:i/>
                          <w:iCs/>
                          <w:noProof/>
                        </w:rPr>
                        <w:delText xml:space="preserve">Advances in Machine Tool Design and Research, </w:delText>
                      </w:r>
                      <w:r w:rsidDel="00361893">
                        <w:rPr>
                          <w:noProof/>
                        </w:rPr>
                        <w:delText xml:space="preserve">pp. 95-117, 1969. </w:delText>
                      </w:r>
                    </w:del>
                  </w:p>
                </w:tc>
              </w:tr>
              <w:tr w:rsidR="00DB1059" w:rsidDel="00361893" w14:paraId="20EF749F" w14:textId="77777777">
                <w:trPr>
                  <w:divId w:val="849687450"/>
                  <w:tblCellSpacing w:w="15" w:type="dxa"/>
                  <w:del w:id="436" w:author="Kedar Joshi" w:date="2020-10-25T12:35:00Z"/>
                </w:trPr>
                <w:tc>
                  <w:tcPr>
                    <w:tcW w:w="50" w:type="pct"/>
                    <w:hideMark/>
                  </w:tcPr>
                  <w:p w14:paraId="4789857F" w14:textId="77777777" w:rsidR="00DB1059" w:rsidDel="00361893" w:rsidRDefault="00DB1059">
                    <w:pPr>
                      <w:pStyle w:val="Bibliography"/>
                      <w:rPr>
                        <w:del w:id="437" w:author="Kedar Joshi" w:date="2020-10-25T12:35:00Z"/>
                        <w:noProof/>
                      </w:rPr>
                    </w:pPr>
                    <w:del w:id="438" w:author="Kedar Joshi" w:date="2020-10-25T12:35:00Z">
                      <w:r w:rsidDel="00361893">
                        <w:rPr>
                          <w:noProof/>
                        </w:rPr>
                        <w:delText xml:space="preserve">[15] </w:delText>
                      </w:r>
                    </w:del>
                  </w:p>
                </w:tc>
                <w:tc>
                  <w:tcPr>
                    <w:tcW w:w="0" w:type="auto"/>
                    <w:hideMark/>
                  </w:tcPr>
                  <w:p w14:paraId="01D3444A" w14:textId="77777777" w:rsidR="00DB1059" w:rsidDel="00361893" w:rsidRDefault="00DB1059">
                    <w:pPr>
                      <w:pStyle w:val="Bibliography"/>
                      <w:rPr>
                        <w:del w:id="439" w:author="Kedar Joshi" w:date="2020-10-25T12:35:00Z"/>
                        <w:noProof/>
                      </w:rPr>
                    </w:pPr>
                    <w:del w:id="440" w:author="Kedar Joshi" w:date="2020-10-25T12:35:00Z">
                      <w:r w:rsidDel="00361893">
                        <w:rPr>
                          <w:noProof/>
                        </w:rPr>
                        <w:delText xml:space="preserve">S. Malkin and S. Kannappan, "Effects of grain size and operating parameters on the mechanics of grinding," </w:delText>
                      </w:r>
                      <w:r w:rsidDel="00361893">
                        <w:rPr>
                          <w:i/>
                          <w:iCs/>
                          <w:noProof/>
                        </w:rPr>
                        <w:delText xml:space="preserve">J. Eng. Ind. Trans ASME Ser. B, </w:delText>
                      </w:r>
                      <w:r w:rsidDel="00361893">
                        <w:rPr>
                          <w:noProof/>
                        </w:rPr>
                        <w:delText xml:space="preserve">vol. 94, pp. 833-842, 1972. </w:delText>
                      </w:r>
                    </w:del>
                  </w:p>
                </w:tc>
              </w:tr>
              <w:tr w:rsidR="00DB1059" w:rsidDel="00361893" w14:paraId="62185155" w14:textId="77777777">
                <w:trPr>
                  <w:divId w:val="849687450"/>
                  <w:tblCellSpacing w:w="15" w:type="dxa"/>
                  <w:del w:id="441" w:author="Kedar Joshi" w:date="2020-10-25T12:35:00Z"/>
                </w:trPr>
                <w:tc>
                  <w:tcPr>
                    <w:tcW w:w="50" w:type="pct"/>
                    <w:hideMark/>
                  </w:tcPr>
                  <w:p w14:paraId="1D59B1E9" w14:textId="77777777" w:rsidR="00DB1059" w:rsidDel="00361893" w:rsidRDefault="00DB1059">
                    <w:pPr>
                      <w:pStyle w:val="Bibliography"/>
                      <w:rPr>
                        <w:del w:id="442" w:author="Kedar Joshi" w:date="2020-10-25T12:35:00Z"/>
                        <w:noProof/>
                      </w:rPr>
                    </w:pPr>
                    <w:del w:id="443" w:author="Kedar Joshi" w:date="2020-10-25T12:35:00Z">
                      <w:r w:rsidDel="00361893">
                        <w:rPr>
                          <w:noProof/>
                        </w:rPr>
                        <w:delText xml:space="preserve">[16] </w:delText>
                      </w:r>
                    </w:del>
                  </w:p>
                </w:tc>
                <w:tc>
                  <w:tcPr>
                    <w:tcW w:w="0" w:type="auto"/>
                    <w:hideMark/>
                  </w:tcPr>
                  <w:p w14:paraId="150B0054" w14:textId="77777777" w:rsidR="00DB1059" w:rsidDel="00361893" w:rsidRDefault="00DB1059">
                    <w:pPr>
                      <w:pStyle w:val="Bibliography"/>
                      <w:rPr>
                        <w:del w:id="444" w:author="Kedar Joshi" w:date="2020-10-25T12:35:00Z"/>
                        <w:noProof/>
                      </w:rPr>
                    </w:pPr>
                    <w:del w:id="445" w:author="Kedar Joshi" w:date="2020-10-25T12:35:00Z">
                      <w:r w:rsidDel="00361893">
                        <w:rPr>
                          <w:noProof/>
                        </w:rPr>
                        <w:delText xml:space="preserve">G. K. Lal, "Forces in vertical surface grinding," </w:delText>
                      </w:r>
                      <w:r w:rsidDel="00361893">
                        <w:rPr>
                          <w:i/>
                          <w:iCs/>
                          <w:noProof/>
                        </w:rPr>
                        <w:delText xml:space="preserve">International Journal of Machine Tool Design and Research, </w:delText>
                      </w:r>
                      <w:r w:rsidDel="00361893">
                        <w:rPr>
                          <w:noProof/>
                        </w:rPr>
                        <w:delText xml:space="preserve">vol. 8, no. 1, pp. 33-43, 1968. </w:delText>
                      </w:r>
                    </w:del>
                  </w:p>
                </w:tc>
              </w:tr>
              <w:tr w:rsidR="00DB1059" w:rsidDel="00361893" w14:paraId="6205D16E" w14:textId="77777777">
                <w:trPr>
                  <w:divId w:val="849687450"/>
                  <w:tblCellSpacing w:w="15" w:type="dxa"/>
                  <w:del w:id="446" w:author="Kedar Joshi" w:date="2020-10-25T12:35:00Z"/>
                </w:trPr>
                <w:tc>
                  <w:tcPr>
                    <w:tcW w:w="50" w:type="pct"/>
                    <w:hideMark/>
                  </w:tcPr>
                  <w:p w14:paraId="59F51A45" w14:textId="77777777" w:rsidR="00DB1059" w:rsidDel="00361893" w:rsidRDefault="00DB1059">
                    <w:pPr>
                      <w:pStyle w:val="Bibliography"/>
                      <w:rPr>
                        <w:del w:id="447" w:author="Kedar Joshi" w:date="2020-10-25T12:35:00Z"/>
                        <w:noProof/>
                      </w:rPr>
                    </w:pPr>
                    <w:del w:id="448" w:author="Kedar Joshi" w:date="2020-10-25T12:35:00Z">
                      <w:r w:rsidDel="00361893">
                        <w:rPr>
                          <w:noProof/>
                        </w:rPr>
                        <w:delText xml:space="preserve">[17] </w:delText>
                      </w:r>
                    </w:del>
                  </w:p>
                </w:tc>
                <w:tc>
                  <w:tcPr>
                    <w:tcW w:w="0" w:type="auto"/>
                    <w:hideMark/>
                  </w:tcPr>
                  <w:p w14:paraId="2AFDB497" w14:textId="177FA04B" w:rsidR="00DB1059" w:rsidDel="00361893" w:rsidRDefault="00DB1059">
                    <w:pPr>
                      <w:pStyle w:val="Bibliography"/>
                      <w:rPr>
                        <w:del w:id="449" w:author="Kedar Joshi" w:date="2020-10-25T12:35:00Z"/>
                        <w:noProof/>
                      </w:rPr>
                    </w:pPr>
                    <w:del w:id="450" w:author="Kedar Joshi" w:date="2020-10-25T12:35:00Z">
                      <w:r w:rsidDel="00361893">
                        <w:rPr>
                          <w:noProof/>
                        </w:rPr>
                        <w:delText xml:space="preserve">G. Srihari and G. K. Lal, "Mechanics of vertical surface grinding," </w:delText>
                      </w:r>
                      <w:r w:rsidDel="00361893">
                        <w:rPr>
                          <w:i/>
                          <w:iCs/>
                          <w:noProof/>
                        </w:rPr>
                        <w:delText xml:space="preserve">Journal of </w:delText>
                      </w:r>
                      <w:r w:rsidR="00CA31DB" w:rsidDel="00361893">
                        <w:rPr>
                          <w:i/>
                          <w:iCs/>
                          <w:noProof/>
                        </w:rPr>
                        <w:delText>M</w:delText>
                      </w:r>
                      <w:r w:rsidDel="00361893">
                        <w:rPr>
                          <w:i/>
                          <w:iCs/>
                          <w:noProof/>
                        </w:rPr>
                        <w:delText xml:space="preserve">aterials </w:delText>
                      </w:r>
                      <w:r w:rsidR="00CA31DB" w:rsidDel="00361893">
                        <w:rPr>
                          <w:i/>
                          <w:iCs/>
                          <w:noProof/>
                        </w:rPr>
                        <w:delText>P</w:delText>
                      </w:r>
                      <w:r w:rsidDel="00361893">
                        <w:rPr>
                          <w:i/>
                          <w:iCs/>
                          <w:noProof/>
                        </w:rPr>
                        <w:delText xml:space="preserve">rocessing </w:delText>
                      </w:r>
                      <w:r w:rsidR="00CA31DB" w:rsidDel="00361893">
                        <w:rPr>
                          <w:i/>
                          <w:iCs/>
                          <w:noProof/>
                        </w:rPr>
                        <w:delText>T</w:delText>
                      </w:r>
                      <w:r w:rsidDel="00361893">
                        <w:rPr>
                          <w:i/>
                          <w:iCs/>
                          <w:noProof/>
                        </w:rPr>
                        <w:delText xml:space="preserve">echnology, </w:delText>
                      </w:r>
                      <w:r w:rsidDel="00361893">
                        <w:rPr>
                          <w:noProof/>
                        </w:rPr>
                        <w:delText xml:space="preserve">vol. 44, no. 1-2, pp. 14-28, 1994. </w:delText>
                      </w:r>
                    </w:del>
                  </w:p>
                </w:tc>
              </w:tr>
              <w:tr w:rsidR="00DB1059" w:rsidDel="00361893" w14:paraId="7338312F" w14:textId="77777777">
                <w:trPr>
                  <w:divId w:val="849687450"/>
                  <w:tblCellSpacing w:w="15" w:type="dxa"/>
                  <w:del w:id="451" w:author="Kedar Joshi" w:date="2020-10-25T12:35:00Z"/>
                </w:trPr>
                <w:tc>
                  <w:tcPr>
                    <w:tcW w:w="50" w:type="pct"/>
                    <w:hideMark/>
                  </w:tcPr>
                  <w:p w14:paraId="14405B3B" w14:textId="77777777" w:rsidR="00DB1059" w:rsidDel="00361893" w:rsidRDefault="00DB1059">
                    <w:pPr>
                      <w:pStyle w:val="Bibliography"/>
                      <w:rPr>
                        <w:del w:id="452" w:author="Kedar Joshi" w:date="2020-10-25T12:35:00Z"/>
                        <w:noProof/>
                      </w:rPr>
                    </w:pPr>
                    <w:del w:id="453" w:author="Kedar Joshi" w:date="2020-10-25T12:35:00Z">
                      <w:r w:rsidDel="00361893">
                        <w:rPr>
                          <w:noProof/>
                        </w:rPr>
                        <w:delText xml:space="preserve">[18] </w:delText>
                      </w:r>
                    </w:del>
                  </w:p>
                </w:tc>
                <w:tc>
                  <w:tcPr>
                    <w:tcW w:w="0" w:type="auto"/>
                    <w:hideMark/>
                  </w:tcPr>
                  <w:p w14:paraId="03F899FD" w14:textId="77777777" w:rsidR="00DB1059" w:rsidDel="00361893" w:rsidRDefault="00DB1059">
                    <w:pPr>
                      <w:pStyle w:val="Bibliography"/>
                      <w:rPr>
                        <w:del w:id="454" w:author="Kedar Joshi" w:date="2020-10-25T12:35:00Z"/>
                        <w:noProof/>
                      </w:rPr>
                    </w:pPr>
                    <w:del w:id="455" w:author="Kedar Joshi" w:date="2020-10-25T12:35:00Z">
                      <w:r w:rsidDel="00361893">
                        <w:rPr>
                          <w:noProof/>
                        </w:rPr>
                        <w:delText xml:space="preserve">S. Malkin and C. Guo, Grinding technology: theory and application of machining with abrasives, Industrial Press Inc., 2008. </w:delText>
                      </w:r>
                    </w:del>
                  </w:p>
                </w:tc>
              </w:tr>
              <w:tr w:rsidR="00DB1059" w:rsidDel="00361893" w14:paraId="747D4C07" w14:textId="77777777">
                <w:trPr>
                  <w:divId w:val="849687450"/>
                  <w:tblCellSpacing w:w="15" w:type="dxa"/>
                  <w:del w:id="456" w:author="Kedar Joshi" w:date="2020-10-25T12:35:00Z"/>
                </w:trPr>
                <w:tc>
                  <w:tcPr>
                    <w:tcW w:w="50" w:type="pct"/>
                    <w:hideMark/>
                  </w:tcPr>
                  <w:p w14:paraId="4DC3D3B5" w14:textId="77777777" w:rsidR="00DB1059" w:rsidDel="00361893" w:rsidRDefault="00DB1059">
                    <w:pPr>
                      <w:pStyle w:val="Bibliography"/>
                      <w:rPr>
                        <w:del w:id="457" w:author="Kedar Joshi" w:date="2020-10-25T12:35:00Z"/>
                        <w:noProof/>
                      </w:rPr>
                    </w:pPr>
                    <w:del w:id="458" w:author="Kedar Joshi" w:date="2020-10-25T12:35:00Z">
                      <w:r w:rsidDel="00361893">
                        <w:rPr>
                          <w:noProof/>
                        </w:rPr>
                        <w:delText xml:space="preserve">[19] </w:delText>
                      </w:r>
                    </w:del>
                  </w:p>
                </w:tc>
                <w:tc>
                  <w:tcPr>
                    <w:tcW w:w="0" w:type="auto"/>
                    <w:hideMark/>
                  </w:tcPr>
                  <w:p w14:paraId="6C9D9580" w14:textId="16352BA0" w:rsidR="00DB1059" w:rsidDel="00361893" w:rsidRDefault="00DB1059">
                    <w:pPr>
                      <w:pStyle w:val="Bibliography"/>
                      <w:rPr>
                        <w:del w:id="459" w:author="Kedar Joshi" w:date="2020-10-25T12:35:00Z"/>
                        <w:noProof/>
                      </w:rPr>
                    </w:pPr>
                    <w:del w:id="460" w:author="Kedar Joshi" w:date="2020-10-25T12:35:00Z">
                      <w:r w:rsidDel="00361893">
                        <w:rPr>
                          <w:noProof/>
                        </w:rPr>
                        <w:delText xml:space="preserve">W. Wang , F. Liu, Z. Liu and C. Yun, "Prediction of depth of cut for robotic belt grinding," </w:delText>
                      </w:r>
                      <w:r w:rsidDel="00361893">
                        <w:rPr>
                          <w:i/>
                          <w:iCs/>
                          <w:noProof/>
                        </w:rPr>
                        <w:delText xml:space="preserve">International Journal of Advanced Manufacturing Technology, </w:delText>
                      </w:r>
                      <w:r w:rsidDel="00361893">
                        <w:rPr>
                          <w:noProof/>
                        </w:rPr>
                        <w:delText xml:space="preserve">vol. 91, no. 1-4, pp. 699-708, 2017. </w:delText>
                      </w:r>
                    </w:del>
                  </w:p>
                </w:tc>
              </w:tr>
              <w:tr w:rsidR="00DB1059" w:rsidDel="00361893" w14:paraId="5F34C3D5" w14:textId="77777777">
                <w:trPr>
                  <w:divId w:val="849687450"/>
                  <w:tblCellSpacing w:w="15" w:type="dxa"/>
                  <w:del w:id="461" w:author="Kedar Joshi" w:date="2020-10-25T12:35:00Z"/>
                </w:trPr>
                <w:tc>
                  <w:tcPr>
                    <w:tcW w:w="50" w:type="pct"/>
                    <w:hideMark/>
                  </w:tcPr>
                  <w:p w14:paraId="05DAA48E" w14:textId="77777777" w:rsidR="00DB1059" w:rsidDel="00361893" w:rsidRDefault="00DB1059">
                    <w:pPr>
                      <w:pStyle w:val="Bibliography"/>
                      <w:rPr>
                        <w:del w:id="462" w:author="Kedar Joshi" w:date="2020-10-25T12:35:00Z"/>
                        <w:noProof/>
                      </w:rPr>
                    </w:pPr>
                    <w:del w:id="463" w:author="Kedar Joshi" w:date="2020-10-25T12:35:00Z">
                      <w:r w:rsidDel="00361893">
                        <w:rPr>
                          <w:noProof/>
                        </w:rPr>
                        <w:delText xml:space="preserve">[20] </w:delText>
                      </w:r>
                    </w:del>
                  </w:p>
                </w:tc>
                <w:tc>
                  <w:tcPr>
                    <w:tcW w:w="0" w:type="auto"/>
                    <w:hideMark/>
                  </w:tcPr>
                  <w:p w14:paraId="2FE78061" w14:textId="77777777" w:rsidR="00DB1059" w:rsidDel="00361893" w:rsidRDefault="00DB1059">
                    <w:pPr>
                      <w:pStyle w:val="Bibliography"/>
                      <w:rPr>
                        <w:del w:id="464" w:author="Kedar Joshi" w:date="2020-10-25T12:35:00Z"/>
                        <w:noProof/>
                      </w:rPr>
                    </w:pPr>
                    <w:del w:id="465" w:author="Kedar Joshi" w:date="2020-10-25T12:35:00Z">
                      <w:r w:rsidDel="00361893">
                        <w:rPr>
                          <w:noProof/>
                        </w:rPr>
                        <w:delText xml:space="preserve">D. Zhu, S. Luo, L. Yang, W. Chen, S. Yan and H. Ding, "On energetic assessment of cutting mechanisms in robot-assisted belt grinding of titanium alloys," </w:delText>
                      </w:r>
                      <w:r w:rsidDel="00361893">
                        <w:rPr>
                          <w:i/>
                          <w:iCs/>
                          <w:noProof/>
                        </w:rPr>
                        <w:delText xml:space="preserve">Tribology International, </w:delText>
                      </w:r>
                      <w:r w:rsidDel="00361893">
                        <w:rPr>
                          <w:noProof/>
                        </w:rPr>
                        <w:delText xml:space="preserve">vol. 90, pp. 55-59, 2015. </w:delText>
                      </w:r>
                    </w:del>
                  </w:p>
                </w:tc>
              </w:tr>
              <w:tr w:rsidR="00DB1059" w:rsidDel="00361893" w14:paraId="3DCAA670" w14:textId="77777777">
                <w:trPr>
                  <w:divId w:val="849687450"/>
                  <w:tblCellSpacing w:w="15" w:type="dxa"/>
                  <w:del w:id="466" w:author="Kedar Joshi" w:date="2020-10-25T12:35:00Z"/>
                </w:trPr>
                <w:tc>
                  <w:tcPr>
                    <w:tcW w:w="50" w:type="pct"/>
                    <w:hideMark/>
                  </w:tcPr>
                  <w:p w14:paraId="06499DDF" w14:textId="77777777" w:rsidR="00DB1059" w:rsidDel="00361893" w:rsidRDefault="00DB1059">
                    <w:pPr>
                      <w:pStyle w:val="Bibliography"/>
                      <w:rPr>
                        <w:del w:id="467" w:author="Kedar Joshi" w:date="2020-10-25T12:35:00Z"/>
                        <w:noProof/>
                      </w:rPr>
                    </w:pPr>
                    <w:del w:id="468" w:author="Kedar Joshi" w:date="2020-10-25T12:35:00Z">
                      <w:r w:rsidDel="00361893">
                        <w:rPr>
                          <w:noProof/>
                        </w:rPr>
                        <w:delText xml:space="preserve">[21] </w:delText>
                      </w:r>
                    </w:del>
                  </w:p>
                </w:tc>
                <w:tc>
                  <w:tcPr>
                    <w:tcW w:w="0" w:type="auto"/>
                    <w:hideMark/>
                  </w:tcPr>
                  <w:p w14:paraId="513A1F2B" w14:textId="77777777" w:rsidR="00DB1059" w:rsidDel="00361893" w:rsidRDefault="00DB1059">
                    <w:pPr>
                      <w:pStyle w:val="Bibliography"/>
                      <w:rPr>
                        <w:del w:id="469" w:author="Kedar Joshi" w:date="2020-10-25T12:35:00Z"/>
                        <w:noProof/>
                      </w:rPr>
                    </w:pPr>
                    <w:del w:id="470" w:author="Kedar Joshi" w:date="2020-10-25T12:35:00Z">
                      <w:r w:rsidDel="00361893">
                        <w:rPr>
                          <w:noProof/>
                        </w:rPr>
                        <w:delText xml:space="preserve">X. Ren, M. Cabaravdic, X. Zhang and B. Kuhlenkotter, "A local process model for simulation of robotic belt grinding," </w:delText>
                      </w:r>
                      <w:r w:rsidDel="00361893">
                        <w:rPr>
                          <w:i/>
                          <w:iCs/>
                          <w:noProof/>
                        </w:rPr>
                        <w:delText xml:space="preserve">International Journal of Machine Tools and Manufacture, </w:delText>
                      </w:r>
                      <w:r w:rsidDel="00361893">
                        <w:rPr>
                          <w:noProof/>
                        </w:rPr>
                        <w:delText xml:space="preserve">vol. 47, no. 6, pp. 962-970, 2007. </w:delText>
                      </w:r>
                    </w:del>
                  </w:p>
                </w:tc>
              </w:tr>
              <w:tr w:rsidR="00DB1059" w:rsidDel="00361893" w14:paraId="5D1474CA" w14:textId="77777777">
                <w:trPr>
                  <w:divId w:val="849687450"/>
                  <w:tblCellSpacing w:w="15" w:type="dxa"/>
                  <w:del w:id="471" w:author="Kedar Joshi" w:date="2020-10-25T12:35:00Z"/>
                </w:trPr>
                <w:tc>
                  <w:tcPr>
                    <w:tcW w:w="50" w:type="pct"/>
                    <w:hideMark/>
                  </w:tcPr>
                  <w:p w14:paraId="225FED28" w14:textId="77777777" w:rsidR="00DB1059" w:rsidDel="00361893" w:rsidRDefault="00DB1059">
                    <w:pPr>
                      <w:pStyle w:val="Bibliography"/>
                      <w:rPr>
                        <w:del w:id="472" w:author="Kedar Joshi" w:date="2020-10-25T12:35:00Z"/>
                        <w:noProof/>
                      </w:rPr>
                    </w:pPr>
                    <w:del w:id="473" w:author="Kedar Joshi" w:date="2020-10-25T12:35:00Z">
                      <w:r w:rsidDel="00361893">
                        <w:rPr>
                          <w:noProof/>
                        </w:rPr>
                        <w:delText xml:space="preserve">[22] </w:delText>
                      </w:r>
                    </w:del>
                  </w:p>
                </w:tc>
                <w:tc>
                  <w:tcPr>
                    <w:tcW w:w="0" w:type="auto"/>
                    <w:hideMark/>
                  </w:tcPr>
                  <w:p w14:paraId="5519E289" w14:textId="77777777" w:rsidR="00DB1059" w:rsidDel="00361893" w:rsidRDefault="00DB1059">
                    <w:pPr>
                      <w:pStyle w:val="Bibliography"/>
                      <w:rPr>
                        <w:del w:id="474" w:author="Kedar Joshi" w:date="2020-10-25T12:35:00Z"/>
                        <w:noProof/>
                      </w:rPr>
                    </w:pPr>
                    <w:del w:id="475" w:author="Kedar Joshi" w:date="2020-10-25T12:35:00Z">
                      <w:r w:rsidDel="00361893">
                        <w:rPr>
                          <w:noProof/>
                        </w:rPr>
                        <w:delText xml:space="preserve">S. Yixu, L. Hongbo and Y. Zehong, "An adaptive modeling method for a robot belt grinding process," </w:delText>
                      </w:r>
                      <w:r w:rsidDel="00361893">
                        <w:rPr>
                          <w:i/>
                          <w:iCs/>
                          <w:noProof/>
                        </w:rPr>
                        <w:delText xml:space="preserve">IEEE/ASME Transactions on Mechatronics, </w:delText>
                      </w:r>
                      <w:r w:rsidDel="00361893">
                        <w:rPr>
                          <w:noProof/>
                        </w:rPr>
                        <w:delText xml:space="preserve">vol. 17, no. 2, pp. 309-317, 2011. </w:delText>
                      </w:r>
                    </w:del>
                  </w:p>
                </w:tc>
              </w:tr>
              <w:tr w:rsidR="00DB1059" w:rsidDel="00361893" w14:paraId="2D990359" w14:textId="77777777">
                <w:trPr>
                  <w:divId w:val="849687450"/>
                  <w:tblCellSpacing w:w="15" w:type="dxa"/>
                  <w:del w:id="476" w:author="Kedar Joshi" w:date="2020-10-25T12:35:00Z"/>
                </w:trPr>
                <w:tc>
                  <w:tcPr>
                    <w:tcW w:w="50" w:type="pct"/>
                    <w:hideMark/>
                  </w:tcPr>
                  <w:p w14:paraId="74D14D1C" w14:textId="77777777" w:rsidR="00DB1059" w:rsidDel="00361893" w:rsidRDefault="00DB1059">
                    <w:pPr>
                      <w:pStyle w:val="Bibliography"/>
                      <w:rPr>
                        <w:del w:id="477" w:author="Kedar Joshi" w:date="2020-10-25T12:35:00Z"/>
                        <w:noProof/>
                      </w:rPr>
                    </w:pPr>
                    <w:del w:id="478" w:author="Kedar Joshi" w:date="2020-10-25T12:35:00Z">
                      <w:r w:rsidDel="00361893">
                        <w:rPr>
                          <w:noProof/>
                        </w:rPr>
                        <w:delText xml:space="preserve">[23] </w:delText>
                      </w:r>
                    </w:del>
                  </w:p>
                </w:tc>
                <w:tc>
                  <w:tcPr>
                    <w:tcW w:w="0" w:type="auto"/>
                    <w:hideMark/>
                  </w:tcPr>
                  <w:p w14:paraId="1C88224F" w14:textId="77777777" w:rsidR="00DB1059" w:rsidDel="00361893" w:rsidRDefault="00DB1059">
                    <w:pPr>
                      <w:pStyle w:val="Bibliography"/>
                      <w:rPr>
                        <w:del w:id="479" w:author="Kedar Joshi" w:date="2020-10-25T12:35:00Z"/>
                        <w:noProof/>
                      </w:rPr>
                    </w:pPr>
                    <w:del w:id="480" w:author="Kedar Joshi" w:date="2020-10-25T12:35:00Z">
                      <w:r w:rsidDel="00361893">
                        <w:rPr>
                          <w:noProof/>
                        </w:rPr>
                        <w:delText xml:space="preserve">X. Xie and L. Sun, "Force control based robotic grinding system and application," </w:delText>
                      </w:r>
                      <w:r w:rsidDel="00361893">
                        <w:rPr>
                          <w:i/>
                          <w:iCs/>
                          <w:noProof/>
                        </w:rPr>
                        <w:delText xml:space="preserve">2016 12th World Congress on Intelligent Control and Automation, </w:delText>
                      </w:r>
                      <w:r w:rsidDel="00361893">
                        <w:rPr>
                          <w:noProof/>
                        </w:rPr>
                        <w:delText xml:space="preserve">pp. 2552-2555, 2016. </w:delText>
                      </w:r>
                    </w:del>
                  </w:p>
                </w:tc>
              </w:tr>
              <w:tr w:rsidR="00DB1059" w:rsidDel="00361893" w14:paraId="35862CD5" w14:textId="77777777">
                <w:trPr>
                  <w:divId w:val="849687450"/>
                  <w:tblCellSpacing w:w="15" w:type="dxa"/>
                  <w:del w:id="481" w:author="Kedar Joshi" w:date="2020-10-25T12:35:00Z"/>
                </w:trPr>
                <w:tc>
                  <w:tcPr>
                    <w:tcW w:w="50" w:type="pct"/>
                    <w:hideMark/>
                  </w:tcPr>
                  <w:p w14:paraId="62222E38" w14:textId="77777777" w:rsidR="00DB1059" w:rsidDel="00361893" w:rsidRDefault="00DB1059">
                    <w:pPr>
                      <w:pStyle w:val="Bibliography"/>
                      <w:rPr>
                        <w:del w:id="482" w:author="Kedar Joshi" w:date="2020-10-25T12:35:00Z"/>
                        <w:noProof/>
                      </w:rPr>
                    </w:pPr>
                    <w:del w:id="483" w:author="Kedar Joshi" w:date="2020-10-25T12:35:00Z">
                      <w:r w:rsidDel="00361893">
                        <w:rPr>
                          <w:noProof/>
                        </w:rPr>
                        <w:delText xml:space="preserve">[24] </w:delText>
                      </w:r>
                    </w:del>
                  </w:p>
                </w:tc>
                <w:tc>
                  <w:tcPr>
                    <w:tcW w:w="0" w:type="auto"/>
                    <w:hideMark/>
                  </w:tcPr>
                  <w:p w14:paraId="5453FFB9" w14:textId="77777777" w:rsidR="00DB1059" w:rsidDel="00361893" w:rsidRDefault="00DB1059">
                    <w:pPr>
                      <w:pStyle w:val="Bibliography"/>
                      <w:rPr>
                        <w:del w:id="484" w:author="Kedar Joshi" w:date="2020-10-25T12:35:00Z"/>
                        <w:noProof/>
                      </w:rPr>
                    </w:pPr>
                    <w:del w:id="485" w:author="Kedar Joshi" w:date="2020-10-25T12:35:00Z">
                      <w:r w:rsidDel="00361893">
                        <w:rPr>
                          <w:noProof/>
                        </w:rPr>
                        <w:delText xml:space="preserve">Y. Sun, D. J. Giblin and K. Kazerounian, "Accurate robotic belt grinding of workpieces with complex geometries using relative calibration techniques," </w:delText>
                      </w:r>
                      <w:r w:rsidDel="00361893">
                        <w:rPr>
                          <w:i/>
                          <w:iCs/>
                          <w:noProof/>
                        </w:rPr>
                        <w:delText xml:space="preserve">Robotics and Computer-Integrated Manufacturing, </w:delText>
                      </w:r>
                      <w:r w:rsidDel="00361893">
                        <w:rPr>
                          <w:noProof/>
                        </w:rPr>
                        <w:delText xml:space="preserve">vol. 25, no. 1, pp. 204-210, 2009. </w:delText>
                      </w:r>
                    </w:del>
                  </w:p>
                </w:tc>
              </w:tr>
              <w:tr w:rsidR="00DB1059" w:rsidDel="00361893" w14:paraId="423F210B" w14:textId="77777777">
                <w:trPr>
                  <w:divId w:val="849687450"/>
                  <w:tblCellSpacing w:w="15" w:type="dxa"/>
                  <w:del w:id="486" w:author="Kedar Joshi" w:date="2020-10-25T12:35:00Z"/>
                </w:trPr>
                <w:tc>
                  <w:tcPr>
                    <w:tcW w:w="50" w:type="pct"/>
                    <w:hideMark/>
                  </w:tcPr>
                  <w:p w14:paraId="7772ABEF" w14:textId="77777777" w:rsidR="00DB1059" w:rsidDel="00361893" w:rsidRDefault="00DB1059">
                    <w:pPr>
                      <w:pStyle w:val="Bibliography"/>
                      <w:rPr>
                        <w:del w:id="487" w:author="Kedar Joshi" w:date="2020-10-25T12:35:00Z"/>
                        <w:noProof/>
                      </w:rPr>
                    </w:pPr>
                    <w:del w:id="488" w:author="Kedar Joshi" w:date="2020-10-25T12:35:00Z">
                      <w:r w:rsidDel="00361893">
                        <w:rPr>
                          <w:noProof/>
                        </w:rPr>
                        <w:delText xml:space="preserve">[25] </w:delText>
                      </w:r>
                    </w:del>
                  </w:p>
                </w:tc>
                <w:tc>
                  <w:tcPr>
                    <w:tcW w:w="0" w:type="auto"/>
                    <w:hideMark/>
                  </w:tcPr>
                  <w:p w14:paraId="053AF7C0" w14:textId="4EC69002" w:rsidR="00DB1059" w:rsidDel="00361893" w:rsidRDefault="00DB1059">
                    <w:pPr>
                      <w:pStyle w:val="Bibliography"/>
                      <w:rPr>
                        <w:del w:id="489" w:author="Kedar Joshi" w:date="2020-10-25T12:35:00Z"/>
                        <w:noProof/>
                      </w:rPr>
                    </w:pPr>
                    <w:del w:id="490" w:author="Kedar Joshi" w:date="2020-10-25T12:35:00Z">
                      <w:r w:rsidDel="00361893">
                        <w:rPr>
                          <w:noProof/>
                        </w:rPr>
                        <w:delText xml:space="preserve">H. Huang, Z. M. Gong, X. Q. Chen and L. Zhou, "Robotic grinding and polishing for turbine-vane overhaul," </w:delText>
                      </w:r>
                      <w:r w:rsidDel="00361893">
                        <w:rPr>
                          <w:i/>
                          <w:iCs/>
                          <w:noProof/>
                        </w:rPr>
                        <w:delText xml:space="preserve">Journal of </w:delText>
                      </w:r>
                      <w:r w:rsidR="002758CC" w:rsidDel="00361893">
                        <w:rPr>
                          <w:i/>
                          <w:iCs/>
                          <w:noProof/>
                        </w:rPr>
                        <w:delText>M</w:delText>
                      </w:r>
                      <w:r w:rsidDel="00361893">
                        <w:rPr>
                          <w:i/>
                          <w:iCs/>
                          <w:noProof/>
                        </w:rPr>
                        <w:delText xml:space="preserve">aterials </w:delText>
                      </w:r>
                      <w:r w:rsidR="002758CC" w:rsidDel="00361893">
                        <w:rPr>
                          <w:i/>
                          <w:iCs/>
                          <w:noProof/>
                        </w:rPr>
                        <w:delText>P</w:delText>
                      </w:r>
                      <w:r w:rsidDel="00361893">
                        <w:rPr>
                          <w:i/>
                          <w:iCs/>
                          <w:noProof/>
                        </w:rPr>
                        <w:delText xml:space="preserve">rocessing </w:delText>
                      </w:r>
                      <w:r w:rsidR="002758CC" w:rsidDel="00361893">
                        <w:rPr>
                          <w:i/>
                          <w:iCs/>
                          <w:noProof/>
                        </w:rPr>
                        <w:delText>T</w:delText>
                      </w:r>
                      <w:r w:rsidDel="00361893">
                        <w:rPr>
                          <w:i/>
                          <w:iCs/>
                          <w:noProof/>
                        </w:rPr>
                        <w:delText xml:space="preserve">echnology, </w:delText>
                      </w:r>
                      <w:r w:rsidDel="00361893">
                        <w:rPr>
                          <w:noProof/>
                        </w:rPr>
                        <w:delText xml:space="preserve">vol. 127, no. 2, pp. 140-145, 2002. </w:delText>
                      </w:r>
                    </w:del>
                  </w:p>
                </w:tc>
              </w:tr>
              <w:tr w:rsidR="00DB1059" w:rsidDel="00361893" w14:paraId="79B45CD2" w14:textId="77777777">
                <w:trPr>
                  <w:divId w:val="849687450"/>
                  <w:tblCellSpacing w:w="15" w:type="dxa"/>
                  <w:del w:id="491" w:author="Kedar Joshi" w:date="2020-10-25T12:35:00Z"/>
                </w:trPr>
                <w:tc>
                  <w:tcPr>
                    <w:tcW w:w="50" w:type="pct"/>
                    <w:hideMark/>
                  </w:tcPr>
                  <w:p w14:paraId="0AE387DA" w14:textId="77777777" w:rsidR="00DB1059" w:rsidDel="00361893" w:rsidRDefault="00DB1059">
                    <w:pPr>
                      <w:pStyle w:val="Bibliography"/>
                      <w:rPr>
                        <w:del w:id="492" w:author="Kedar Joshi" w:date="2020-10-25T12:35:00Z"/>
                        <w:noProof/>
                      </w:rPr>
                    </w:pPr>
                    <w:del w:id="493" w:author="Kedar Joshi" w:date="2020-10-25T12:35:00Z">
                      <w:r w:rsidDel="00361893">
                        <w:rPr>
                          <w:noProof/>
                        </w:rPr>
                        <w:delText xml:space="preserve">[26] </w:delText>
                      </w:r>
                    </w:del>
                  </w:p>
                </w:tc>
                <w:tc>
                  <w:tcPr>
                    <w:tcW w:w="0" w:type="auto"/>
                    <w:hideMark/>
                  </w:tcPr>
                  <w:p w14:paraId="55DF7C67" w14:textId="33340804" w:rsidR="00DB1059" w:rsidDel="00361893" w:rsidRDefault="00DB1059">
                    <w:pPr>
                      <w:pStyle w:val="Bibliography"/>
                      <w:rPr>
                        <w:del w:id="494" w:author="Kedar Joshi" w:date="2020-10-25T12:35:00Z"/>
                        <w:noProof/>
                      </w:rPr>
                    </w:pPr>
                    <w:del w:id="495" w:author="Kedar Joshi" w:date="2020-10-25T12:35:00Z">
                      <w:r w:rsidDel="00361893">
                        <w:rPr>
                          <w:noProof/>
                        </w:rPr>
                        <w:delText xml:space="preserve">A. Olabi, M. Damak, R. Bearee, O. Gibaru and S. Leleu, "Improving the accuracy of industrial robots by offline compensation of joints errors," in </w:delText>
                      </w:r>
                      <w:r w:rsidDel="00361893">
                        <w:rPr>
                          <w:i/>
                          <w:iCs/>
                          <w:noProof/>
                        </w:rPr>
                        <w:delText>2012 IEEE International Conference on Industrial Technology</w:delText>
                      </w:r>
                      <w:r w:rsidDel="00361893">
                        <w:rPr>
                          <w:noProof/>
                        </w:rPr>
                        <w:delText xml:space="preserve">, </w:delText>
                      </w:r>
                      <w:r w:rsidR="00B5099D" w:rsidDel="00361893">
                        <w:rPr>
                          <w:noProof/>
                        </w:rPr>
                        <w:delText xml:space="preserve">Athens, </w:delText>
                      </w:r>
                      <w:r w:rsidDel="00361893">
                        <w:rPr>
                          <w:noProof/>
                        </w:rPr>
                        <w:delText>2012</w:delText>
                      </w:r>
                      <w:r w:rsidR="00B5099D" w:rsidDel="00361893">
                        <w:rPr>
                          <w:noProof/>
                        </w:rPr>
                        <w:delText>, pp. 492-497</w:delText>
                      </w:r>
                      <w:r w:rsidDel="00361893">
                        <w:rPr>
                          <w:noProof/>
                        </w:rPr>
                        <w:delText xml:space="preserve">. </w:delText>
                      </w:r>
                    </w:del>
                  </w:p>
                </w:tc>
              </w:tr>
              <w:tr w:rsidR="00DB1059" w:rsidDel="00361893" w14:paraId="43D2FA3D" w14:textId="77777777">
                <w:trPr>
                  <w:divId w:val="849687450"/>
                  <w:tblCellSpacing w:w="15" w:type="dxa"/>
                  <w:del w:id="496" w:author="Kedar Joshi" w:date="2020-10-25T12:35:00Z"/>
                </w:trPr>
                <w:tc>
                  <w:tcPr>
                    <w:tcW w:w="50" w:type="pct"/>
                    <w:hideMark/>
                  </w:tcPr>
                  <w:p w14:paraId="1759E997" w14:textId="77777777" w:rsidR="00DB1059" w:rsidDel="00361893" w:rsidRDefault="00DB1059">
                    <w:pPr>
                      <w:pStyle w:val="Bibliography"/>
                      <w:rPr>
                        <w:del w:id="497" w:author="Kedar Joshi" w:date="2020-10-25T12:35:00Z"/>
                        <w:noProof/>
                      </w:rPr>
                    </w:pPr>
                    <w:del w:id="498" w:author="Kedar Joshi" w:date="2020-10-25T12:35:00Z">
                      <w:r w:rsidDel="00361893">
                        <w:rPr>
                          <w:noProof/>
                        </w:rPr>
                        <w:delText xml:space="preserve">[27] </w:delText>
                      </w:r>
                    </w:del>
                  </w:p>
                </w:tc>
                <w:tc>
                  <w:tcPr>
                    <w:tcW w:w="0" w:type="auto"/>
                    <w:hideMark/>
                  </w:tcPr>
                  <w:p w14:paraId="6F62FEB9" w14:textId="77777777" w:rsidR="00DB1059" w:rsidDel="00361893" w:rsidRDefault="00DB1059">
                    <w:pPr>
                      <w:pStyle w:val="Bibliography"/>
                      <w:rPr>
                        <w:del w:id="499" w:author="Kedar Joshi" w:date="2020-10-25T12:35:00Z"/>
                        <w:noProof/>
                      </w:rPr>
                    </w:pPr>
                    <w:del w:id="500" w:author="Kedar Joshi" w:date="2020-10-25T12:35:00Z">
                      <w:r w:rsidDel="00361893">
                        <w:rPr>
                          <w:noProof/>
                        </w:rPr>
                        <w:delText>R. Hartenberg and J. Danavit, "Kinematic synthesis of linkages," McGraw-Hill, New York, 1964.</w:delText>
                      </w:r>
                    </w:del>
                  </w:p>
                </w:tc>
              </w:tr>
              <w:tr w:rsidR="00DB1059" w:rsidDel="00361893" w14:paraId="695C7670" w14:textId="77777777">
                <w:trPr>
                  <w:divId w:val="849687450"/>
                  <w:tblCellSpacing w:w="15" w:type="dxa"/>
                  <w:del w:id="501" w:author="Kedar Joshi" w:date="2020-10-25T12:35:00Z"/>
                </w:trPr>
                <w:tc>
                  <w:tcPr>
                    <w:tcW w:w="50" w:type="pct"/>
                    <w:hideMark/>
                  </w:tcPr>
                  <w:p w14:paraId="0FD6D9E5" w14:textId="77777777" w:rsidR="00DB1059" w:rsidDel="00361893" w:rsidRDefault="00DB1059">
                    <w:pPr>
                      <w:pStyle w:val="Bibliography"/>
                      <w:rPr>
                        <w:del w:id="502" w:author="Kedar Joshi" w:date="2020-10-25T12:35:00Z"/>
                        <w:noProof/>
                      </w:rPr>
                    </w:pPr>
                    <w:del w:id="503" w:author="Kedar Joshi" w:date="2020-10-25T12:35:00Z">
                      <w:r w:rsidDel="00361893">
                        <w:rPr>
                          <w:noProof/>
                        </w:rPr>
                        <w:delText xml:space="preserve">[28] </w:delText>
                      </w:r>
                    </w:del>
                  </w:p>
                </w:tc>
                <w:tc>
                  <w:tcPr>
                    <w:tcW w:w="0" w:type="auto"/>
                    <w:hideMark/>
                  </w:tcPr>
                  <w:p w14:paraId="4071D09A" w14:textId="77777777" w:rsidR="00DB1059" w:rsidDel="00361893" w:rsidRDefault="00DB1059">
                    <w:pPr>
                      <w:pStyle w:val="Bibliography"/>
                      <w:rPr>
                        <w:del w:id="504" w:author="Kedar Joshi" w:date="2020-10-25T12:35:00Z"/>
                        <w:noProof/>
                      </w:rPr>
                    </w:pPr>
                    <w:del w:id="505" w:author="Kedar Joshi" w:date="2020-10-25T12:35:00Z">
                      <w:r w:rsidDel="00361893">
                        <w:rPr>
                          <w:noProof/>
                        </w:rPr>
                        <w:delText xml:space="preserve">J. Craig, Introduction to robotics: mechanics and control, 3/E, Pearson Education India, 2009. </w:delText>
                      </w:r>
                    </w:del>
                  </w:p>
                </w:tc>
              </w:tr>
              <w:tr w:rsidR="00DB1059" w:rsidDel="00361893" w14:paraId="7CB504A7" w14:textId="77777777">
                <w:trPr>
                  <w:divId w:val="849687450"/>
                  <w:tblCellSpacing w:w="15" w:type="dxa"/>
                  <w:del w:id="506" w:author="Kedar Joshi" w:date="2020-10-25T12:35:00Z"/>
                </w:trPr>
                <w:tc>
                  <w:tcPr>
                    <w:tcW w:w="50" w:type="pct"/>
                    <w:hideMark/>
                  </w:tcPr>
                  <w:p w14:paraId="1B38A65E" w14:textId="77777777" w:rsidR="00DB1059" w:rsidDel="00361893" w:rsidRDefault="00DB1059">
                    <w:pPr>
                      <w:pStyle w:val="Bibliography"/>
                      <w:rPr>
                        <w:del w:id="507" w:author="Kedar Joshi" w:date="2020-10-25T12:35:00Z"/>
                        <w:noProof/>
                      </w:rPr>
                    </w:pPr>
                    <w:del w:id="508" w:author="Kedar Joshi" w:date="2020-10-25T12:35:00Z">
                      <w:r w:rsidDel="00361893">
                        <w:rPr>
                          <w:noProof/>
                        </w:rPr>
                        <w:delText xml:space="preserve">[29] </w:delText>
                      </w:r>
                    </w:del>
                  </w:p>
                </w:tc>
                <w:tc>
                  <w:tcPr>
                    <w:tcW w:w="0" w:type="auto"/>
                    <w:hideMark/>
                  </w:tcPr>
                  <w:p w14:paraId="67532B67" w14:textId="77777777" w:rsidR="00DB1059" w:rsidDel="00361893" w:rsidRDefault="00DB1059">
                    <w:pPr>
                      <w:pStyle w:val="Bibliography"/>
                      <w:rPr>
                        <w:del w:id="509" w:author="Kedar Joshi" w:date="2020-10-25T12:35:00Z"/>
                        <w:noProof/>
                      </w:rPr>
                    </w:pPr>
                    <w:del w:id="510" w:author="Kedar Joshi" w:date="2020-10-25T12:35:00Z">
                      <w:r w:rsidDel="00361893">
                        <w:rPr>
                          <w:noProof/>
                        </w:rPr>
                        <w:delText xml:space="preserve">K. B. Kaldestad, I. Tyapin and G. Hovland, "Robotic face milling path correction and vibration reduction," </w:delText>
                      </w:r>
                      <w:r w:rsidDel="00361893">
                        <w:rPr>
                          <w:i/>
                          <w:iCs/>
                          <w:noProof/>
                        </w:rPr>
                        <w:delText xml:space="preserve">2015 IEEE International Conference on Advanced Intelligent Mechatronics (AIM), </w:delText>
                      </w:r>
                      <w:r w:rsidDel="00361893">
                        <w:rPr>
                          <w:noProof/>
                        </w:rPr>
                        <w:delText xml:space="preserve">pp. 543-548, 2015. </w:delText>
                      </w:r>
                    </w:del>
                  </w:p>
                </w:tc>
              </w:tr>
            </w:tbl>
            <w:p w14:paraId="47806CA2" w14:textId="77777777" w:rsidR="00DB1059" w:rsidDel="00361893" w:rsidRDefault="00DB1059">
              <w:pPr>
                <w:divId w:val="849687450"/>
                <w:rPr>
                  <w:del w:id="511" w:author="Kedar Joshi" w:date="2020-10-25T12:35:00Z"/>
                  <w:rFonts w:eastAsia="Times New Roman"/>
                  <w:noProof/>
                </w:rPr>
              </w:pPr>
            </w:p>
            <w:p w14:paraId="389B5E67" w14:textId="339FE77B" w:rsidR="00CB2AFC" w:rsidRDefault="00584C63" w:rsidP="00DC5D8B">
              <w:r>
                <w:rPr>
                  <w:b/>
                  <w:bCs/>
                  <w:noProof/>
                </w:rPr>
                <w:fldChar w:fldCharType="end"/>
              </w:r>
            </w:p>
          </w:sdtContent>
        </w:sdt>
      </w:sdtContent>
    </w:sdt>
    <w:p w14:paraId="4A3C6032" w14:textId="77777777" w:rsidR="000B1F03" w:rsidRPr="00DC5D8B" w:rsidRDefault="000B1F03" w:rsidP="00DC5D8B"/>
    <w:sectPr w:rsidR="000B1F03" w:rsidRPr="00DC5D8B" w:rsidSect="00A52AC4">
      <w:footerReference w:type="default" r:id="rId37"/>
      <w:headerReference w:type="first" r:id="rId38"/>
      <w:footerReference w:type="first" r:id="rId39"/>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1" w:author="Melkote, Shreyes N" w:date="2020-10-19T14:30:00Z" w:initials="MSN">
    <w:p w14:paraId="13F3BD9C" w14:textId="42A4FF56" w:rsidR="00AA24AE" w:rsidRDefault="00AA24AE">
      <w:pPr>
        <w:pStyle w:val="CommentText"/>
      </w:pPr>
      <w:r>
        <w:rPr>
          <w:rStyle w:val="CommentReference"/>
        </w:rPr>
        <w:annotationRef/>
      </w:r>
      <w:r>
        <w:t>Axis labels are very faint. Can you make the labels and markers in bold? Do this for all figures like this.</w:t>
      </w:r>
    </w:p>
  </w:comment>
  <w:comment w:id="159" w:author="Melkote, Shreyes N" w:date="2020-10-19T14:30:00Z" w:initials="MSN">
    <w:p w14:paraId="6D37558E" w14:textId="3DF2C14B" w:rsidR="00AA24AE" w:rsidRDefault="00AA24AE">
      <w:pPr>
        <w:pStyle w:val="CommentText"/>
      </w:pPr>
      <w:r>
        <w:rPr>
          <w:rStyle w:val="CommentReference"/>
        </w:rPr>
        <w:annotationRef/>
      </w:r>
      <w:r>
        <w:t>There is a problem with these figures. The top figure is missing the markers and values on the Time axis. Also, please make the axis labels and values in bold.</w:t>
      </w:r>
    </w:p>
  </w:comment>
  <w:comment w:id="170" w:author="Melkote, Shreyes N" w:date="2020-10-19T14:25:00Z" w:initials="MSN">
    <w:p w14:paraId="6CB4A2A3" w14:textId="71E56558" w:rsidR="00AA24AE" w:rsidRDefault="00AA24AE">
      <w:pPr>
        <w:pStyle w:val="CommentText"/>
      </w:pPr>
      <w:r>
        <w:rPr>
          <w:rStyle w:val="CommentReference"/>
        </w:rPr>
        <w:annotationRef/>
      </w:r>
      <w:r>
        <w:t>This explanation is not very clear. Your lowest wheel speed is 100 rpm while the part rotation speed is 360 rpm. So, these two are not comparable, contrary to what you say here. Also, I don’t see how this text explains the trends observed in the two figures, especially the errors in Fig. 9. Can you clarify this a bit more and make the explanation specific to the data we see in Fig. 9 and 10?</w:t>
      </w:r>
    </w:p>
  </w:comment>
  <w:comment w:id="195" w:author="Melkote, Shreyes N" w:date="2020-10-19T14:32:00Z" w:initials="MSN">
    <w:p w14:paraId="489BB53B" w14:textId="55A47751" w:rsidR="00AA24AE" w:rsidRDefault="00AA24AE">
      <w:pPr>
        <w:pStyle w:val="CommentText"/>
      </w:pPr>
      <w:r>
        <w:rPr>
          <w:rStyle w:val="CommentReference"/>
        </w:rPr>
        <w:annotationRef/>
      </w:r>
      <w:r>
        <w:t xml:space="preserve">Please make the axis labels and values on the x and y axes in bold. </w:t>
      </w:r>
    </w:p>
  </w:comment>
  <w:comment w:id="199" w:author="Melkote, Shreyes N" w:date="2020-10-19T14:32:00Z" w:initials="MSN">
    <w:p w14:paraId="3477AE45" w14:textId="07A95BF2" w:rsidR="00AA24AE" w:rsidRDefault="00AA24AE">
      <w:pPr>
        <w:pStyle w:val="CommentText"/>
      </w:pPr>
      <w:r>
        <w:rPr>
          <w:rStyle w:val="CommentReference"/>
        </w:rPr>
        <w:annotationRef/>
      </w:r>
      <w:r>
        <w:t>Same comment as above.</w:t>
      </w:r>
    </w:p>
  </w:comment>
  <w:comment w:id="205" w:author="Melkote, Shreyes N" w:date="2020-10-12T18:20:00Z" w:initials="MSN">
    <w:p w14:paraId="5BD28F77" w14:textId="6A8648F8" w:rsidR="00AA24AE" w:rsidRDefault="00AA24AE">
      <w:pPr>
        <w:pStyle w:val="CommentText"/>
      </w:pPr>
      <w:r>
        <w:rPr>
          <w:rStyle w:val="CommentReference"/>
        </w:rPr>
        <w:annotationRef/>
      </w:r>
      <w:r>
        <w:t>I don’t think this section really fits well in the paper. I suggest deleting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F3BD9C" w15:done="0"/>
  <w15:commentEx w15:paraId="6D37558E" w15:done="0"/>
  <w15:commentEx w15:paraId="6CB4A2A3" w15:done="0"/>
  <w15:commentEx w15:paraId="489BB53B" w15:done="0"/>
  <w15:commentEx w15:paraId="3477AE45" w15:done="0"/>
  <w15:commentEx w15:paraId="5BD28F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F3BD9C" w16cid:durableId="2338216A"/>
  <w16cid:commentId w16cid:paraId="6D37558E" w16cid:durableId="23382199"/>
  <w16cid:commentId w16cid:paraId="6CB4A2A3" w16cid:durableId="23382056"/>
  <w16cid:commentId w16cid:paraId="489BB53B" w16cid:durableId="233821F6"/>
  <w16cid:commentId w16cid:paraId="3477AE45" w16cid:durableId="2338220C"/>
  <w16cid:commentId w16cid:paraId="5BD28F77" w16cid:durableId="232F1C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97DC0" w14:textId="77777777" w:rsidR="00420923" w:rsidRDefault="00420923">
      <w:pPr>
        <w:spacing w:before="0" w:after="0" w:line="240" w:lineRule="auto"/>
      </w:pPr>
      <w:r>
        <w:separator/>
      </w:r>
    </w:p>
  </w:endnote>
  <w:endnote w:type="continuationSeparator" w:id="0">
    <w:p w14:paraId="66EBF2D7" w14:textId="77777777" w:rsidR="00420923" w:rsidRDefault="0042092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75881" w14:textId="77777777" w:rsidR="00AA24AE" w:rsidRDefault="00AA24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2D6D0" w14:textId="172D7695" w:rsidR="00AA24AE" w:rsidRDefault="00AA24AE" w:rsidP="005B5CB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xvi</w:t>
    </w:r>
    <w:r>
      <w:rPr>
        <w:rStyle w:val="PageNumber"/>
      </w:rPr>
      <w:fldChar w:fldCharType="end"/>
    </w:r>
  </w:p>
  <w:p w14:paraId="0157A163" w14:textId="77777777" w:rsidR="00AA24AE" w:rsidRDefault="00AA24A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49174" w14:textId="1C9C961C" w:rsidR="00AA24AE" w:rsidRDefault="00AA24A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8C353" w14:textId="64FC48A3" w:rsidR="00AA24AE" w:rsidRDefault="00AA24AE"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7A54D7" w14:textId="77777777" w:rsidR="00AA24AE" w:rsidRDefault="00AA24A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1EB9D" w14:textId="77777777" w:rsidR="00AA24AE" w:rsidRDefault="00AA24A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69983" w14:textId="77777777" w:rsidR="00420923" w:rsidRDefault="00420923">
      <w:pPr>
        <w:spacing w:before="0" w:after="0" w:line="240" w:lineRule="auto"/>
      </w:pPr>
      <w:r>
        <w:separator/>
      </w:r>
    </w:p>
  </w:footnote>
  <w:footnote w:type="continuationSeparator" w:id="0">
    <w:p w14:paraId="4E6F1DA2" w14:textId="77777777" w:rsidR="00420923" w:rsidRDefault="0042092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0425C" w14:textId="77777777" w:rsidR="00AA24AE" w:rsidRDefault="00AA24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82A87" w14:textId="77777777" w:rsidR="00AA24AE" w:rsidRDefault="00AA24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93962" w14:textId="77777777" w:rsidR="00AA24AE" w:rsidRDefault="00AA24AE">
    <w:pPr>
      <w:pStyle w:val="Header"/>
      <w:tabs>
        <w:tab w:val="clear" w:pos="4320"/>
        <w:tab w:val="clear"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F1684" w14:textId="77777777" w:rsidR="00AA24AE" w:rsidRDefault="00AA24AE">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B78EF"/>
    <w:multiLevelType w:val="hybridMultilevel"/>
    <w:tmpl w:val="66C8A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6D22A83"/>
    <w:multiLevelType w:val="multilevel"/>
    <w:tmpl w:val="0A4ECC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A01151"/>
    <w:multiLevelType w:val="multilevel"/>
    <w:tmpl w:val="08E230C6"/>
    <w:lvl w:ilvl="0">
      <w:start w:val="1"/>
      <w:numFmt w:val="decimal"/>
      <w:lvlText w:val="CHAPTER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8C0FFC"/>
    <w:multiLevelType w:val="hybridMultilevel"/>
    <w:tmpl w:val="0A5A5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662671"/>
    <w:multiLevelType w:val="multilevel"/>
    <w:tmpl w:val="57F24698"/>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8B53165"/>
    <w:multiLevelType w:val="hybridMultilevel"/>
    <w:tmpl w:val="418C0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1770AA"/>
    <w:multiLevelType w:val="hybridMultilevel"/>
    <w:tmpl w:val="135E6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0613E8"/>
    <w:multiLevelType w:val="hybridMultilevel"/>
    <w:tmpl w:val="B7D02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D4D53DB"/>
    <w:multiLevelType w:val="hybridMultilevel"/>
    <w:tmpl w:val="7D0CC1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36A3E3F"/>
    <w:multiLevelType w:val="hybridMultilevel"/>
    <w:tmpl w:val="0AC48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744BCB"/>
    <w:multiLevelType w:val="hybridMultilevel"/>
    <w:tmpl w:val="7FCAF9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56680AEC"/>
    <w:multiLevelType w:val="hybridMultilevel"/>
    <w:tmpl w:val="36FCC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A250C"/>
    <w:multiLevelType w:val="hybridMultilevel"/>
    <w:tmpl w:val="B136E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A43E58"/>
    <w:multiLevelType w:val="hybridMultilevel"/>
    <w:tmpl w:val="5FC8D5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AE52FA8"/>
    <w:multiLevelType w:val="hybridMultilevel"/>
    <w:tmpl w:val="174411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4E12E9C"/>
    <w:multiLevelType w:val="hybridMultilevel"/>
    <w:tmpl w:val="CA966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A5756B"/>
    <w:multiLevelType w:val="hybridMultilevel"/>
    <w:tmpl w:val="89D8A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A200FB"/>
    <w:multiLevelType w:val="hybridMultilevel"/>
    <w:tmpl w:val="B7C46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4"/>
  </w:num>
  <w:num w:numId="3">
    <w:abstractNumId w:val="8"/>
  </w:num>
  <w:num w:numId="4">
    <w:abstractNumId w:val="3"/>
  </w:num>
  <w:num w:numId="5">
    <w:abstractNumId w:val="29"/>
  </w:num>
  <w:num w:numId="6">
    <w:abstractNumId w:val="27"/>
  </w:num>
  <w:num w:numId="7">
    <w:abstractNumId w:val="20"/>
  </w:num>
  <w:num w:numId="8">
    <w:abstractNumId w:val="2"/>
  </w:num>
  <w:num w:numId="9">
    <w:abstractNumId w:val="7"/>
  </w:num>
  <w:num w:numId="10">
    <w:abstractNumId w:val="20"/>
    <w:lvlOverride w:ilvl="0">
      <w:startOverride w:val="4"/>
    </w:lvlOverride>
    <w:lvlOverride w:ilvl="1">
      <w:startOverride w:val="1"/>
    </w:lvlOverride>
    <w:lvlOverride w:ilvl="2">
      <w:startOverride w:val="1"/>
    </w:lvlOverride>
  </w:num>
  <w:num w:numId="11">
    <w:abstractNumId w:val="20"/>
  </w:num>
  <w:num w:numId="12">
    <w:abstractNumId w:val="20"/>
  </w:num>
  <w:num w:numId="13">
    <w:abstractNumId w:val="20"/>
  </w:num>
  <w:num w:numId="14">
    <w:abstractNumId w:val="20"/>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22"/>
  </w:num>
  <w:num w:numId="19">
    <w:abstractNumId w:val="1"/>
  </w:num>
  <w:num w:numId="20">
    <w:abstractNumId w:val="25"/>
  </w:num>
  <w:num w:numId="21">
    <w:abstractNumId w:val="28"/>
  </w:num>
  <w:num w:numId="22">
    <w:abstractNumId w:val="31"/>
  </w:num>
  <w:num w:numId="23">
    <w:abstractNumId w:val="6"/>
  </w:num>
  <w:num w:numId="24">
    <w:abstractNumId w:val="4"/>
  </w:num>
  <w:num w:numId="25">
    <w:abstractNumId w:val="13"/>
  </w:num>
  <w:num w:numId="26">
    <w:abstractNumId w:val="10"/>
  </w:num>
  <w:num w:numId="27">
    <w:abstractNumId w:val="26"/>
  </w:num>
  <w:num w:numId="28">
    <w:abstractNumId w:val="30"/>
  </w:num>
  <w:num w:numId="29">
    <w:abstractNumId w:val="34"/>
  </w:num>
  <w:num w:numId="30">
    <w:abstractNumId w:val="36"/>
  </w:num>
  <w:num w:numId="31">
    <w:abstractNumId w:val="18"/>
  </w:num>
  <w:num w:numId="32">
    <w:abstractNumId w:val="23"/>
  </w:num>
  <w:num w:numId="33">
    <w:abstractNumId w:val="11"/>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num>
  <w:num w:numId="37">
    <w:abstractNumId w:val="0"/>
  </w:num>
  <w:num w:numId="38">
    <w:abstractNumId w:val="21"/>
  </w:num>
  <w:num w:numId="39">
    <w:abstractNumId w:val="17"/>
  </w:num>
  <w:num w:numId="40">
    <w:abstractNumId w:val="16"/>
  </w:num>
  <w:num w:numId="41">
    <w:abstractNumId w:val="35"/>
  </w:num>
  <w:num w:numId="42">
    <w:abstractNumId w:val="5"/>
  </w:num>
  <w:num w:numId="4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dar Joshi">
    <w15:presenceInfo w15:providerId="AD" w15:userId="S::Kedar_Joshi@amat.com::b9a1d27e-ecfa-4f48-bf42-87c63ad2d247"/>
  </w15:person>
  <w15:person w15:author="Melkote, Shreyes N">
    <w15:presenceInfo w15:providerId="AD" w15:userId="S::sm107@gatech.edu::3bd9d618-a442-4278-b21f-9aa5d7d996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022E"/>
    <w:rsid w:val="000012D7"/>
    <w:rsid w:val="0000202A"/>
    <w:rsid w:val="00002E66"/>
    <w:rsid w:val="00002F76"/>
    <w:rsid w:val="000030B2"/>
    <w:rsid w:val="00003465"/>
    <w:rsid w:val="0000353B"/>
    <w:rsid w:val="00003A5C"/>
    <w:rsid w:val="00003C37"/>
    <w:rsid w:val="00003C9D"/>
    <w:rsid w:val="00003E15"/>
    <w:rsid w:val="00003E50"/>
    <w:rsid w:val="00004E81"/>
    <w:rsid w:val="000051B3"/>
    <w:rsid w:val="00005790"/>
    <w:rsid w:val="00005DE3"/>
    <w:rsid w:val="00005E80"/>
    <w:rsid w:val="00006B19"/>
    <w:rsid w:val="00006D13"/>
    <w:rsid w:val="000108F4"/>
    <w:rsid w:val="00011723"/>
    <w:rsid w:val="00011790"/>
    <w:rsid w:val="000119B1"/>
    <w:rsid w:val="000119C0"/>
    <w:rsid w:val="00011DAD"/>
    <w:rsid w:val="00012274"/>
    <w:rsid w:val="00012512"/>
    <w:rsid w:val="00012556"/>
    <w:rsid w:val="00012E63"/>
    <w:rsid w:val="00013366"/>
    <w:rsid w:val="000133AE"/>
    <w:rsid w:val="00013438"/>
    <w:rsid w:val="000135BF"/>
    <w:rsid w:val="0001368C"/>
    <w:rsid w:val="00013F44"/>
    <w:rsid w:val="0001412C"/>
    <w:rsid w:val="000145CB"/>
    <w:rsid w:val="000145EC"/>
    <w:rsid w:val="00014D3F"/>
    <w:rsid w:val="00014E09"/>
    <w:rsid w:val="00014EC4"/>
    <w:rsid w:val="00014EDC"/>
    <w:rsid w:val="00015495"/>
    <w:rsid w:val="00015565"/>
    <w:rsid w:val="00015F14"/>
    <w:rsid w:val="00016441"/>
    <w:rsid w:val="0001796E"/>
    <w:rsid w:val="00017A1C"/>
    <w:rsid w:val="000200AA"/>
    <w:rsid w:val="00020442"/>
    <w:rsid w:val="00020754"/>
    <w:rsid w:val="0002093D"/>
    <w:rsid w:val="00020957"/>
    <w:rsid w:val="00020E84"/>
    <w:rsid w:val="0002205E"/>
    <w:rsid w:val="000222D1"/>
    <w:rsid w:val="00022483"/>
    <w:rsid w:val="000224AC"/>
    <w:rsid w:val="0002256A"/>
    <w:rsid w:val="000228F2"/>
    <w:rsid w:val="00023275"/>
    <w:rsid w:val="00024D14"/>
    <w:rsid w:val="00024F9E"/>
    <w:rsid w:val="00024FBE"/>
    <w:rsid w:val="000250AF"/>
    <w:rsid w:val="000254B9"/>
    <w:rsid w:val="0002584F"/>
    <w:rsid w:val="00026C01"/>
    <w:rsid w:val="00026C86"/>
    <w:rsid w:val="00027B5E"/>
    <w:rsid w:val="00027C84"/>
    <w:rsid w:val="00027EF8"/>
    <w:rsid w:val="0003058E"/>
    <w:rsid w:val="00030831"/>
    <w:rsid w:val="00030A6D"/>
    <w:rsid w:val="00030C4E"/>
    <w:rsid w:val="00030D9C"/>
    <w:rsid w:val="0003150F"/>
    <w:rsid w:val="00031591"/>
    <w:rsid w:val="000317C6"/>
    <w:rsid w:val="000319ED"/>
    <w:rsid w:val="00031B6F"/>
    <w:rsid w:val="00031DD3"/>
    <w:rsid w:val="00031E18"/>
    <w:rsid w:val="000323AD"/>
    <w:rsid w:val="00032932"/>
    <w:rsid w:val="00032C95"/>
    <w:rsid w:val="0003352F"/>
    <w:rsid w:val="000336DA"/>
    <w:rsid w:val="00033A40"/>
    <w:rsid w:val="00033E25"/>
    <w:rsid w:val="00033FDF"/>
    <w:rsid w:val="000344A8"/>
    <w:rsid w:val="00034677"/>
    <w:rsid w:val="00034B61"/>
    <w:rsid w:val="000353B0"/>
    <w:rsid w:val="000355FB"/>
    <w:rsid w:val="00035CDD"/>
    <w:rsid w:val="000361CC"/>
    <w:rsid w:val="000370ED"/>
    <w:rsid w:val="00037226"/>
    <w:rsid w:val="00037891"/>
    <w:rsid w:val="0004013C"/>
    <w:rsid w:val="00040790"/>
    <w:rsid w:val="00040884"/>
    <w:rsid w:val="00041209"/>
    <w:rsid w:val="000414C6"/>
    <w:rsid w:val="00041985"/>
    <w:rsid w:val="00041B84"/>
    <w:rsid w:val="000427C5"/>
    <w:rsid w:val="00042A77"/>
    <w:rsid w:val="00042AAE"/>
    <w:rsid w:val="00042E97"/>
    <w:rsid w:val="00042EFB"/>
    <w:rsid w:val="000436E1"/>
    <w:rsid w:val="00043A71"/>
    <w:rsid w:val="00043D67"/>
    <w:rsid w:val="0004468B"/>
    <w:rsid w:val="000447DF"/>
    <w:rsid w:val="000452DB"/>
    <w:rsid w:val="0004537C"/>
    <w:rsid w:val="00045A0B"/>
    <w:rsid w:val="000462E6"/>
    <w:rsid w:val="0004689F"/>
    <w:rsid w:val="00046F5C"/>
    <w:rsid w:val="000479CB"/>
    <w:rsid w:val="00047AD2"/>
    <w:rsid w:val="00047D2D"/>
    <w:rsid w:val="00047D34"/>
    <w:rsid w:val="000506D3"/>
    <w:rsid w:val="00050A48"/>
    <w:rsid w:val="00050B1C"/>
    <w:rsid w:val="00050B24"/>
    <w:rsid w:val="00050FBE"/>
    <w:rsid w:val="00051062"/>
    <w:rsid w:val="00051471"/>
    <w:rsid w:val="00051CB1"/>
    <w:rsid w:val="00052120"/>
    <w:rsid w:val="0005295E"/>
    <w:rsid w:val="00052BE7"/>
    <w:rsid w:val="00052F40"/>
    <w:rsid w:val="0005390A"/>
    <w:rsid w:val="00053BA9"/>
    <w:rsid w:val="00053BC9"/>
    <w:rsid w:val="00053D11"/>
    <w:rsid w:val="00054E05"/>
    <w:rsid w:val="0005559F"/>
    <w:rsid w:val="000561E2"/>
    <w:rsid w:val="0005621A"/>
    <w:rsid w:val="0005797F"/>
    <w:rsid w:val="00060295"/>
    <w:rsid w:val="00060A94"/>
    <w:rsid w:val="00060CC6"/>
    <w:rsid w:val="00060F5D"/>
    <w:rsid w:val="000611C8"/>
    <w:rsid w:val="0006179D"/>
    <w:rsid w:val="00063312"/>
    <w:rsid w:val="000638B8"/>
    <w:rsid w:val="00063B0D"/>
    <w:rsid w:val="00064263"/>
    <w:rsid w:val="0006437C"/>
    <w:rsid w:val="00065090"/>
    <w:rsid w:val="000654BA"/>
    <w:rsid w:val="000657B3"/>
    <w:rsid w:val="00065892"/>
    <w:rsid w:val="000663DB"/>
    <w:rsid w:val="000665D8"/>
    <w:rsid w:val="00066DC6"/>
    <w:rsid w:val="00066F5D"/>
    <w:rsid w:val="00066FF2"/>
    <w:rsid w:val="000678AA"/>
    <w:rsid w:val="0006790A"/>
    <w:rsid w:val="00067D13"/>
    <w:rsid w:val="000705EB"/>
    <w:rsid w:val="000705F5"/>
    <w:rsid w:val="00070644"/>
    <w:rsid w:val="00070A27"/>
    <w:rsid w:val="00070D96"/>
    <w:rsid w:val="00070EDC"/>
    <w:rsid w:val="00070FF6"/>
    <w:rsid w:val="00071262"/>
    <w:rsid w:val="0007138F"/>
    <w:rsid w:val="00071596"/>
    <w:rsid w:val="00072809"/>
    <w:rsid w:val="00072915"/>
    <w:rsid w:val="00072A7E"/>
    <w:rsid w:val="00072F5C"/>
    <w:rsid w:val="00072FB9"/>
    <w:rsid w:val="000733AE"/>
    <w:rsid w:val="000742AA"/>
    <w:rsid w:val="00074BAB"/>
    <w:rsid w:val="000755D8"/>
    <w:rsid w:val="00075CE4"/>
    <w:rsid w:val="00075E26"/>
    <w:rsid w:val="00076045"/>
    <w:rsid w:val="000762B4"/>
    <w:rsid w:val="000766E2"/>
    <w:rsid w:val="000768E4"/>
    <w:rsid w:val="00076A9D"/>
    <w:rsid w:val="00076E61"/>
    <w:rsid w:val="00077047"/>
    <w:rsid w:val="000777A5"/>
    <w:rsid w:val="00077AA2"/>
    <w:rsid w:val="00077FF6"/>
    <w:rsid w:val="000800AF"/>
    <w:rsid w:val="000801E9"/>
    <w:rsid w:val="00080640"/>
    <w:rsid w:val="000806DC"/>
    <w:rsid w:val="00080E80"/>
    <w:rsid w:val="0008151B"/>
    <w:rsid w:val="00081567"/>
    <w:rsid w:val="00081AD9"/>
    <w:rsid w:val="00081C0A"/>
    <w:rsid w:val="00081D8E"/>
    <w:rsid w:val="00082759"/>
    <w:rsid w:val="000827E1"/>
    <w:rsid w:val="0008288D"/>
    <w:rsid w:val="00082AD5"/>
    <w:rsid w:val="0008304B"/>
    <w:rsid w:val="0008331E"/>
    <w:rsid w:val="00083A29"/>
    <w:rsid w:val="00083A5C"/>
    <w:rsid w:val="00083F3F"/>
    <w:rsid w:val="00084096"/>
    <w:rsid w:val="00084854"/>
    <w:rsid w:val="00085ACD"/>
    <w:rsid w:val="00086067"/>
    <w:rsid w:val="00086C26"/>
    <w:rsid w:val="00087541"/>
    <w:rsid w:val="0008764E"/>
    <w:rsid w:val="0009030E"/>
    <w:rsid w:val="00090632"/>
    <w:rsid w:val="00090A84"/>
    <w:rsid w:val="00091923"/>
    <w:rsid w:val="000929C0"/>
    <w:rsid w:val="00092F97"/>
    <w:rsid w:val="0009352B"/>
    <w:rsid w:val="0009387A"/>
    <w:rsid w:val="00094079"/>
    <w:rsid w:val="00094268"/>
    <w:rsid w:val="000943DA"/>
    <w:rsid w:val="0009451E"/>
    <w:rsid w:val="00095109"/>
    <w:rsid w:val="000954E0"/>
    <w:rsid w:val="000956BC"/>
    <w:rsid w:val="00095D18"/>
    <w:rsid w:val="00095EDD"/>
    <w:rsid w:val="00095F18"/>
    <w:rsid w:val="00095F45"/>
    <w:rsid w:val="000961F3"/>
    <w:rsid w:val="000964B8"/>
    <w:rsid w:val="00096656"/>
    <w:rsid w:val="000968AF"/>
    <w:rsid w:val="00096BDF"/>
    <w:rsid w:val="00097316"/>
    <w:rsid w:val="00097602"/>
    <w:rsid w:val="00097A8E"/>
    <w:rsid w:val="000A0860"/>
    <w:rsid w:val="000A0884"/>
    <w:rsid w:val="000A0BD8"/>
    <w:rsid w:val="000A12EA"/>
    <w:rsid w:val="000A19EA"/>
    <w:rsid w:val="000A1E7B"/>
    <w:rsid w:val="000A1FD7"/>
    <w:rsid w:val="000A2004"/>
    <w:rsid w:val="000A21B7"/>
    <w:rsid w:val="000A249F"/>
    <w:rsid w:val="000A29BD"/>
    <w:rsid w:val="000A2B12"/>
    <w:rsid w:val="000A3711"/>
    <w:rsid w:val="000A41F6"/>
    <w:rsid w:val="000A492E"/>
    <w:rsid w:val="000A4A64"/>
    <w:rsid w:val="000A4B94"/>
    <w:rsid w:val="000A4CBC"/>
    <w:rsid w:val="000A4CD5"/>
    <w:rsid w:val="000A50E8"/>
    <w:rsid w:val="000A54A3"/>
    <w:rsid w:val="000A5C5A"/>
    <w:rsid w:val="000A68F6"/>
    <w:rsid w:val="000A6A61"/>
    <w:rsid w:val="000A6AA4"/>
    <w:rsid w:val="000A6ED0"/>
    <w:rsid w:val="000A7153"/>
    <w:rsid w:val="000A71B2"/>
    <w:rsid w:val="000A7545"/>
    <w:rsid w:val="000A768C"/>
    <w:rsid w:val="000B0C03"/>
    <w:rsid w:val="000B0C53"/>
    <w:rsid w:val="000B1545"/>
    <w:rsid w:val="000B1CE5"/>
    <w:rsid w:val="000B1DD9"/>
    <w:rsid w:val="000B1F03"/>
    <w:rsid w:val="000B2288"/>
    <w:rsid w:val="000B25E8"/>
    <w:rsid w:val="000B2986"/>
    <w:rsid w:val="000B2AC1"/>
    <w:rsid w:val="000B2B34"/>
    <w:rsid w:val="000B2BCD"/>
    <w:rsid w:val="000B30B6"/>
    <w:rsid w:val="000B38FB"/>
    <w:rsid w:val="000B3B10"/>
    <w:rsid w:val="000B3FA0"/>
    <w:rsid w:val="000B405F"/>
    <w:rsid w:val="000B42FF"/>
    <w:rsid w:val="000B45D8"/>
    <w:rsid w:val="000B490E"/>
    <w:rsid w:val="000B5011"/>
    <w:rsid w:val="000B5179"/>
    <w:rsid w:val="000B528A"/>
    <w:rsid w:val="000B591E"/>
    <w:rsid w:val="000B6014"/>
    <w:rsid w:val="000B607B"/>
    <w:rsid w:val="000B698B"/>
    <w:rsid w:val="000B6E19"/>
    <w:rsid w:val="000B7284"/>
    <w:rsid w:val="000B7311"/>
    <w:rsid w:val="000B7528"/>
    <w:rsid w:val="000B7719"/>
    <w:rsid w:val="000B7A9F"/>
    <w:rsid w:val="000B7B9F"/>
    <w:rsid w:val="000C00FC"/>
    <w:rsid w:val="000C043E"/>
    <w:rsid w:val="000C04D8"/>
    <w:rsid w:val="000C0A1D"/>
    <w:rsid w:val="000C0F12"/>
    <w:rsid w:val="000C130A"/>
    <w:rsid w:val="000C1A56"/>
    <w:rsid w:val="000C1F16"/>
    <w:rsid w:val="000C2891"/>
    <w:rsid w:val="000C2A51"/>
    <w:rsid w:val="000C2E6B"/>
    <w:rsid w:val="000C3C33"/>
    <w:rsid w:val="000C3FE4"/>
    <w:rsid w:val="000C4518"/>
    <w:rsid w:val="000C4AA7"/>
    <w:rsid w:val="000C4D95"/>
    <w:rsid w:val="000C4E3D"/>
    <w:rsid w:val="000C51BE"/>
    <w:rsid w:val="000C5504"/>
    <w:rsid w:val="000C69BA"/>
    <w:rsid w:val="000C72D4"/>
    <w:rsid w:val="000C7471"/>
    <w:rsid w:val="000C7A9F"/>
    <w:rsid w:val="000C7DE7"/>
    <w:rsid w:val="000C7E3A"/>
    <w:rsid w:val="000D08B6"/>
    <w:rsid w:val="000D0C0B"/>
    <w:rsid w:val="000D185A"/>
    <w:rsid w:val="000D22FA"/>
    <w:rsid w:val="000D23DA"/>
    <w:rsid w:val="000D246F"/>
    <w:rsid w:val="000D2BDB"/>
    <w:rsid w:val="000D4148"/>
    <w:rsid w:val="000D43A9"/>
    <w:rsid w:val="000D4B3A"/>
    <w:rsid w:val="000D505B"/>
    <w:rsid w:val="000D5156"/>
    <w:rsid w:val="000D52B0"/>
    <w:rsid w:val="000D5601"/>
    <w:rsid w:val="000D5B79"/>
    <w:rsid w:val="000D5C20"/>
    <w:rsid w:val="000D5E11"/>
    <w:rsid w:val="000D60A7"/>
    <w:rsid w:val="000D6B07"/>
    <w:rsid w:val="000D6EA4"/>
    <w:rsid w:val="000D7CD7"/>
    <w:rsid w:val="000D7F1D"/>
    <w:rsid w:val="000D7FD2"/>
    <w:rsid w:val="000E00C9"/>
    <w:rsid w:val="000E01F4"/>
    <w:rsid w:val="000E02CC"/>
    <w:rsid w:val="000E02E8"/>
    <w:rsid w:val="000E02EC"/>
    <w:rsid w:val="000E071D"/>
    <w:rsid w:val="000E0AE8"/>
    <w:rsid w:val="000E0D23"/>
    <w:rsid w:val="000E0E6C"/>
    <w:rsid w:val="000E0EBF"/>
    <w:rsid w:val="000E2D3D"/>
    <w:rsid w:val="000E3428"/>
    <w:rsid w:val="000E35C4"/>
    <w:rsid w:val="000E36A6"/>
    <w:rsid w:val="000E4BBD"/>
    <w:rsid w:val="000E4E62"/>
    <w:rsid w:val="000E4E76"/>
    <w:rsid w:val="000E50AE"/>
    <w:rsid w:val="000E57AA"/>
    <w:rsid w:val="000E58A1"/>
    <w:rsid w:val="000E5AC1"/>
    <w:rsid w:val="000E5D54"/>
    <w:rsid w:val="000E6038"/>
    <w:rsid w:val="000E6271"/>
    <w:rsid w:val="000E6880"/>
    <w:rsid w:val="000E6F53"/>
    <w:rsid w:val="000E764F"/>
    <w:rsid w:val="000E76E0"/>
    <w:rsid w:val="000E7E1A"/>
    <w:rsid w:val="000F057A"/>
    <w:rsid w:val="000F0F8D"/>
    <w:rsid w:val="000F1708"/>
    <w:rsid w:val="000F1A24"/>
    <w:rsid w:val="000F1BE9"/>
    <w:rsid w:val="000F2224"/>
    <w:rsid w:val="000F22CC"/>
    <w:rsid w:val="000F2396"/>
    <w:rsid w:val="000F2D68"/>
    <w:rsid w:val="000F2F24"/>
    <w:rsid w:val="000F2F43"/>
    <w:rsid w:val="000F3251"/>
    <w:rsid w:val="000F35C1"/>
    <w:rsid w:val="000F3B44"/>
    <w:rsid w:val="000F3FF4"/>
    <w:rsid w:val="000F40D6"/>
    <w:rsid w:val="000F418C"/>
    <w:rsid w:val="000F4232"/>
    <w:rsid w:val="000F4516"/>
    <w:rsid w:val="000F4CB7"/>
    <w:rsid w:val="000F4DEA"/>
    <w:rsid w:val="000F529B"/>
    <w:rsid w:val="000F5443"/>
    <w:rsid w:val="000F5694"/>
    <w:rsid w:val="000F5731"/>
    <w:rsid w:val="000F597D"/>
    <w:rsid w:val="000F604C"/>
    <w:rsid w:val="000F61D3"/>
    <w:rsid w:val="000F6E95"/>
    <w:rsid w:val="000F70AF"/>
    <w:rsid w:val="000F76C0"/>
    <w:rsid w:val="000F7D36"/>
    <w:rsid w:val="000F7D54"/>
    <w:rsid w:val="001003CB"/>
    <w:rsid w:val="001006CD"/>
    <w:rsid w:val="00100D07"/>
    <w:rsid w:val="001010DF"/>
    <w:rsid w:val="0010171B"/>
    <w:rsid w:val="00101A42"/>
    <w:rsid w:val="00101D23"/>
    <w:rsid w:val="00101E26"/>
    <w:rsid w:val="00102258"/>
    <w:rsid w:val="00102A20"/>
    <w:rsid w:val="0010334B"/>
    <w:rsid w:val="001036E4"/>
    <w:rsid w:val="0010402B"/>
    <w:rsid w:val="001043F3"/>
    <w:rsid w:val="0010461E"/>
    <w:rsid w:val="00104747"/>
    <w:rsid w:val="0010497A"/>
    <w:rsid w:val="00104C89"/>
    <w:rsid w:val="001054D7"/>
    <w:rsid w:val="00105B0E"/>
    <w:rsid w:val="00106160"/>
    <w:rsid w:val="00106172"/>
    <w:rsid w:val="001063EB"/>
    <w:rsid w:val="00106B9B"/>
    <w:rsid w:val="00106E54"/>
    <w:rsid w:val="001079AD"/>
    <w:rsid w:val="00107ADC"/>
    <w:rsid w:val="00107B59"/>
    <w:rsid w:val="001103DC"/>
    <w:rsid w:val="00110A8B"/>
    <w:rsid w:val="001112BD"/>
    <w:rsid w:val="001112FE"/>
    <w:rsid w:val="001114A1"/>
    <w:rsid w:val="001115A6"/>
    <w:rsid w:val="001115F6"/>
    <w:rsid w:val="0011167D"/>
    <w:rsid w:val="00111BF0"/>
    <w:rsid w:val="00111C6A"/>
    <w:rsid w:val="001121E2"/>
    <w:rsid w:val="00112796"/>
    <w:rsid w:val="00112D8B"/>
    <w:rsid w:val="00113518"/>
    <w:rsid w:val="00113D6F"/>
    <w:rsid w:val="00113E0E"/>
    <w:rsid w:val="00114653"/>
    <w:rsid w:val="00114A0F"/>
    <w:rsid w:val="00114E10"/>
    <w:rsid w:val="00114FF4"/>
    <w:rsid w:val="001151A3"/>
    <w:rsid w:val="00115334"/>
    <w:rsid w:val="00115813"/>
    <w:rsid w:val="00116090"/>
    <w:rsid w:val="001160AE"/>
    <w:rsid w:val="00116884"/>
    <w:rsid w:val="00116A99"/>
    <w:rsid w:val="00116D3C"/>
    <w:rsid w:val="00117247"/>
    <w:rsid w:val="001175EB"/>
    <w:rsid w:val="001179D9"/>
    <w:rsid w:val="001202D5"/>
    <w:rsid w:val="00120364"/>
    <w:rsid w:val="00120368"/>
    <w:rsid w:val="0012056F"/>
    <w:rsid w:val="0012067F"/>
    <w:rsid w:val="00120775"/>
    <w:rsid w:val="001207C4"/>
    <w:rsid w:val="00120A60"/>
    <w:rsid w:val="001212DD"/>
    <w:rsid w:val="00121AE9"/>
    <w:rsid w:val="00121EE5"/>
    <w:rsid w:val="00122510"/>
    <w:rsid w:val="001227F0"/>
    <w:rsid w:val="00122C37"/>
    <w:rsid w:val="0012317A"/>
    <w:rsid w:val="00123CC8"/>
    <w:rsid w:val="00123F01"/>
    <w:rsid w:val="001240A0"/>
    <w:rsid w:val="00124DA9"/>
    <w:rsid w:val="0012525D"/>
    <w:rsid w:val="001257B7"/>
    <w:rsid w:val="001257E9"/>
    <w:rsid w:val="001259A8"/>
    <w:rsid w:val="0012676F"/>
    <w:rsid w:val="00126E29"/>
    <w:rsid w:val="001271BF"/>
    <w:rsid w:val="001279DC"/>
    <w:rsid w:val="00127B49"/>
    <w:rsid w:val="001304C9"/>
    <w:rsid w:val="00130CDF"/>
    <w:rsid w:val="00130E2C"/>
    <w:rsid w:val="0013146C"/>
    <w:rsid w:val="001318A5"/>
    <w:rsid w:val="001319E5"/>
    <w:rsid w:val="00131AD4"/>
    <w:rsid w:val="001321C2"/>
    <w:rsid w:val="00132400"/>
    <w:rsid w:val="00132672"/>
    <w:rsid w:val="00132AA9"/>
    <w:rsid w:val="00132FB1"/>
    <w:rsid w:val="00133209"/>
    <w:rsid w:val="001334E1"/>
    <w:rsid w:val="00134372"/>
    <w:rsid w:val="0013448A"/>
    <w:rsid w:val="001344D1"/>
    <w:rsid w:val="001348D9"/>
    <w:rsid w:val="00135152"/>
    <w:rsid w:val="001352A0"/>
    <w:rsid w:val="001352CB"/>
    <w:rsid w:val="00135649"/>
    <w:rsid w:val="00135C8A"/>
    <w:rsid w:val="001361D2"/>
    <w:rsid w:val="00136895"/>
    <w:rsid w:val="00136A6B"/>
    <w:rsid w:val="0013759F"/>
    <w:rsid w:val="00137970"/>
    <w:rsid w:val="00137A6C"/>
    <w:rsid w:val="00137ACB"/>
    <w:rsid w:val="00137DED"/>
    <w:rsid w:val="001413C8"/>
    <w:rsid w:val="00141555"/>
    <w:rsid w:val="001418FF"/>
    <w:rsid w:val="00141C86"/>
    <w:rsid w:val="001422D3"/>
    <w:rsid w:val="001425BD"/>
    <w:rsid w:val="00142D3C"/>
    <w:rsid w:val="00143440"/>
    <w:rsid w:val="00143D37"/>
    <w:rsid w:val="00143E83"/>
    <w:rsid w:val="001443BD"/>
    <w:rsid w:val="00144888"/>
    <w:rsid w:val="00145283"/>
    <w:rsid w:val="001458A9"/>
    <w:rsid w:val="00145DE7"/>
    <w:rsid w:val="00145F57"/>
    <w:rsid w:val="001462C3"/>
    <w:rsid w:val="00146D47"/>
    <w:rsid w:val="00146F0B"/>
    <w:rsid w:val="00146FB7"/>
    <w:rsid w:val="001470B7"/>
    <w:rsid w:val="0014727F"/>
    <w:rsid w:val="0014731C"/>
    <w:rsid w:val="00147EBE"/>
    <w:rsid w:val="00147EDF"/>
    <w:rsid w:val="00150213"/>
    <w:rsid w:val="00150532"/>
    <w:rsid w:val="001507FF"/>
    <w:rsid w:val="001518CA"/>
    <w:rsid w:val="001520FB"/>
    <w:rsid w:val="00152157"/>
    <w:rsid w:val="001522C8"/>
    <w:rsid w:val="00152613"/>
    <w:rsid w:val="001529D4"/>
    <w:rsid w:val="00152D61"/>
    <w:rsid w:val="00152FBD"/>
    <w:rsid w:val="00153581"/>
    <w:rsid w:val="0015366E"/>
    <w:rsid w:val="00153889"/>
    <w:rsid w:val="00153E5F"/>
    <w:rsid w:val="001540E3"/>
    <w:rsid w:val="0015425B"/>
    <w:rsid w:val="0015477B"/>
    <w:rsid w:val="00154793"/>
    <w:rsid w:val="00155607"/>
    <w:rsid w:val="00155B77"/>
    <w:rsid w:val="001561F7"/>
    <w:rsid w:val="00156490"/>
    <w:rsid w:val="00156FA1"/>
    <w:rsid w:val="001571F0"/>
    <w:rsid w:val="0015738E"/>
    <w:rsid w:val="0015741D"/>
    <w:rsid w:val="00157449"/>
    <w:rsid w:val="00160290"/>
    <w:rsid w:val="001616FD"/>
    <w:rsid w:val="00161C65"/>
    <w:rsid w:val="00161D75"/>
    <w:rsid w:val="00162E80"/>
    <w:rsid w:val="00163E3B"/>
    <w:rsid w:val="0016421F"/>
    <w:rsid w:val="00164770"/>
    <w:rsid w:val="00165A81"/>
    <w:rsid w:val="00165C64"/>
    <w:rsid w:val="001660BB"/>
    <w:rsid w:val="00166177"/>
    <w:rsid w:val="0016652E"/>
    <w:rsid w:val="001666B0"/>
    <w:rsid w:val="0016677C"/>
    <w:rsid w:val="00166922"/>
    <w:rsid w:val="00166A8C"/>
    <w:rsid w:val="00166B87"/>
    <w:rsid w:val="0016798D"/>
    <w:rsid w:val="00167DEF"/>
    <w:rsid w:val="00170069"/>
    <w:rsid w:val="00170880"/>
    <w:rsid w:val="00170E43"/>
    <w:rsid w:val="0017128A"/>
    <w:rsid w:val="00171365"/>
    <w:rsid w:val="001716AF"/>
    <w:rsid w:val="00171821"/>
    <w:rsid w:val="001720CC"/>
    <w:rsid w:val="00172400"/>
    <w:rsid w:val="00172C59"/>
    <w:rsid w:val="00172E28"/>
    <w:rsid w:val="0017357F"/>
    <w:rsid w:val="001737D2"/>
    <w:rsid w:val="001737E8"/>
    <w:rsid w:val="00173FEC"/>
    <w:rsid w:val="0017442C"/>
    <w:rsid w:val="00174DB7"/>
    <w:rsid w:val="00174F91"/>
    <w:rsid w:val="001750D3"/>
    <w:rsid w:val="00175D84"/>
    <w:rsid w:val="00175E90"/>
    <w:rsid w:val="00176075"/>
    <w:rsid w:val="001761B1"/>
    <w:rsid w:val="001764D0"/>
    <w:rsid w:val="001809E9"/>
    <w:rsid w:val="00181668"/>
    <w:rsid w:val="001816B6"/>
    <w:rsid w:val="00181A9E"/>
    <w:rsid w:val="00181C18"/>
    <w:rsid w:val="00181C42"/>
    <w:rsid w:val="0018225F"/>
    <w:rsid w:val="00182274"/>
    <w:rsid w:val="0018236C"/>
    <w:rsid w:val="0018245A"/>
    <w:rsid w:val="00182594"/>
    <w:rsid w:val="00182E32"/>
    <w:rsid w:val="00183225"/>
    <w:rsid w:val="00183800"/>
    <w:rsid w:val="00183ADF"/>
    <w:rsid w:val="001852BC"/>
    <w:rsid w:val="001854E3"/>
    <w:rsid w:val="00185792"/>
    <w:rsid w:val="001859F5"/>
    <w:rsid w:val="00185C3E"/>
    <w:rsid w:val="001860FF"/>
    <w:rsid w:val="00186336"/>
    <w:rsid w:val="001865C1"/>
    <w:rsid w:val="00186E3C"/>
    <w:rsid w:val="00187179"/>
    <w:rsid w:val="00187486"/>
    <w:rsid w:val="00187747"/>
    <w:rsid w:val="00187C7F"/>
    <w:rsid w:val="00190187"/>
    <w:rsid w:val="001906A6"/>
    <w:rsid w:val="00190704"/>
    <w:rsid w:val="00191043"/>
    <w:rsid w:val="00191283"/>
    <w:rsid w:val="00191802"/>
    <w:rsid w:val="001919DB"/>
    <w:rsid w:val="00193228"/>
    <w:rsid w:val="00193499"/>
    <w:rsid w:val="0019376C"/>
    <w:rsid w:val="00193A99"/>
    <w:rsid w:val="0019464F"/>
    <w:rsid w:val="00194B37"/>
    <w:rsid w:val="00194D59"/>
    <w:rsid w:val="0019578E"/>
    <w:rsid w:val="00195833"/>
    <w:rsid w:val="001959D6"/>
    <w:rsid w:val="00196342"/>
    <w:rsid w:val="0019637C"/>
    <w:rsid w:val="00196764"/>
    <w:rsid w:val="00196851"/>
    <w:rsid w:val="00197BE5"/>
    <w:rsid w:val="001A00B1"/>
    <w:rsid w:val="001A00C1"/>
    <w:rsid w:val="001A0EF7"/>
    <w:rsid w:val="001A16D9"/>
    <w:rsid w:val="001A217C"/>
    <w:rsid w:val="001A2DEB"/>
    <w:rsid w:val="001A38F5"/>
    <w:rsid w:val="001A3DA0"/>
    <w:rsid w:val="001A4533"/>
    <w:rsid w:val="001A4E1F"/>
    <w:rsid w:val="001A4E61"/>
    <w:rsid w:val="001A5465"/>
    <w:rsid w:val="001A6490"/>
    <w:rsid w:val="001A69E5"/>
    <w:rsid w:val="001A6D47"/>
    <w:rsid w:val="001A7007"/>
    <w:rsid w:val="001A7FFA"/>
    <w:rsid w:val="001B0211"/>
    <w:rsid w:val="001B0495"/>
    <w:rsid w:val="001B085E"/>
    <w:rsid w:val="001B0F0C"/>
    <w:rsid w:val="001B1422"/>
    <w:rsid w:val="001B14C5"/>
    <w:rsid w:val="001B160A"/>
    <w:rsid w:val="001B197E"/>
    <w:rsid w:val="001B1CC7"/>
    <w:rsid w:val="001B1FB5"/>
    <w:rsid w:val="001B2327"/>
    <w:rsid w:val="001B24DD"/>
    <w:rsid w:val="001B2708"/>
    <w:rsid w:val="001B43FD"/>
    <w:rsid w:val="001B454C"/>
    <w:rsid w:val="001B56CF"/>
    <w:rsid w:val="001B5ACE"/>
    <w:rsid w:val="001B5CBD"/>
    <w:rsid w:val="001B6F81"/>
    <w:rsid w:val="001B713C"/>
    <w:rsid w:val="001B71D5"/>
    <w:rsid w:val="001B7444"/>
    <w:rsid w:val="001B75F6"/>
    <w:rsid w:val="001C01F5"/>
    <w:rsid w:val="001C033D"/>
    <w:rsid w:val="001C050B"/>
    <w:rsid w:val="001C0805"/>
    <w:rsid w:val="001C0D53"/>
    <w:rsid w:val="001C0E31"/>
    <w:rsid w:val="001C1738"/>
    <w:rsid w:val="001C1972"/>
    <w:rsid w:val="001C1F1D"/>
    <w:rsid w:val="001C28EC"/>
    <w:rsid w:val="001C2D73"/>
    <w:rsid w:val="001C30C3"/>
    <w:rsid w:val="001C3763"/>
    <w:rsid w:val="001C6062"/>
    <w:rsid w:val="001C62C4"/>
    <w:rsid w:val="001C65E4"/>
    <w:rsid w:val="001C6720"/>
    <w:rsid w:val="001C71C7"/>
    <w:rsid w:val="001C7BC3"/>
    <w:rsid w:val="001C7D6A"/>
    <w:rsid w:val="001C7F48"/>
    <w:rsid w:val="001D00B3"/>
    <w:rsid w:val="001D0785"/>
    <w:rsid w:val="001D0830"/>
    <w:rsid w:val="001D0903"/>
    <w:rsid w:val="001D0946"/>
    <w:rsid w:val="001D0CA4"/>
    <w:rsid w:val="001D1970"/>
    <w:rsid w:val="001D1AF6"/>
    <w:rsid w:val="001D1B16"/>
    <w:rsid w:val="001D1C87"/>
    <w:rsid w:val="001D1D12"/>
    <w:rsid w:val="001D26DF"/>
    <w:rsid w:val="001D28EA"/>
    <w:rsid w:val="001D2FAD"/>
    <w:rsid w:val="001D33AC"/>
    <w:rsid w:val="001D33E3"/>
    <w:rsid w:val="001D3DC9"/>
    <w:rsid w:val="001D3E4F"/>
    <w:rsid w:val="001D4396"/>
    <w:rsid w:val="001D45D7"/>
    <w:rsid w:val="001D4798"/>
    <w:rsid w:val="001D4A74"/>
    <w:rsid w:val="001D4E4E"/>
    <w:rsid w:val="001D4F6B"/>
    <w:rsid w:val="001D5324"/>
    <w:rsid w:val="001D54AC"/>
    <w:rsid w:val="001D56E1"/>
    <w:rsid w:val="001D580F"/>
    <w:rsid w:val="001D6016"/>
    <w:rsid w:val="001D6A0C"/>
    <w:rsid w:val="001D6B0D"/>
    <w:rsid w:val="001D6DD1"/>
    <w:rsid w:val="001D70FA"/>
    <w:rsid w:val="001D76C0"/>
    <w:rsid w:val="001D7834"/>
    <w:rsid w:val="001D7F9D"/>
    <w:rsid w:val="001E06D0"/>
    <w:rsid w:val="001E07DC"/>
    <w:rsid w:val="001E1079"/>
    <w:rsid w:val="001E1B44"/>
    <w:rsid w:val="001E1DA7"/>
    <w:rsid w:val="001E205F"/>
    <w:rsid w:val="001E2565"/>
    <w:rsid w:val="001E26F1"/>
    <w:rsid w:val="001E33DB"/>
    <w:rsid w:val="001E3621"/>
    <w:rsid w:val="001E3BEA"/>
    <w:rsid w:val="001E3DC4"/>
    <w:rsid w:val="001E3F6E"/>
    <w:rsid w:val="001E4C91"/>
    <w:rsid w:val="001E5247"/>
    <w:rsid w:val="001E68F6"/>
    <w:rsid w:val="001E6B26"/>
    <w:rsid w:val="001E7479"/>
    <w:rsid w:val="001E7A36"/>
    <w:rsid w:val="001E7ABF"/>
    <w:rsid w:val="001E7E44"/>
    <w:rsid w:val="001F0651"/>
    <w:rsid w:val="001F0874"/>
    <w:rsid w:val="001F0B6F"/>
    <w:rsid w:val="001F1370"/>
    <w:rsid w:val="001F146B"/>
    <w:rsid w:val="001F2AFB"/>
    <w:rsid w:val="001F2EDE"/>
    <w:rsid w:val="001F406E"/>
    <w:rsid w:val="001F409A"/>
    <w:rsid w:val="001F4F09"/>
    <w:rsid w:val="001F5800"/>
    <w:rsid w:val="001F5C00"/>
    <w:rsid w:val="001F5EE5"/>
    <w:rsid w:val="001F6B07"/>
    <w:rsid w:val="001F76CC"/>
    <w:rsid w:val="00200573"/>
    <w:rsid w:val="0020085D"/>
    <w:rsid w:val="00200F1A"/>
    <w:rsid w:val="00201915"/>
    <w:rsid w:val="00201B14"/>
    <w:rsid w:val="00202E8E"/>
    <w:rsid w:val="00202FE8"/>
    <w:rsid w:val="002031AC"/>
    <w:rsid w:val="00203220"/>
    <w:rsid w:val="002038BC"/>
    <w:rsid w:val="0020394E"/>
    <w:rsid w:val="00203FEA"/>
    <w:rsid w:val="00204361"/>
    <w:rsid w:val="002044CF"/>
    <w:rsid w:val="00204A06"/>
    <w:rsid w:val="00204ABA"/>
    <w:rsid w:val="00204AD7"/>
    <w:rsid w:val="00204B76"/>
    <w:rsid w:val="00205104"/>
    <w:rsid w:val="00205D3B"/>
    <w:rsid w:val="00206410"/>
    <w:rsid w:val="002070A4"/>
    <w:rsid w:val="0020796E"/>
    <w:rsid w:val="0020799D"/>
    <w:rsid w:val="00210264"/>
    <w:rsid w:val="00210C7C"/>
    <w:rsid w:val="00210E90"/>
    <w:rsid w:val="002113E5"/>
    <w:rsid w:val="00211533"/>
    <w:rsid w:val="00211789"/>
    <w:rsid w:val="00211C0F"/>
    <w:rsid w:val="00211FCE"/>
    <w:rsid w:val="00212049"/>
    <w:rsid w:val="0021240C"/>
    <w:rsid w:val="00212981"/>
    <w:rsid w:val="00212F2F"/>
    <w:rsid w:val="00212F6C"/>
    <w:rsid w:val="00213FEA"/>
    <w:rsid w:val="002142F0"/>
    <w:rsid w:val="00214379"/>
    <w:rsid w:val="002145D0"/>
    <w:rsid w:val="00215042"/>
    <w:rsid w:val="00215082"/>
    <w:rsid w:val="0021648E"/>
    <w:rsid w:val="0021721E"/>
    <w:rsid w:val="002176C6"/>
    <w:rsid w:val="00217780"/>
    <w:rsid w:val="00217912"/>
    <w:rsid w:val="0022004A"/>
    <w:rsid w:val="002210A9"/>
    <w:rsid w:val="00221243"/>
    <w:rsid w:val="002214BC"/>
    <w:rsid w:val="00221AA0"/>
    <w:rsid w:val="00221B88"/>
    <w:rsid w:val="00221E7C"/>
    <w:rsid w:val="00221FEA"/>
    <w:rsid w:val="00222105"/>
    <w:rsid w:val="002225AE"/>
    <w:rsid w:val="00222820"/>
    <w:rsid w:val="00223750"/>
    <w:rsid w:val="00223765"/>
    <w:rsid w:val="00224272"/>
    <w:rsid w:val="00224328"/>
    <w:rsid w:val="00224A57"/>
    <w:rsid w:val="00224AA5"/>
    <w:rsid w:val="0022570E"/>
    <w:rsid w:val="00225CEF"/>
    <w:rsid w:val="00226046"/>
    <w:rsid w:val="002266F5"/>
    <w:rsid w:val="002268F7"/>
    <w:rsid w:val="00226F68"/>
    <w:rsid w:val="00227812"/>
    <w:rsid w:val="00227BE9"/>
    <w:rsid w:val="00230118"/>
    <w:rsid w:val="0023039D"/>
    <w:rsid w:val="00231080"/>
    <w:rsid w:val="00231620"/>
    <w:rsid w:val="00231662"/>
    <w:rsid w:val="002318D9"/>
    <w:rsid w:val="002334FF"/>
    <w:rsid w:val="0023372C"/>
    <w:rsid w:val="00233C9E"/>
    <w:rsid w:val="00234105"/>
    <w:rsid w:val="0023455F"/>
    <w:rsid w:val="002346C3"/>
    <w:rsid w:val="00235285"/>
    <w:rsid w:val="002375E5"/>
    <w:rsid w:val="00237C2A"/>
    <w:rsid w:val="00237CAF"/>
    <w:rsid w:val="00237F00"/>
    <w:rsid w:val="00240802"/>
    <w:rsid w:val="0024095A"/>
    <w:rsid w:val="00240DE4"/>
    <w:rsid w:val="00240F99"/>
    <w:rsid w:val="00241094"/>
    <w:rsid w:val="0024128F"/>
    <w:rsid w:val="002412FF"/>
    <w:rsid w:val="002414BE"/>
    <w:rsid w:val="00241642"/>
    <w:rsid w:val="002416EA"/>
    <w:rsid w:val="00241AFB"/>
    <w:rsid w:val="00241D17"/>
    <w:rsid w:val="00241D2C"/>
    <w:rsid w:val="00242AA1"/>
    <w:rsid w:val="00243065"/>
    <w:rsid w:val="00243DA7"/>
    <w:rsid w:val="00244616"/>
    <w:rsid w:val="002447B6"/>
    <w:rsid w:val="00244C5F"/>
    <w:rsid w:val="00244CA1"/>
    <w:rsid w:val="0024583A"/>
    <w:rsid w:val="00245A31"/>
    <w:rsid w:val="00246382"/>
    <w:rsid w:val="002474E1"/>
    <w:rsid w:val="00247CE3"/>
    <w:rsid w:val="00247E30"/>
    <w:rsid w:val="00250305"/>
    <w:rsid w:val="0025062B"/>
    <w:rsid w:val="002507FF"/>
    <w:rsid w:val="00250EAB"/>
    <w:rsid w:val="002510D1"/>
    <w:rsid w:val="0025161F"/>
    <w:rsid w:val="00251681"/>
    <w:rsid w:val="002518DE"/>
    <w:rsid w:val="00251ACA"/>
    <w:rsid w:val="00251D72"/>
    <w:rsid w:val="002520B3"/>
    <w:rsid w:val="0025229D"/>
    <w:rsid w:val="0025272A"/>
    <w:rsid w:val="0025281E"/>
    <w:rsid w:val="00252902"/>
    <w:rsid w:val="00252ABF"/>
    <w:rsid w:val="00252EBA"/>
    <w:rsid w:val="00253955"/>
    <w:rsid w:val="00254182"/>
    <w:rsid w:val="002550DC"/>
    <w:rsid w:val="00255250"/>
    <w:rsid w:val="002556FE"/>
    <w:rsid w:val="0025572A"/>
    <w:rsid w:val="0025596F"/>
    <w:rsid w:val="00255A1B"/>
    <w:rsid w:val="00256820"/>
    <w:rsid w:val="00256951"/>
    <w:rsid w:val="0025743E"/>
    <w:rsid w:val="002575FE"/>
    <w:rsid w:val="00257B61"/>
    <w:rsid w:val="00257BF5"/>
    <w:rsid w:val="00257E13"/>
    <w:rsid w:val="002606C9"/>
    <w:rsid w:val="00261225"/>
    <w:rsid w:val="002614A9"/>
    <w:rsid w:val="002622BB"/>
    <w:rsid w:val="00262354"/>
    <w:rsid w:val="002623E7"/>
    <w:rsid w:val="0026302C"/>
    <w:rsid w:val="00263906"/>
    <w:rsid w:val="00263A38"/>
    <w:rsid w:val="00263A9C"/>
    <w:rsid w:val="00263B5D"/>
    <w:rsid w:val="0026463D"/>
    <w:rsid w:val="002648E8"/>
    <w:rsid w:val="00264D8C"/>
    <w:rsid w:val="002651E1"/>
    <w:rsid w:val="00265368"/>
    <w:rsid w:val="002662D6"/>
    <w:rsid w:val="002666BB"/>
    <w:rsid w:val="00266CC2"/>
    <w:rsid w:val="00266FAB"/>
    <w:rsid w:val="00267B5F"/>
    <w:rsid w:val="00267C26"/>
    <w:rsid w:val="00267F74"/>
    <w:rsid w:val="00270B56"/>
    <w:rsid w:val="00270D1B"/>
    <w:rsid w:val="00270F48"/>
    <w:rsid w:val="00271078"/>
    <w:rsid w:val="002711B4"/>
    <w:rsid w:val="00271366"/>
    <w:rsid w:val="00271D7F"/>
    <w:rsid w:val="00271E47"/>
    <w:rsid w:val="00272215"/>
    <w:rsid w:val="00272F90"/>
    <w:rsid w:val="0027347D"/>
    <w:rsid w:val="002734D8"/>
    <w:rsid w:val="0027359D"/>
    <w:rsid w:val="002737BD"/>
    <w:rsid w:val="00273ACA"/>
    <w:rsid w:val="00274842"/>
    <w:rsid w:val="00274D81"/>
    <w:rsid w:val="00274DB2"/>
    <w:rsid w:val="00274E6F"/>
    <w:rsid w:val="002758CC"/>
    <w:rsid w:val="002763D9"/>
    <w:rsid w:val="00276861"/>
    <w:rsid w:val="00277CEB"/>
    <w:rsid w:val="00280109"/>
    <w:rsid w:val="00280C59"/>
    <w:rsid w:val="002816AB"/>
    <w:rsid w:val="0028177A"/>
    <w:rsid w:val="002819B0"/>
    <w:rsid w:val="002822B8"/>
    <w:rsid w:val="00282768"/>
    <w:rsid w:val="00282AF8"/>
    <w:rsid w:val="00282C32"/>
    <w:rsid w:val="0028340F"/>
    <w:rsid w:val="00283439"/>
    <w:rsid w:val="00283C62"/>
    <w:rsid w:val="00284587"/>
    <w:rsid w:val="0028460E"/>
    <w:rsid w:val="00284868"/>
    <w:rsid w:val="00284C7B"/>
    <w:rsid w:val="00284DCC"/>
    <w:rsid w:val="002857F7"/>
    <w:rsid w:val="00285D79"/>
    <w:rsid w:val="00285E73"/>
    <w:rsid w:val="0028645E"/>
    <w:rsid w:val="00286745"/>
    <w:rsid w:val="002877EC"/>
    <w:rsid w:val="00290A90"/>
    <w:rsid w:val="00291A69"/>
    <w:rsid w:val="00291BC7"/>
    <w:rsid w:val="00292320"/>
    <w:rsid w:val="00292842"/>
    <w:rsid w:val="00292DB7"/>
    <w:rsid w:val="002930E4"/>
    <w:rsid w:val="002932CE"/>
    <w:rsid w:val="00293B05"/>
    <w:rsid w:val="00293DD0"/>
    <w:rsid w:val="00293DFC"/>
    <w:rsid w:val="00293F44"/>
    <w:rsid w:val="002943F6"/>
    <w:rsid w:val="00294C05"/>
    <w:rsid w:val="00294FC3"/>
    <w:rsid w:val="00295044"/>
    <w:rsid w:val="0029526C"/>
    <w:rsid w:val="00295294"/>
    <w:rsid w:val="0029581B"/>
    <w:rsid w:val="00295D0D"/>
    <w:rsid w:val="00295EFB"/>
    <w:rsid w:val="002960A2"/>
    <w:rsid w:val="0029612E"/>
    <w:rsid w:val="00296408"/>
    <w:rsid w:val="00296A2C"/>
    <w:rsid w:val="00297941"/>
    <w:rsid w:val="002A000D"/>
    <w:rsid w:val="002A0C13"/>
    <w:rsid w:val="002A1649"/>
    <w:rsid w:val="002A1688"/>
    <w:rsid w:val="002A1D39"/>
    <w:rsid w:val="002A2323"/>
    <w:rsid w:val="002A280E"/>
    <w:rsid w:val="002A2BCD"/>
    <w:rsid w:val="002A3263"/>
    <w:rsid w:val="002A3E34"/>
    <w:rsid w:val="002A3EE2"/>
    <w:rsid w:val="002A3FFC"/>
    <w:rsid w:val="002A41BB"/>
    <w:rsid w:val="002A47CC"/>
    <w:rsid w:val="002A4AF4"/>
    <w:rsid w:val="002A4EFD"/>
    <w:rsid w:val="002A4F7F"/>
    <w:rsid w:val="002A535D"/>
    <w:rsid w:val="002A58C3"/>
    <w:rsid w:val="002A6219"/>
    <w:rsid w:val="002A6464"/>
    <w:rsid w:val="002A64A0"/>
    <w:rsid w:val="002A65D5"/>
    <w:rsid w:val="002A6804"/>
    <w:rsid w:val="002A6C1D"/>
    <w:rsid w:val="002A6F40"/>
    <w:rsid w:val="002A7320"/>
    <w:rsid w:val="002B0D57"/>
    <w:rsid w:val="002B0F17"/>
    <w:rsid w:val="002B2DA9"/>
    <w:rsid w:val="002B35EC"/>
    <w:rsid w:val="002B368E"/>
    <w:rsid w:val="002B36B2"/>
    <w:rsid w:val="002B3F68"/>
    <w:rsid w:val="002B4785"/>
    <w:rsid w:val="002B4E6F"/>
    <w:rsid w:val="002B4E82"/>
    <w:rsid w:val="002B4EF2"/>
    <w:rsid w:val="002B57A9"/>
    <w:rsid w:val="002B58CB"/>
    <w:rsid w:val="002B6462"/>
    <w:rsid w:val="002B64F2"/>
    <w:rsid w:val="002B6944"/>
    <w:rsid w:val="002B695B"/>
    <w:rsid w:val="002B6A1A"/>
    <w:rsid w:val="002B6CD1"/>
    <w:rsid w:val="002B6D22"/>
    <w:rsid w:val="002B7A5C"/>
    <w:rsid w:val="002C0133"/>
    <w:rsid w:val="002C0243"/>
    <w:rsid w:val="002C06AD"/>
    <w:rsid w:val="002C0A44"/>
    <w:rsid w:val="002C11EC"/>
    <w:rsid w:val="002C149F"/>
    <w:rsid w:val="002C18E6"/>
    <w:rsid w:val="002C19E1"/>
    <w:rsid w:val="002C1E97"/>
    <w:rsid w:val="002C21F4"/>
    <w:rsid w:val="002C234F"/>
    <w:rsid w:val="002C3A04"/>
    <w:rsid w:val="002C3B78"/>
    <w:rsid w:val="002C4A05"/>
    <w:rsid w:val="002C594A"/>
    <w:rsid w:val="002C5C11"/>
    <w:rsid w:val="002C5E78"/>
    <w:rsid w:val="002C6680"/>
    <w:rsid w:val="002C69E6"/>
    <w:rsid w:val="002C777D"/>
    <w:rsid w:val="002C7EA5"/>
    <w:rsid w:val="002D06E7"/>
    <w:rsid w:val="002D0C2B"/>
    <w:rsid w:val="002D0CA9"/>
    <w:rsid w:val="002D1196"/>
    <w:rsid w:val="002D13CE"/>
    <w:rsid w:val="002D21E9"/>
    <w:rsid w:val="002D25A7"/>
    <w:rsid w:val="002D2F26"/>
    <w:rsid w:val="002D3280"/>
    <w:rsid w:val="002D3314"/>
    <w:rsid w:val="002D3B41"/>
    <w:rsid w:val="002D3E1A"/>
    <w:rsid w:val="002D42A8"/>
    <w:rsid w:val="002D4500"/>
    <w:rsid w:val="002D499B"/>
    <w:rsid w:val="002D5198"/>
    <w:rsid w:val="002D5250"/>
    <w:rsid w:val="002D5D50"/>
    <w:rsid w:val="002D61B8"/>
    <w:rsid w:val="002D63E6"/>
    <w:rsid w:val="002D7876"/>
    <w:rsid w:val="002D7E8A"/>
    <w:rsid w:val="002E1714"/>
    <w:rsid w:val="002E1A6C"/>
    <w:rsid w:val="002E2CFF"/>
    <w:rsid w:val="002E2E0A"/>
    <w:rsid w:val="002E3361"/>
    <w:rsid w:val="002E436E"/>
    <w:rsid w:val="002E452E"/>
    <w:rsid w:val="002E45A1"/>
    <w:rsid w:val="002E4B49"/>
    <w:rsid w:val="002E52F9"/>
    <w:rsid w:val="002E5793"/>
    <w:rsid w:val="002E5E61"/>
    <w:rsid w:val="002E6206"/>
    <w:rsid w:val="002E6239"/>
    <w:rsid w:val="002E6A10"/>
    <w:rsid w:val="002E6C36"/>
    <w:rsid w:val="002E6D38"/>
    <w:rsid w:val="002E6F5F"/>
    <w:rsid w:val="002E7445"/>
    <w:rsid w:val="002E7A40"/>
    <w:rsid w:val="002E7D4A"/>
    <w:rsid w:val="002E7EE8"/>
    <w:rsid w:val="002F0318"/>
    <w:rsid w:val="002F0937"/>
    <w:rsid w:val="002F0A93"/>
    <w:rsid w:val="002F0FB8"/>
    <w:rsid w:val="002F117F"/>
    <w:rsid w:val="002F1276"/>
    <w:rsid w:val="002F13C3"/>
    <w:rsid w:val="002F17C4"/>
    <w:rsid w:val="002F19A0"/>
    <w:rsid w:val="002F1A31"/>
    <w:rsid w:val="002F1B54"/>
    <w:rsid w:val="002F1D5D"/>
    <w:rsid w:val="002F1FC8"/>
    <w:rsid w:val="002F285C"/>
    <w:rsid w:val="002F2B2A"/>
    <w:rsid w:val="002F3277"/>
    <w:rsid w:val="002F33C8"/>
    <w:rsid w:val="002F3927"/>
    <w:rsid w:val="002F3B7A"/>
    <w:rsid w:val="002F3D90"/>
    <w:rsid w:val="002F407F"/>
    <w:rsid w:val="002F46F1"/>
    <w:rsid w:val="002F4A08"/>
    <w:rsid w:val="002F4BE3"/>
    <w:rsid w:val="002F4D95"/>
    <w:rsid w:val="002F58E5"/>
    <w:rsid w:val="002F5DBA"/>
    <w:rsid w:val="002F64CD"/>
    <w:rsid w:val="002F66E1"/>
    <w:rsid w:val="002F6C9F"/>
    <w:rsid w:val="002F6CAD"/>
    <w:rsid w:val="002F6CB0"/>
    <w:rsid w:val="002F6F7E"/>
    <w:rsid w:val="002F773D"/>
    <w:rsid w:val="0030096D"/>
    <w:rsid w:val="00301453"/>
    <w:rsid w:val="00301B7C"/>
    <w:rsid w:val="00301C58"/>
    <w:rsid w:val="00301CDF"/>
    <w:rsid w:val="00301E47"/>
    <w:rsid w:val="00302B57"/>
    <w:rsid w:val="00302FAE"/>
    <w:rsid w:val="0030306A"/>
    <w:rsid w:val="003031B3"/>
    <w:rsid w:val="00303526"/>
    <w:rsid w:val="00303527"/>
    <w:rsid w:val="003035D6"/>
    <w:rsid w:val="00303B93"/>
    <w:rsid w:val="00303DCC"/>
    <w:rsid w:val="00303F61"/>
    <w:rsid w:val="003043CA"/>
    <w:rsid w:val="00304888"/>
    <w:rsid w:val="00304E2F"/>
    <w:rsid w:val="00304EE4"/>
    <w:rsid w:val="00305389"/>
    <w:rsid w:val="00305628"/>
    <w:rsid w:val="0030568A"/>
    <w:rsid w:val="00305908"/>
    <w:rsid w:val="003065C6"/>
    <w:rsid w:val="00306B58"/>
    <w:rsid w:val="00307262"/>
    <w:rsid w:val="003079AD"/>
    <w:rsid w:val="0031016F"/>
    <w:rsid w:val="003102D3"/>
    <w:rsid w:val="0031145F"/>
    <w:rsid w:val="00311CA6"/>
    <w:rsid w:val="00311FE7"/>
    <w:rsid w:val="00312413"/>
    <w:rsid w:val="003126E6"/>
    <w:rsid w:val="00312AF4"/>
    <w:rsid w:val="00312B1F"/>
    <w:rsid w:val="00312E87"/>
    <w:rsid w:val="003132C8"/>
    <w:rsid w:val="003133B4"/>
    <w:rsid w:val="003138B9"/>
    <w:rsid w:val="00313C9D"/>
    <w:rsid w:val="00313E01"/>
    <w:rsid w:val="00313F3E"/>
    <w:rsid w:val="0031407A"/>
    <w:rsid w:val="00314E24"/>
    <w:rsid w:val="00315A18"/>
    <w:rsid w:val="00315F9E"/>
    <w:rsid w:val="00316063"/>
    <w:rsid w:val="003161F1"/>
    <w:rsid w:val="00316914"/>
    <w:rsid w:val="00316A2A"/>
    <w:rsid w:val="00316AB4"/>
    <w:rsid w:val="00316F98"/>
    <w:rsid w:val="003178B1"/>
    <w:rsid w:val="00320DC5"/>
    <w:rsid w:val="0032171B"/>
    <w:rsid w:val="00321EAF"/>
    <w:rsid w:val="0032213A"/>
    <w:rsid w:val="003221FC"/>
    <w:rsid w:val="00322A6F"/>
    <w:rsid w:val="00322C5E"/>
    <w:rsid w:val="00322D3E"/>
    <w:rsid w:val="0032342E"/>
    <w:rsid w:val="003236D1"/>
    <w:rsid w:val="0032376A"/>
    <w:rsid w:val="003239F7"/>
    <w:rsid w:val="00323B13"/>
    <w:rsid w:val="00323B37"/>
    <w:rsid w:val="0032479D"/>
    <w:rsid w:val="003247D0"/>
    <w:rsid w:val="00324D1E"/>
    <w:rsid w:val="00324EB5"/>
    <w:rsid w:val="0032567E"/>
    <w:rsid w:val="00326130"/>
    <w:rsid w:val="0032634A"/>
    <w:rsid w:val="0032658A"/>
    <w:rsid w:val="00326742"/>
    <w:rsid w:val="00326D78"/>
    <w:rsid w:val="003272C1"/>
    <w:rsid w:val="00327571"/>
    <w:rsid w:val="003276CF"/>
    <w:rsid w:val="003276E3"/>
    <w:rsid w:val="003276FD"/>
    <w:rsid w:val="00327C4B"/>
    <w:rsid w:val="00330874"/>
    <w:rsid w:val="003308FA"/>
    <w:rsid w:val="0033116C"/>
    <w:rsid w:val="00331466"/>
    <w:rsid w:val="003316EF"/>
    <w:rsid w:val="00331C9E"/>
    <w:rsid w:val="00332246"/>
    <w:rsid w:val="003335E8"/>
    <w:rsid w:val="00333AB8"/>
    <w:rsid w:val="00333B86"/>
    <w:rsid w:val="003341FA"/>
    <w:rsid w:val="003344DA"/>
    <w:rsid w:val="00334501"/>
    <w:rsid w:val="00334A05"/>
    <w:rsid w:val="00334E0A"/>
    <w:rsid w:val="00335BD6"/>
    <w:rsid w:val="00336780"/>
    <w:rsid w:val="00336DAC"/>
    <w:rsid w:val="0033723C"/>
    <w:rsid w:val="0033750A"/>
    <w:rsid w:val="0033757C"/>
    <w:rsid w:val="00337CC2"/>
    <w:rsid w:val="00341147"/>
    <w:rsid w:val="00341479"/>
    <w:rsid w:val="00341632"/>
    <w:rsid w:val="00342B35"/>
    <w:rsid w:val="00342E3A"/>
    <w:rsid w:val="0034453F"/>
    <w:rsid w:val="003451DB"/>
    <w:rsid w:val="00345CC2"/>
    <w:rsid w:val="00346205"/>
    <w:rsid w:val="003467F2"/>
    <w:rsid w:val="00346A12"/>
    <w:rsid w:val="00346C0B"/>
    <w:rsid w:val="00346C8E"/>
    <w:rsid w:val="00346D5F"/>
    <w:rsid w:val="0034728A"/>
    <w:rsid w:val="00347998"/>
    <w:rsid w:val="00347E75"/>
    <w:rsid w:val="00350106"/>
    <w:rsid w:val="0035058E"/>
    <w:rsid w:val="003508A8"/>
    <w:rsid w:val="00350A38"/>
    <w:rsid w:val="00350D12"/>
    <w:rsid w:val="00350F92"/>
    <w:rsid w:val="00351FB5"/>
    <w:rsid w:val="00352207"/>
    <w:rsid w:val="00352831"/>
    <w:rsid w:val="00353311"/>
    <w:rsid w:val="003535C2"/>
    <w:rsid w:val="00353B38"/>
    <w:rsid w:val="00353F4E"/>
    <w:rsid w:val="00354AD7"/>
    <w:rsid w:val="00354CAD"/>
    <w:rsid w:val="00354EEE"/>
    <w:rsid w:val="00355320"/>
    <w:rsid w:val="003559A4"/>
    <w:rsid w:val="003560E6"/>
    <w:rsid w:val="0035666F"/>
    <w:rsid w:val="0035675E"/>
    <w:rsid w:val="003568CC"/>
    <w:rsid w:val="003568DA"/>
    <w:rsid w:val="003573F8"/>
    <w:rsid w:val="003576BA"/>
    <w:rsid w:val="00357C74"/>
    <w:rsid w:val="00357EAA"/>
    <w:rsid w:val="003601F2"/>
    <w:rsid w:val="003602E4"/>
    <w:rsid w:val="003613EB"/>
    <w:rsid w:val="00361893"/>
    <w:rsid w:val="00361AD0"/>
    <w:rsid w:val="00361D0B"/>
    <w:rsid w:val="00361F31"/>
    <w:rsid w:val="003627BC"/>
    <w:rsid w:val="00362BC4"/>
    <w:rsid w:val="003637FC"/>
    <w:rsid w:val="00363C9A"/>
    <w:rsid w:val="00364140"/>
    <w:rsid w:val="0036424A"/>
    <w:rsid w:val="003642B3"/>
    <w:rsid w:val="00364412"/>
    <w:rsid w:val="00364475"/>
    <w:rsid w:val="003646FA"/>
    <w:rsid w:val="003649AD"/>
    <w:rsid w:val="0036591B"/>
    <w:rsid w:val="00365BA9"/>
    <w:rsid w:val="003661FF"/>
    <w:rsid w:val="00366254"/>
    <w:rsid w:val="003664D7"/>
    <w:rsid w:val="00366550"/>
    <w:rsid w:val="003667D6"/>
    <w:rsid w:val="00366C53"/>
    <w:rsid w:val="003670A9"/>
    <w:rsid w:val="0037017F"/>
    <w:rsid w:val="0037029B"/>
    <w:rsid w:val="00370371"/>
    <w:rsid w:val="00371BEB"/>
    <w:rsid w:val="00371C69"/>
    <w:rsid w:val="00371D79"/>
    <w:rsid w:val="003722AD"/>
    <w:rsid w:val="003724EF"/>
    <w:rsid w:val="00372B0A"/>
    <w:rsid w:val="00373148"/>
    <w:rsid w:val="00373295"/>
    <w:rsid w:val="003737A3"/>
    <w:rsid w:val="00373A33"/>
    <w:rsid w:val="00373CA3"/>
    <w:rsid w:val="00374D39"/>
    <w:rsid w:val="00374D9C"/>
    <w:rsid w:val="003762F2"/>
    <w:rsid w:val="00376529"/>
    <w:rsid w:val="0037684F"/>
    <w:rsid w:val="00377B5F"/>
    <w:rsid w:val="00377C5A"/>
    <w:rsid w:val="00377E09"/>
    <w:rsid w:val="0038003D"/>
    <w:rsid w:val="003802AB"/>
    <w:rsid w:val="00380883"/>
    <w:rsid w:val="00380EC1"/>
    <w:rsid w:val="00381236"/>
    <w:rsid w:val="0038132B"/>
    <w:rsid w:val="003814F0"/>
    <w:rsid w:val="003829FC"/>
    <w:rsid w:val="00382F4F"/>
    <w:rsid w:val="0038316A"/>
    <w:rsid w:val="00383559"/>
    <w:rsid w:val="00383692"/>
    <w:rsid w:val="00383EB0"/>
    <w:rsid w:val="00383F17"/>
    <w:rsid w:val="00385447"/>
    <w:rsid w:val="003861C1"/>
    <w:rsid w:val="00386470"/>
    <w:rsid w:val="003867D7"/>
    <w:rsid w:val="00386BCF"/>
    <w:rsid w:val="00386FA5"/>
    <w:rsid w:val="00387476"/>
    <w:rsid w:val="00387919"/>
    <w:rsid w:val="00387A5C"/>
    <w:rsid w:val="00390C60"/>
    <w:rsid w:val="003913CE"/>
    <w:rsid w:val="00391A01"/>
    <w:rsid w:val="00391AC5"/>
    <w:rsid w:val="00391AF1"/>
    <w:rsid w:val="00391E1F"/>
    <w:rsid w:val="00391F93"/>
    <w:rsid w:val="003922A4"/>
    <w:rsid w:val="00392898"/>
    <w:rsid w:val="00392F57"/>
    <w:rsid w:val="003937B1"/>
    <w:rsid w:val="003937D2"/>
    <w:rsid w:val="00393943"/>
    <w:rsid w:val="00393B4E"/>
    <w:rsid w:val="00393D08"/>
    <w:rsid w:val="00394086"/>
    <w:rsid w:val="003943BF"/>
    <w:rsid w:val="003944F1"/>
    <w:rsid w:val="00394809"/>
    <w:rsid w:val="00394822"/>
    <w:rsid w:val="00394898"/>
    <w:rsid w:val="00394FC1"/>
    <w:rsid w:val="00395762"/>
    <w:rsid w:val="003964F0"/>
    <w:rsid w:val="00396E16"/>
    <w:rsid w:val="003977EB"/>
    <w:rsid w:val="00397B7C"/>
    <w:rsid w:val="00397C8B"/>
    <w:rsid w:val="003A006E"/>
    <w:rsid w:val="003A05BC"/>
    <w:rsid w:val="003A0E60"/>
    <w:rsid w:val="003A154B"/>
    <w:rsid w:val="003A1AF1"/>
    <w:rsid w:val="003A1B61"/>
    <w:rsid w:val="003A1DB6"/>
    <w:rsid w:val="003A1FA3"/>
    <w:rsid w:val="003A20E0"/>
    <w:rsid w:val="003A229E"/>
    <w:rsid w:val="003A2325"/>
    <w:rsid w:val="003A3099"/>
    <w:rsid w:val="003A31F7"/>
    <w:rsid w:val="003A3238"/>
    <w:rsid w:val="003A38C5"/>
    <w:rsid w:val="003A3907"/>
    <w:rsid w:val="003A3B50"/>
    <w:rsid w:val="003A3D64"/>
    <w:rsid w:val="003A4065"/>
    <w:rsid w:val="003A41CA"/>
    <w:rsid w:val="003A42D4"/>
    <w:rsid w:val="003A48EF"/>
    <w:rsid w:val="003A4AFD"/>
    <w:rsid w:val="003A4DCB"/>
    <w:rsid w:val="003A4E1B"/>
    <w:rsid w:val="003A4E7D"/>
    <w:rsid w:val="003A505E"/>
    <w:rsid w:val="003A55E2"/>
    <w:rsid w:val="003A5ED0"/>
    <w:rsid w:val="003A6335"/>
    <w:rsid w:val="003A6AC2"/>
    <w:rsid w:val="003B1461"/>
    <w:rsid w:val="003B16B0"/>
    <w:rsid w:val="003B176A"/>
    <w:rsid w:val="003B1907"/>
    <w:rsid w:val="003B1F5A"/>
    <w:rsid w:val="003B230D"/>
    <w:rsid w:val="003B29EC"/>
    <w:rsid w:val="003B2B49"/>
    <w:rsid w:val="003B2E02"/>
    <w:rsid w:val="003B3061"/>
    <w:rsid w:val="003B30CE"/>
    <w:rsid w:val="003B3FFB"/>
    <w:rsid w:val="003B4463"/>
    <w:rsid w:val="003B511E"/>
    <w:rsid w:val="003B531D"/>
    <w:rsid w:val="003B5F85"/>
    <w:rsid w:val="003B69F2"/>
    <w:rsid w:val="003B6C66"/>
    <w:rsid w:val="003B6D16"/>
    <w:rsid w:val="003B70C7"/>
    <w:rsid w:val="003B755E"/>
    <w:rsid w:val="003B7EB7"/>
    <w:rsid w:val="003C039C"/>
    <w:rsid w:val="003C04AA"/>
    <w:rsid w:val="003C0871"/>
    <w:rsid w:val="003C0920"/>
    <w:rsid w:val="003C1EA5"/>
    <w:rsid w:val="003C2152"/>
    <w:rsid w:val="003C2B07"/>
    <w:rsid w:val="003C2EA7"/>
    <w:rsid w:val="003C33B9"/>
    <w:rsid w:val="003C3993"/>
    <w:rsid w:val="003C3B1A"/>
    <w:rsid w:val="003C406A"/>
    <w:rsid w:val="003C42B0"/>
    <w:rsid w:val="003C52FC"/>
    <w:rsid w:val="003C5D7B"/>
    <w:rsid w:val="003C60A1"/>
    <w:rsid w:val="003C676D"/>
    <w:rsid w:val="003C6AF6"/>
    <w:rsid w:val="003C6B3D"/>
    <w:rsid w:val="003C6BFF"/>
    <w:rsid w:val="003C6C35"/>
    <w:rsid w:val="003C7018"/>
    <w:rsid w:val="003C70FC"/>
    <w:rsid w:val="003C7DB6"/>
    <w:rsid w:val="003D0255"/>
    <w:rsid w:val="003D08AB"/>
    <w:rsid w:val="003D0B37"/>
    <w:rsid w:val="003D1AF5"/>
    <w:rsid w:val="003D250E"/>
    <w:rsid w:val="003D2629"/>
    <w:rsid w:val="003D2BB5"/>
    <w:rsid w:val="003D2E95"/>
    <w:rsid w:val="003D2F3D"/>
    <w:rsid w:val="003D3083"/>
    <w:rsid w:val="003D30A5"/>
    <w:rsid w:val="003D3213"/>
    <w:rsid w:val="003D3475"/>
    <w:rsid w:val="003D34F4"/>
    <w:rsid w:val="003D383B"/>
    <w:rsid w:val="003D3909"/>
    <w:rsid w:val="003D4069"/>
    <w:rsid w:val="003D41EB"/>
    <w:rsid w:val="003D5345"/>
    <w:rsid w:val="003D593F"/>
    <w:rsid w:val="003D5E1E"/>
    <w:rsid w:val="003D5E4F"/>
    <w:rsid w:val="003D618B"/>
    <w:rsid w:val="003D61B8"/>
    <w:rsid w:val="003D6506"/>
    <w:rsid w:val="003D65ED"/>
    <w:rsid w:val="003D66DE"/>
    <w:rsid w:val="003D6A12"/>
    <w:rsid w:val="003D6BEF"/>
    <w:rsid w:val="003D6CEF"/>
    <w:rsid w:val="003D750E"/>
    <w:rsid w:val="003D7601"/>
    <w:rsid w:val="003D76CB"/>
    <w:rsid w:val="003D77B3"/>
    <w:rsid w:val="003D7876"/>
    <w:rsid w:val="003D7D61"/>
    <w:rsid w:val="003E01CD"/>
    <w:rsid w:val="003E0254"/>
    <w:rsid w:val="003E05A1"/>
    <w:rsid w:val="003E0689"/>
    <w:rsid w:val="003E06C1"/>
    <w:rsid w:val="003E0AC8"/>
    <w:rsid w:val="003E11F9"/>
    <w:rsid w:val="003E15AD"/>
    <w:rsid w:val="003E1847"/>
    <w:rsid w:val="003E1E0C"/>
    <w:rsid w:val="003E1E54"/>
    <w:rsid w:val="003E2433"/>
    <w:rsid w:val="003E27CC"/>
    <w:rsid w:val="003E3302"/>
    <w:rsid w:val="003E3E44"/>
    <w:rsid w:val="003E4FAC"/>
    <w:rsid w:val="003E5166"/>
    <w:rsid w:val="003E592E"/>
    <w:rsid w:val="003E594A"/>
    <w:rsid w:val="003E6642"/>
    <w:rsid w:val="003E686E"/>
    <w:rsid w:val="003E694A"/>
    <w:rsid w:val="003E6C53"/>
    <w:rsid w:val="003E76AA"/>
    <w:rsid w:val="003E76D3"/>
    <w:rsid w:val="003E7855"/>
    <w:rsid w:val="003F0123"/>
    <w:rsid w:val="003F0B62"/>
    <w:rsid w:val="003F168C"/>
    <w:rsid w:val="003F1CD6"/>
    <w:rsid w:val="003F1E05"/>
    <w:rsid w:val="003F1EE2"/>
    <w:rsid w:val="003F2E12"/>
    <w:rsid w:val="003F340D"/>
    <w:rsid w:val="003F38FC"/>
    <w:rsid w:val="003F3DE2"/>
    <w:rsid w:val="003F41D1"/>
    <w:rsid w:val="003F4986"/>
    <w:rsid w:val="003F4E83"/>
    <w:rsid w:val="003F529E"/>
    <w:rsid w:val="003F53FF"/>
    <w:rsid w:val="003F54F7"/>
    <w:rsid w:val="003F5724"/>
    <w:rsid w:val="003F65F3"/>
    <w:rsid w:val="003F6A9D"/>
    <w:rsid w:val="003F6DD9"/>
    <w:rsid w:val="003F6F79"/>
    <w:rsid w:val="003F7419"/>
    <w:rsid w:val="003F7A04"/>
    <w:rsid w:val="003F7D77"/>
    <w:rsid w:val="003F7DC6"/>
    <w:rsid w:val="00400561"/>
    <w:rsid w:val="00400816"/>
    <w:rsid w:val="00401321"/>
    <w:rsid w:val="004016E1"/>
    <w:rsid w:val="00401DBC"/>
    <w:rsid w:val="004021D2"/>
    <w:rsid w:val="00402546"/>
    <w:rsid w:val="00402A91"/>
    <w:rsid w:val="00402B59"/>
    <w:rsid w:val="00403B42"/>
    <w:rsid w:val="00403E38"/>
    <w:rsid w:val="00404147"/>
    <w:rsid w:val="00404591"/>
    <w:rsid w:val="00404684"/>
    <w:rsid w:val="0040478A"/>
    <w:rsid w:val="00404B26"/>
    <w:rsid w:val="0040506E"/>
    <w:rsid w:val="004056C4"/>
    <w:rsid w:val="00405DF4"/>
    <w:rsid w:val="0040695A"/>
    <w:rsid w:val="004070F6"/>
    <w:rsid w:val="00410517"/>
    <w:rsid w:val="004107D9"/>
    <w:rsid w:val="004108A9"/>
    <w:rsid w:val="00410E31"/>
    <w:rsid w:val="00410F55"/>
    <w:rsid w:val="00411186"/>
    <w:rsid w:val="00411337"/>
    <w:rsid w:val="00411471"/>
    <w:rsid w:val="00411F19"/>
    <w:rsid w:val="0041254C"/>
    <w:rsid w:val="00412D88"/>
    <w:rsid w:val="00413106"/>
    <w:rsid w:val="004131AD"/>
    <w:rsid w:val="004133C7"/>
    <w:rsid w:val="004143D2"/>
    <w:rsid w:val="004149D6"/>
    <w:rsid w:val="0041577D"/>
    <w:rsid w:val="00415C85"/>
    <w:rsid w:val="00415EC2"/>
    <w:rsid w:val="00416023"/>
    <w:rsid w:val="00416189"/>
    <w:rsid w:val="004165C6"/>
    <w:rsid w:val="004167A9"/>
    <w:rsid w:val="00416B78"/>
    <w:rsid w:val="00416E7D"/>
    <w:rsid w:val="00417DEE"/>
    <w:rsid w:val="00417FF4"/>
    <w:rsid w:val="00420320"/>
    <w:rsid w:val="00420923"/>
    <w:rsid w:val="00420B35"/>
    <w:rsid w:val="00421357"/>
    <w:rsid w:val="00421CAB"/>
    <w:rsid w:val="00421CBA"/>
    <w:rsid w:val="00421DB7"/>
    <w:rsid w:val="00422310"/>
    <w:rsid w:val="004224BA"/>
    <w:rsid w:val="00422737"/>
    <w:rsid w:val="00422856"/>
    <w:rsid w:val="0042296E"/>
    <w:rsid w:val="00422BEF"/>
    <w:rsid w:val="0042340A"/>
    <w:rsid w:val="00423751"/>
    <w:rsid w:val="00423883"/>
    <w:rsid w:val="00423D42"/>
    <w:rsid w:val="00424048"/>
    <w:rsid w:val="0042484A"/>
    <w:rsid w:val="004248CF"/>
    <w:rsid w:val="004248EC"/>
    <w:rsid w:val="00424BC2"/>
    <w:rsid w:val="00424EA1"/>
    <w:rsid w:val="00424FAF"/>
    <w:rsid w:val="00425360"/>
    <w:rsid w:val="004258F2"/>
    <w:rsid w:val="00425C1D"/>
    <w:rsid w:val="00425EF5"/>
    <w:rsid w:val="00425F73"/>
    <w:rsid w:val="004264B7"/>
    <w:rsid w:val="00426FAB"/>
    <w:rsid w:val="00427376"/>
    <w:rsid w:val="00427572"/>
    <w:rsid w:val="004305CB"/>
    <w:rsid w:val="0043062D"/>
    <w:rsid w:val="00430BDD"/>
    <w:rsid w:val="00430BE3"/>
    <w:rsid w:val="00430CBC"/>
    <w:rsid w:val="004311E0"/>
    <w:rsid w:val="00431210"/>
    <w:rsid w:val="004313F7"/>
    <w:rsid w:val="004317EA"/>
    <w:rsid w:val="004322A1"/>
    <w:rsid w:val="0043233E"/>
    <w:rsid w:val="004324FB"/>
    <w:rsid w:val="00432BCF"/>
    <w:rsid w:val="00432CC1"/>
    <w:rsid w:val="0043307F"/>
    <w:rsid w:val="00433268"/>
    <w:rsid w:val="00433405"/>
    <w:rsid w:val="00433902"/>
    <w:rsid w:val="00433A6E"/>
    <w:rsid w:val="00433A97"/>
    <w:rsid w:val="00433E5C"/>
    <w:rsid w:val="00434646"/>
    <w:rsid w:val="004347BE"/>
    <w:rsid w:val="00435A3A"/>
    <w:rsid w:val="004361AD"/>
    <w:rsid w:val="004363C6"/>
    <w:rsid w:val="00436503"/>
    <w:rsid w:val="004377D9"/>
    <w:rsid w:val="00437907"/>
    <w:rsid w:val="00437F79"/>
    <w:rsid w:val="004404DA"/>
    <w:rsid w:val="00440E5C"/>
    <w:rsid w:val="004414B2"/>
    <w:rsid w:val="004415FD"/>
    <w:rsid w:val="00442A18"/>
    <w:rsid w:val="0044313D"/>
    <w:rsid w:val="0044342C"/>
    <w:rsid w:val="0044375C"/>
    <w:rsid w:val="004438F9"/>
    <w:rsid w:val="00444029"/>
    <w:rsid w:val="004448AB"/>
    <w:rsid w:val="00444E2D"/>
    <w:rsid w:val="004450D0"/>
    <w:rsid w:val="00445209"/>
    <w:rsid w:val="00445A49"/>
    <w:rsid w:val="004463C4"/>
    <w:rsid w:val="00446404"/>
    <w:rsid w:val="004467E2"/>
    <w:rsid w:val="0044691C"/>
    <w:rsid w:val="00446BFA"/>
    <w:rsid w:val="00447477"/>
    <w:rsid w:val="0044767C"/>
    <w:rsid w:val="0044773A"/>
    <w:rsid w:val="004479BC"/>
    <w:rsid w:val="00447B6A"/>
    <w:rsid w:val="00447CE6"/>
    <w:rsid w:val="00450935"/>
    <w:rsid w:val="00450AC1"/>
    <w:rsid w:val="00450E31"/>
    <w:rsid w:val="00450EA7"/>
    <w:rsid w:val="00451237"/>
    <w:rsid w:val="00451270"/>
    <w:rsid w:val="004512F9"/>
    <w:rsid w:val="004514A3"/>
    <w:rsid w:val="00451A11"/>
    <w:rsid w:val="00451ABB"/>
    <w:rsid w:val="0045209B"/>
    <w:rsid w:val="00452A11"/>
    <w:rsid w:val="00452A49"/>
    <w:rsid w:val="00452D3C"/>
    <w:rsid w:val="00452D5D"/>
    <w:rsid w:val="00453029"/>
    <w:rsid w:val="00453EAD"/>
    <w:rsid w:val="004546CA"/>
    <w:rsid w:val="00455C9F"/>
    <w:rsid w:val="00455E66"/>
    <w:rsid w:val="004561A3"/>
    <w:rsid w:val="004574D8"/>
    <w:rsid w:val="004578EA"/>
    <w:rsid w:val="00460352"/>
    <w:rsid w:val="00460C7B"/>
    <w:rsid w:val="00460F54"/>
    <w:rsid w:val="0046139D"/>
    <w:rsid w:val="00461423"/>
    <w:rsid w:val="00461D6E"/>
    <w:rsid w:val="004630CC"/>
    <w:rsid w:val="004631DE"/>
    <w:rsid w:val="00463AB8"/>
    <w:rsid w:val="00463EBC"/>
    <w:rsid w:val="00463F65"/>
    <w:rsid w:val="00464382"/>
    <w:rsid w:val="00464DFE"/>
    <w:rsid w:val="00464F49"/>
    <w:rsid w:val="0046577D"/>
    <w:rsid w:val="004659EE"/>
    <w:rsid w:val="00465A26"/>
    <w:rsid w:val="00465A4A"/>
    <w:rsid w:val="0046626A"/>
    <w:rsid w:val="0046662A"/>
    <w:rsid w:val="00466BBB"/>
    <w:rsid w:val="00466ED6"/>
    <w:rsid w:val="00467B13"/>
    <w:rsid w:val="00470382"/>
    <w:rsid w:val="00470588"/>
    <w:rsid w:val="004706EE"/>
    <w:rsid w:val="004707B4"/>
    <w:rsid w:val="00470A9B"/>
    <w:rsid w:val="00470E61"/>
    <w:rsid w:val="00470E68"/>
    <w:rsid w:val="00470FF2"/>
    <w:rsid w:val="00471885"/>
    <w:rsid w:val="0047196C"/>
    <w:rsid w:val="00471E39"/>
    <w:rsid w:val="00471FEE"/>
    <w:rsid w:val="0047207E"/>
    <w:rsid w:val="00472BCC"/>
    <w:rsid w:val="0047335D"/>
    <w:rsid w:val="0047351B"/>
    <w:rsid w:val="00473C36"/>
    <w:rsid w:val="00473EE7"/>
    <w:rsid w:val="00474475"/>
    <w:rsid w:val="0047447E"/>
    <w:rsid w:val="00474A02"/>
    <w:rsid w:val="00474E83"/>
    <w:rsid w:val="00474F73"/>
    <w:rsid w:val="00475532"/>
    <w:rsid w:val="00475681"/>
    <w:rsid w:val="00475A06"/>
    <w:rsid w:val="00475CFE"/>
    <w:rsid w:val="004762B3"/>
    <w:rsid w:val="0047694D"/>
    <w:rsid w:val="00476C8A"/>
    <w:rsid w:val="00477119"/>
    <w:rsid w:val="0047763E"/>
    <w:rsid w:val="004776B0"/>
    <w:rsid w:val="004777EA"/>
    <w:rsid w:val="00477EE3"/>
    <w:rsid w:val="00480465"/>
    <w:rsid w:val="00481547"/>
    <w:rsid w:val="00482A34"/>
    <w:rsid w:val="00482B56"/>
    <w:rsid w:val="00482BCB"/>
    <w:rsid w:val="004831B9"/>
    <w:rsid w:val="004831D3"/>
    <w:rsid w:val="00483397"/>
    <w:rsid w:val="00483635"/>
    <w:rsid w:val="00483832"/>
    <w:rsid w:val="00483B2A"/>
    <w:rsid w:val="00483BB3"/>
    <w:rsid w:val="00483CBD"/>
    <w:rsid w:val="004843A9"/>
    <w:rsid w:val="0048451D"/>
    <w:rsid w:val="00484A50"/>
    <w:rsid w:val="00484AFD"/>
    <w:rsid w:val="00484C77"/>
    <w:rsid w:val="00485D0D"/>
    <w:rsid w:val="00485F00"/>
    <w:rsid w:val="004861BF"/>
    <w:rsid w:val="0048712F"/>
    <w:rsid w:val="00487781"/>
    <w:rsid w:val="004904E4"/>
    <w:rsid w:val="00490B6E"/>
    <w:rsid w:val="00490E65"/>
    <w:rsid w:val="00491248"/>
    <w:rsid w:val="004923E0"/>
    <w:rsid w:val="00492636"/>
    <w:rsid w:val="0049275C"/>
    <w:rsid w:val="00492B9E"/>
    <w:rsid w:val="00493290"/>
    <w:rsid w:val="004932C7"/>
    <w:rsid w:val="004932DC"/>
    <w:rsid w:val="00493426"/>
    <w:rsid w:val="004934EA"/>
    <w:rsid w:val="00493A88"/>
    <w:rsid w:val="00493D1F"/>
    <w:rsid w:val="0049419F"/>
    <w:rsid w:val="00494659"/>
    <w:rsid w:val="004946FB"/>
    <w:rsid w:val="00494DDC"/>
    <w:rsid w:val="00495406"/>
    <w:rsid w:val="0049561F"/>
    <w:rsid w:val="0049575C"/>
    <w:rsid w:val="00495772"/>
    <w:rsid w:val="00496080"/>
    <w:rsid w:val="00496156"/>
    <w:rsid w:val="004961DA"/>
    <w:rsid w:val="00496529"/>
    <w:rsid w:val="00496730"/>
    <w:rsid w:val="0049797A"/>
    <w:rsid w:val="00497BCA"/>
    <w:rsid w:val="00497DDF"/>
    <w:rsid w:val="004A017D"/>
    <w:rsid w:val="004A046A"/>
    <w:rsid w:val="004A0A83"/>
    <w:rsid w:val="004A0E48"/>
    <w:rsid w:val="004A2098"/>
    <w:rsid w:val="004A22B4"/>
    <w:rsid w:val="004A2617"/>
    <w:rsid w:val="004A26D1"/>
    <w:rsid w:val="004A2835"/>
    <w:rsid w:val="004A290D"/>
    <w:rsid w:val="004A2C05"/>
    <w:rsid w:val="004A2C22"/>
    <w:rsid w:val="004A369F"/>
    <w:rsid w:val="004A37CE"/>
    <w:rsid w:val="004A3A33"/>
    <w:rsid w:val="004A3FB1"/>
    <w:rsid w:val="004A41B4"/>
    <w:rsid w:val="004A50B4"/>
    <w:rsid w:val="004A54D2"/>
    <w:rsid w:val="004A56E0"/>
    <w:rsid w:val="004A5850"/>
    <w:rsid w:val="004A610B"/>
    <w:rsid w:val="004A6985"/>
    <w:rsid w:val="004A6B62"/>
    <w:rsid w:val="004A6D00"/>
    <w:rsid w:val="004A7093"/>
    <w:rsid w:val="004A7722"/>
    <w:rsid w:val="004A778D"/>
    <w:rsid w:val="004A7B77"/>
    <w:rsid w:val="004A7BC3"/>
    <w:rsid w:val="004A7BE7"/>
    <w:rsid w:val="004B16BC"/>
    <w:rsid w:val="004B177E"/>
    <w:rsid w:val="004B18A7"/>
    <w:rsid w:val="004B1983"/>
    <w:rsid w:val="004B2D77"/>
    <w:rsid w:val="004B2DD3"/>
    <w:rsid w:val="004B370F"/>
    <w:rsid w:val="004B3A4D"/>
    <w:rsid w:val="004B3ABE"/>
    <w:rsid w:val="004B3BD3"/>
    <w:rsid w:val="004B3E3A"/>
    <w:rsid w:val="004B3EC8"/>
    <w:rsid w:val="004B44EE"/>
    <w:rsid w:val="004B4679"/>
    <w:rsid w:val="004B4A22"/>
    <w:rsid w:val="004B4B04"/>
    <w:rsid w:val="004B52C8"/>
    <w:rsid w:val="004B5B0A"/>
    <w:rsid w:val="004B6951"/>
    <w:rsid w:val="004B6D14"/>
    <w:rsid w:val="004B6DB0"/>
    <w:rsid w:val="004B7A0C"/>
    <w:rsid w:val="004C03D5"/>
    <w:rsid w:val="004C074B"/>
    <w:rsid w:val="004C0A8E"/>
    <w:rsid w:val="004C0AB3"/>
    <w:rsid w:val="004C0E48"/>
    <w:rsid w:val="004C1095"/>
    <w:rsid w:val="004C1EC5"/>
    <w:rsid w:val="004C2B10"/>
    <w:rsid w:val="004C2DEB"/>
    <w:rsid w:val="004C2FB4"/>
    <w:rsid w:val="004C3268"/>
    <w:rsid w:val="004C3E0C"/>
    <w:rsid w:val="004C3F60"/>
    <w:rsid w:val="004C4332"/>
    <w:rsid w:val="004C4734"/>
    <w:rsid w:val="004C4A6D"/>
    <w:rsid w:val="004C502D"/>
    <w:rsid w:val="004C5884"/>
    <w:rsid w:val="004C58DD"/>
    <w:rsid w:val="004C5A1C"/>
    <w:rsid w:val="004C5DAA"/>
    <w:rsid w:val="004C73DE"/>
    <w:rsid w:val="004D03D5"/>
    <w:rsid w:val="004D09C5"/>
    <w:rsid w:val="004D0E46"/>
    <w:rsid w:val="004D1A97"/>
    <w:rsid w:val="004D2135"/>
    <w:rsid w:val="004D2261"/>
    <w:rsid w:val="004D2DE0"/>
    <w:rsid w:val="004D3163"/>
    <w:rsid w:val="004D341C"/>
    <w:rsid w:val="004D4356"/>
    <w:rsid w:val="004D5082"/>
    <w:rsid w:val="004D5D8E"/>
    <w:rsid w:val="004D6185"/>
    <w:rsid w:val="004D681E"/>
    <w:rsid w:val="004D69D3"/>
    <w:rsid w:val="004D70A7"/>
    <w:rsid w:val="004D7276"/>
    <w:rsid w:val="004D77D3"/>
    <w:rsid w:val="004D7CEB"/>
    <w:rsid w:val="004E073D"/>
    <w:rsid w:val="004E0BFD"/>
    <w:rsid w:val="004E1003"/>
    <w:rsid w:val="004E100F"/>
    <w:rsid w:val="004E1157"/>
    <w:rsid w:val="004E1752"/>
    <w:rsid w:val="004E17D0"/>
    <w:rsid w:val="004E220F"/>
    <w:rsid w:val="004E27B7"/>
    <w:rsid w:val="004E28CD"/>
    <w:rsid w:val="004E29AA"/>
    <w:rsid w:val="004E2BAB"/>
    <w:rsid w:val="004E2F0D"/>
    <w:rsid w:val="004E37B0"/>
    <w:rsid w:val="004E393F"/>
    <w:rsid w:val="004E3BB5"/>
    <w:rsid w:val="004E3BE9"/>
    <w:rsid w:val="004E41C0"/>
    <w:rsid w:val="004E5570"/>
    <w:rsid w:val="004E5583"/>
    <w:rsid w:val="004E59E7"/>
    <w:rsid w:val="004E6995"/>
    <w:rsid w:val="004E6A63"/>
    <w:rsid w:val="004E6C91"/>
    <w:rsid w:val="004E6D03"/>
    <w:rsid w:val="004E729D"/>
    <w:rsid w:val="004E74CE"/>
    <w:rsid w:val="004E7E16"/>
    <w:rsid w:val="004F04ED"/>
    <w:rsid w:val="004F101C"/>
    <w:rsid w:val="004F1325"/>
    <w:rsid w:val="004F224D"/>
    <w:rsid w:val="004F2435"/>
    <w:rsid w:val="004F2BDA"/>
    <w:rsid w:val="004F35A5"/>
    <w:rsid w:val="004F3A7B"/>
    <w:rsid w:val="004F3BD8"/>
    <w:rsid w:val="004F3DBF"/>
    <w:rsid w:val="004F3E5B"/>
    <w:rsid w:val="004F3E67"/>
    <w:rsid w:val="004F424A"/>
    <w:rsid w:val="004F4297"/>
    <w:rsid w:val="004F4CEB"/>
    <w:rsid w:val="004F553C"/>
    <w:rsid w:val="004F59E4"/>
    <w:rsid w:val="004F71BD"/>
    <w:rsid w:val="004F7AF2"/>
    <w:rsid w:val="004F7C31"/>
    <w:rsid w:val="005009F8"/>
    <w:rsid w:val="00500A1E"/>
    <w:rsid w:val="00500C67"/>
    <w:rsid w:val="00500D05"/>
    <w:rsid w:val="0050132F"/>
    <w:rsid w:val="0050160C"/>
    <w:rsid w:val="0050184F"/>
    <w:rsid w:val="00502117"/>
    <w:rsid w:val="00502281"/>
    <w:rsid w:val="00502A06"/>
    <w:rsid w:val="00502C66"/>
    <w:rsid w:val="00502C75"/>
    <w:rsid w:val="00502D3B"/>
    <w:rsid w:val="00503149"/>
    <w:rsid w:val="0050322E"/>
    <w:rsid w:val="0050378D"/>
    <w:rsid w:val="00503891"/>
    <w:rsid w:val="00503B56"/>
    <w:rsid w:val="00504697"/>
    <w:rsid w:val="00504784"/>
    <w:rsid w:val="005047A1"/>
    <w:rsid w:val="00504D54"/>
    <w:rsid w:val="00504FB7"/>
    <w:rsid w:val="005050C2"/>
    <w:rsid w:val="005051F9"/>
    <w:rsid w:val="0050539D"/>
    <w:rsid w:val="005064AB"/>
    <w:rsid w:val="00507132"/>
    <w:rsid w:val="005073F7"/>
    <w:rsid w:val="00507BB4"/>
    <w:rsid w:val="00507C93"/>
    <w:rsid w:val="00507FA9"/>
    <w:rsid w:val="00510A53"/>
    <w:rsid w:val="00510E24"/>
    <w:rsid w:val="005112FC"/>
    <w:rsid w:val="00511662"/>
    <w:rsid w:val="00511780"/>
    <w:rsid w:val="005122A0"/>
    <w:rsid w:val="00512BDB"/>
    <w:rsid w:val="005132E0"/>
    <w:rsid w:val="00513438"/>
    <w:rsid w:val="00513764"/>
    <w:rsid w:val="005137D1"/>
    <w:rsid w:val="005143E4"/>
    <w:rsid w:val="0051477E"/>
    <w:rsid w:val="00514BE2"/>
    <w:rsid w:val="00514CB0"/>
    <w:rsid w:val="00514D12"/>
    <w:rsid w:val="005157F7"/>
    <w:rsid w:val="00515937"/>
    <w:rsid w:val="00515977"/>
    <w:rsid w:val="00515C8E"/>
    <w:rsid w:val="00515D70"/>
    <w:rsid w:val="00515E79"/>
    <w:rsid w:val="005162DA"/>
    <w:rsid w:val="0051634C"/>
    <w:rsid w:val="00516783"/>
    <w:rsid w:val="005169D7"/>
    <w:rsid w:val="00516C1A"/>
    <w:rsid w:val="005202C7"/>
    <w:rsid w:val="00520ABE"/>
    <w:rsid w:val="005212CF"/>
    <w:rsid w:val="00521A67"/>
    <w:rsid w:val="00523519"/>
    <w:rsid w:val="00523739"/>
    <w:rsid w:val="00523CEF"/>
    <w:rsid w:val="00525312"/>
    <w:rsid w:val="00525AC8"/>
    <w:rsid w:val="0052604F"/>
    <w:rsid w:val="005263E7"/>
    <w:rsid w:val="00526BC3"/>
    <w:rsid w:val="00526F35"/>
    <w:rsid w:val="00527AF9"/>
    <w:rsid w:val="00527BCF"/>
    <w:rsid w:val="00527E6F"/>
    <w:rsid w:val="00527F4C"/>
    <w:rsid w:val="0053063A"/>
    <w:rsid w:val="00530705"/>
    <w:rsid w:val="0053071D"/>
    <w:rsid w:val="00530CD1"/>
    <w:rsid w:val="005313D8"/>
    <w:rsid w:val="005314A2"/>
    <w:rsid w:val="005315F8"/>
    <w:rsid w:val="0053174C"/>
    <w:rsid w:val="00531876"/>
    <w:rsid w:val="005324BA"/>
    <w:rsid w:val="00532AA5"/>
    <w:rsid w:val="00533169"/>
    <w:rsid w:val="00533DCE"/>
    <w:rsid w:val="00534470"/>
    <w:rsid w:val="00534704"/>
    <w:rsid w:val="00534C2E"/>
    <w:rsid w:val="00534E01"/>
    <w:rsid w:val="0053527C"/>
    <w:rsid w:val="00535E24"/>
    <w:rsid w:val="0053687E"/>
    <w:rsid w:val="00536971"/>
    <w:rsid w:val="00536CEC"/>
    <w:rsid w:val="00537C36"/>
    <w:rsid w:val="00537F2F"/>
    <w:rsid w:val="00540217"/>
    <w:rsid w:val="00540500"/>
    <w:rsid w:val="00540683"/>
    <w:rsid w:val="00541349"/>
    <w:rsid w:val="00541985"/>
    <w:rsid w:val="0054211C"/>
    <w:rsid w:val="005421DF"/>
    <w:rsid w:val="00542210"/>
    <w:rsid w:val="0054229E"/>
    <w:rsid w:val="00542A3B"/>
    <w:rsid w:val="00542DCB"/>
    <w:rsid w:val="00542EC1"/>
    <w:rsid w:val="00543652"/>
    <w:rsid w:val="0054396B"/>
    <w:rsid w:val="0054399B"/>
    <w:rsid w:val="00543A69"/>
    <w:rsid w:val="00544AB2"/>
    <w:rsid w:val="00544F98"/>
    <w:rsid w:val="00545087"/>
    <w:rsid w:val="0054525C"/>
    <w:rsid w:val="005452F7"/>
    <w:rsid w:val="00545E41"/>
    <w:rsid w:val="00546038"/>
    <w:rsid w:val="005465CA"/>
    <w:rsid w:val="005465E3"/>
    <w:rsid w:val="0054664E"/>
    <w:rsid w:val="00546F9F"/>
    <w:rsid w:val="00546FE7"/>
    <w:rsid w:val="0054792F"/>
    <w:rsid w:val="00547AC7"/>
    <w:rsid w:val="00547BF2"/>
    <w:rsid w:val="00550A4F"/>
    <w:rsid w:val="00550BA7"/>
    <w:rsid w:val="00550C86"/>
    <w:rsid w:val="00551A55"/>
    <w:rsid w:val="00551CBC"/>
    <w:rsid w:val="00551E8B"/>
    <w:rsid w:val="00552A8D"/>
    <w:rsid w:val="00552E6B"/>
    <w:rsid w:val="0055318F"/>
    <w:rsid w:val="00553907"/>
    <w:rsid w:val="0055398E"/>
    <w:rsid w:val="00553D57"/>
    <w:rsid w:val="00553D7C"/>
    <w:rsid w:val="00553FB7"/>
    <w:rsid w:val="005540F3"/>
    <w:rsid w:val="0055427D"/>
    <w:rsid w:val="0055439E"/>
    <w:rsid w:val="005544C8"/>
    <w:rsid w:val="00554E40"/>
    <w:rsid w:val="005559BE"/>
    <w:rsid w:val="005568DF"/>
    <w:rsid w:val="00556D92"/>
    <w:rsid w:val="00557239"/>
    <w:rsid w:val="00557404"/>
    <w:rsid w:val="005577AB"/>
    <w:rsid w:val="00557FA0"/>
    <w:rsid w:val="005600AC"/>
    <w:rsid w:val="005605DA"/>
    <w:rsid w:val="00560E27"/>
    <w:rsid w:val="00561B54"/>
    <w:rsid w:val="00561C88"/>
    <w:rsid w:val="00561F26"/>
    <w:rsid w:val="0056257A"/>
    <w:rsid w:val="005627EE"/>
    <w:rsid w:val="00562AC4"/>
    <w:rsid w:val="00563930"/>
    <w:rsid w:val="00563B3C"/>
    <w:rsid w:val="0056421C"/>
    <w:rsid w:val="00564343"/>
    <w:rsid w:val="0056526B"/>
    <w:rsid w:val="00565557"/>
    <w:rsid w:val="00566389"/>
    <w:rsid w:val="00566DB3"/>
    <w:rsid w:val="00566DB7"/>
    <w:rsid w:val="005676F3"/>
    <w:rsid w:val="00567960"/>
    <w:rsid w:val="00567C37"/>
    <w:rsid w:val="00570586"/>
    <w:rsid w:val="00570651"/>
    <w:rsid w:val="00571430"/>
    <w:rsid w:val="005719F8"/>
    <w:rsid w:val="00572068"/>
    <w:rsid w:val="005720D6"/>
    <w:rsid w:val="005721E5"/>
    <w:rsid w:val="0057260D"/>
    <w:rsid w:val="00573117"/>
    <w:rsid w:val="00573857"/>
    <w:rsid w:val="00573B3A"/>
    <w:rsid w:val="00573C28"/>
    <w:rsid w:val="00573D28"/>
    <w:rsid w:val="00573D64"/>
    <w:rsid w:val="00573E70"/>
    <w:rsid w:val="0057447E"/>
    <w:rsid w:val="005749F5"/>
    <w:rsid w:val="00574CCC"/>
    <w:rsid w:val="00574F90"/>
    <w:rsid w:val="00575A96"/>
    <w:rsid w:val="00575B91"/>
    <w:rsid w:val="00575C90"/>
    <w:rsid w:val="0057749A"/>
    <w:rsid w:val="00577759"/>
    <w:rsid w:val="00580F7A"/>
    <w:rsid w:val="005812AD"/>
    <w:rsid w:val="00581D34"/>
    <w:rsid w:val="005823B7"/>
    <w:rsid w:val="00582BEE"/>
    <w:rsid w:val="0058309B"/>
    <w:rsid w:val="0058318B"/>
    <w:rsid w:val="00583415"/>
    <w:rsid w:val="00583921"/>
    <w:rsid w:val="00583A69"/>
    <w:rsid w:val="00583B66"/>
    <w:rsid w:val="00584C63"/>
    <w:rsid w:val="005850CA"/>
    <w:rsid w:val="005851B1"/>
    <w:rsid w:val="00585AC0"/>
    <w:rsid w:val="00585B31"/>
    <w:rsid w:val="00585BD7"/>
    <w:rsid w:val="00585CBB"/>
    <w:rsid w:val="00585CBF"/>
    <w:rsid w:val="00585E9A"/>
    <w:rsid w:val="00586007"/>
    <w:rsid w:val="005864F9"/>
    <w:rsid w:val="0058676A"/>
    <w:rsid w:val="00586F39"/>
    <w:rsid w:val="00587342"/>
    <w:rsid w:val="00587527"/>
    <w:rsid w:val="005905E1"/>
    <w:rsid w:val="005909F3"/>
    <w:rsid w:val="00591855"/>
    <w:rsid w:val="00591918"/>
    <w:rsid w:val="00591B8E"/>
    <w:rsid w:val="00591CBB"/>
    <w:rsid w:val="00592012"/>
    <w:rsid w:val="00592040"/>
    <w:rsid w:val="0059232E"/>
    <w:rsid w:val="0059238A"/>
    <w:rsid w:val="00592442"/>
    <w:rsid w:val="00592733"/>
    <w:rsid w:val="00592A6E"/>
    <w:rsid w:val="00592DF6"/>
    <w:rsid w:val="00593682"/>
    <w:rsid w:val="00593854"/>
    <w:rsid w:val="00593B72"/>
    <w:rsid w:val="00593E60"/>
    <w:rsid w:val="00594566"/>
    <w:rsid w:val="005948F3"/>
    <w:rsid w:val="005950ED"/>
    <w:rsid w:val="005953D0"/>
    <w:rsid w:val="00595A23"/>
    <w:rsid w:val="005963F1"/>
    <w:rsid w:val="00596A9A"/>
    <w:rsid w:val="00596B22"/>
    <w:rsid w:val="00596C8D"/>
    <w:rsid w:val="00596D03"/>
    <w:rsid w:val="00597942"/>
    <w:rsid w:val="00597F0A"/>
    <w:rsid w:val="005A0487"/>
    <w:rsid w:val="005A1209"/>
    <w:rsid w:val="005A136B"/>
    <w:rsid w:val="005A14EA"/>
    <w:rsid w:val="005A17F5"/>
    <w:rsid w:val="005A236D"/>
    <w:rsid w:val="005A2575"/>
    <w:rsid w:val="005A25AD"/>
    <w:rsid w:val="005A2CDF"/>
    <w:rsid w:val="005A364E"/>
    <w:rsid w:val="005A3B3F"/>
    <w:rsid w:val="005A3F7E"/>
    <w:rsid w:val="005A4177"/>
    <w:rsid w:val="005A4BAC"/>
    <w:rsid w:val="005A4C92"/>
    <w:rsid w:val="005A4D43"/>
    <w:rsid w:val="005A5183"/>
    <w:rsid w:val="005A52DE"/>
    <w:rsid w:val="005A5312"/>
    <w:rsid w:val="005A61F3"/>
    <w:rsid w:val="005A6678"/>
    <w:rsid w:val="005A6D28"/>
    <w:rsid w:val="005A7636"/>
    <w:rsid w:val="005A7791"/>
    <w:rsid w:val="005A79A6"/>
    <w:rsid w:val="005B0149"/>
    <w:rsid w:val="005B081A"/>
    <w:rsid w:val="005B0E62"/>
    <w:rsid w:val="005B0F39"/>
    <w:rsid w:val="005B0F9D"/>
    <w:rsid w:val="005B193B"/>
    <w:rsid w:val="005B1A9E"/>
    <w:rsid w:val="005B1E0F"/>
    <w:rsid w:val="005B217E"/>
    <w:rsid w:val="005B2C24"/>
    <w:rsid w:val="005B2FB2"/>
    <w:rsid w:val="005B3921"/>
    <w:rsid w:val="005B4520"/>
    <w:rsid w:val="005B4CB6"/>
    <w:rsid w:val="005B4CD9"/>
    <w:rsid w:val="005B5380"/>
    <w:rsid w:val="005B57BC"/>
    <w:rsid w:val="005B5C91"/>
    <w:rsid w:val="005B5CBB"/>
    <w:rsid w:val="005B5E59"/>
    <w:rsid w:val="005B698D"/>
    <w:rsid w:val="005B6CCF"/>
    <w:rsid w:val="005B6CF8"/>
    <w:rsid w:val="005B6D8E"/>
    <w:rsid w:val="005B6DED"/>
    <w:rsid w:val="005B6FB8"/>
    <w:rsid w:val="005B72E9"/>
    <w:rsid w:val="005B7A57"/>
    <w:rsid w:val="005B7B4E"/>
    <w:rsid w:val="005B7B5A"/>
    <w:rsid w:val="005C05DA"/>
    <w:rsid w:val="005C066C"/>
    <w:rsid w:val="005C1B0A"/>
    <w:rsid w:val="005C1B82"/>
    <w:rsid w:val="005C2101"/>
    <w:rsid w:val="005C2569"/>
    <w:rsid w:val="005C29D9"/>
    <w:rsid w:val="005C2A03"/>
    <w:rsid w:val="005C2DB8"/>
    <w:rsid w:val="005C2E45"/>
    <w:rsid w:val="005C346B"/>
    <w:rsid w:val="005C36AE"/>
    <w:rsid w:val="005C38CD"/>
    <w:rsid w:val="005C41FF"/>
    <w:rsid w:val="005C46BA"/>
    <w:rsid w:val="005C4B4C"/>
    <w:rsid w:val="005C4F75"/>
    <w:rsid w:val="005C53AC"/>
    <w:rsid w:val="005C5771"/>
    <w:rsid w:val="005C5A6C"/>
    <w:rsid w:val="005C6242"/>
    <w:rsid w:val="005C6633"/>
    <w:rsid w:val="005C667B"/>
    <w:rsid w:val="005C71EB"/>
    <w:rsid w:val="005C73FF"/>
    <w:rsid w:val="005C76A9"/>
    <w:rsid w:val="005C792A"/>
    <w:rsid w:val="005C7CD7"/>
    <w:rsid w:val="005C7EB6"/>
    <w:rsid w:val="005D01A7"/>
    <w:rsid w:val="005D0CF2"/>
    <w:rsid w:val="005D0DDE"/>
    <w:rsid w:val="005D1492"/>
    <w:rsid w:val="005D24C7"/>
    <w:rsid w:val="005D27D6"/>
    <w:rsid w:val="005D2BB9"/>
    <w:rsid w:val="005D2DD8"/>
    <w:rsid w:val="005D3B22"/>
    <w:rsid w:val="005D3E62"/>
    <w:rsid w:val="005D40F0"/>
    <w:rsid w:val="005D4216"/>
    <w:rsid w:val="005D44D2"/>
    <w:rsid w:val="005D4750"/>
    <w:rsid w:val="005D4A3E"/>
    <w:rsid w:val="005D513E"/>
    <w:rsid w:val="005D52C3"/>
    <w:rsid w:val="005D5665"/>
    <w:rsid w:val="005D577E"/>
    <w:rsid w:val="005D58A3"/>
    <w:rsid w:val="005D5A9D"/>
    <w:rsid w:val="005D5C07"/>
    <w:rsid w:val="005D5D9D"/>
    <w:rsid w:val="005D645F"/>
    <w:rsid w:val="005D6972"/>
    <w:rsid w:val="005D6FA8"/>
    <w:rsid w:val="005D6FD3"/>
    <w:rsid w:val="005D707F"/>
    <w:rsid w:val="005D718B"/>
    <w:rsid w:val="005D757A"/>
    <w:rsid w:val="005E044B"/>
    <w:rsid w:val="005E14AD"/>
    <w:rsid w:val="005E184E"/>
    <w:rsid w:val="005E29EB"/>
    <w:rsid w:val="005E3124"/>
    <w:rsid w:val="005E360E"/>
    <w:rsid w:val="005E366B"/>
    <w:rsid w:val="005E3BA3"/>
    <w:rsid w:val="005E3EE0"/>
    <w:rsid w:val="005E3FD1"/>
    <w:rsid w:val="005E46B3"/>
    <w:rsid w:val="005E47D2"/>
    <w:rsid w:val="005E4C6D"/>
    <w:rsid w:val="005E4FD3"/>
    <w:rsid w:val="005E547E"/>
    <w:rsid w:val="005E586A"/>
    <w:rsid w:val="005E5979"/>
    <w:rsid w:val="005E5B5D"/>
    <w:rsid w:val="005E6243"/>
    <w:rsid w:val="005E6331"/>
    <w:rsid w:val="005E6624"/>
    <w:rsid w:val="005E6ADB"/>
    <w:rsid w:val="005E713D"/>
    <w:rsid w:val="005F0356"/>
    <w:rsid w:val="005F26DD"/>
    <w:rsid w:val="005F26DF"/>
    <w:rsid w:val="005F289A"/>
    <w:rsid w:val="005F2F01"/>
    <w:rsid w:val="005F313C"/>
    <w:rsid w:val="005F40DD"/>
    <w:rsid w:val="005F40FB"/>
    <w:rsid w:val="005F43E2"/>
    <w:rsid w:val="005F44DF"/>
    <w:rsid w:val="005F4B30"/>
    <w:rsid w:val="005F532A"/>
    <w:rsid w:val="005F56B5"/>
    <w:rsid w:val="005F589D"/>
    <w:rsid w:val="005F5BFF"/>
    <w:rsid w:val="005F6507"/>
    <w:rsid w:val="005F6577"/>
    <w:rsid w:val="005F65C4"/>
    <w:rsid w:val="005F68EB"/>
    <w:rsid w:val="005F6EA1"/>
    <w:rsid w:val="005F74DB"/>
    <w:rsid w:val="0060025B"/>
    <w:rsid w:val="0060049A"/>
    <w:rsid w:val="00600801"/>
    <w:rsid w:val="00600968"/>
    <w:rsid w:val="00600C35"/>
    <w:rsid w:val="006013D0"/>
    <w:rsid w:val="00601459"/>
    <w:rsid w:val="00601AB9"/>
    <w:rsid w:val="0060220F"/>
    <w:rsid w:val="006027AC"/>
    <w:rsid w:val="00603473"/>
    <w:rsid w:val="00603E8E"/>
    <w:rsid w:val="00604520"/>
    <w:rsid w:val="006046F1"/>
    <w:rsid w:val="00604F59"/>
    <w:rsid w:val="006061CD"/>
    <w:rsid w:val="0060638F"/>
    <w:rsid w:val="00606C77"/>
    <w:rsid w:val="0061067C"/>
    <w:rsid w:val="00610969"/>
    <w:rsid w:val="006110A4"/>
    <w:rsid w:val="00611239"/>
    <w:rsid w:val="006119BA"/>
    <w:rsid w:val="00611C5C"/>
    <w:rsid w:val="006123CD"/>
    <w:rsid w:val="00612C47"/>
    <w:rsid w:val="00612D59"/>
    <w:rsid w:val="00612EED"/>
    <w:rsid w:val="006131FF"/>
    <w:rsid w:val="0061366B"/>
    <w:rsid w:val="00613CB5"/>
    <w:rsid w:val="00614491"/>
    <w:rsid w:val="006146C5"/>
    <w:rsid w:val="0061510F"/>
    <w:rsid w:val="00615B87"/>
    <w:rsid w:val="00615BD9"/>
    <w:rsid w:val="00615C0C"/>
    <w:rsid w:val="00615C79"/>
    <w:rsid w:val="00615D0A"/>
    <w:rsid w:val="00616373"/>
    <w:rsid w:val="006163E0"/>
    <w:rsid w:val="006166E9"/>
    <w:rsid w:val="0061671C"/>
    <w:rsid w:val="0061702E"/>
    <w:rsid w:val="006172E0"/>
    <w:rsid w:val="00617451"/>
    <w:rsid w:val="0061745A"/>
    <w:rsid w:val="00617BD7"/>
    <w:rsid w:val="006200F5"/>
    <w:rsid w:val="00620D90"/>
    <w:rsid w:val="00620DC2"/>
    <w:rsid w:val="006213CB"/>
    <w:rsid w:val="006222C0"/>
    <w:rsid w:val="00622491"/>
    <w:rsid w:val="00622F58"/>
    <w:rsid w:val="0062313B"/>
    <w:rsid w:val="0062382B"/>
    <w:rsid w:val="00623F34"/>
    <w:rsid w:val="006245A5"/>
    <w:rsid w:val="006251BB"/>
    <w:rsid w:val="006255FC"/>
    <w:rsid w:val="006256F0"/>
    <w:rsid w:val="00625914"/>
    <w:rsid w:val="00626BE5"/>
    <w:rsid w:val="00626EC8"/>
    <w:rsid w:val="00627204"/>
    <w:rsid w:val="006275A4"/>
    <w:rsid w:val="00627996"/>
    <w:rsid w:val="00627C71"/>
    <w:rsid w:val="00627D20"/>
    <w:rsid w:val="006300F4"/>
    <w:rsid w:val="0063026F"/>
    <w:rsid w:val="00630AC3"/>
    <w:rsid w:val="00631313"/>
    <w:rsid w:val="00631ABA"/>
    <w:rsid w:val="00631B18"/>
    <w:rsid w:val="00631CCB"/>
    <w:rsid w:val="0063214D"/>
    <w:rsid w:val="00633766"/>
    <w:rsid w:val="00633B15"/>
    <w:rsid w:val="006340E9"/>
    <w:rsid w:val="006345B0"/>
    <w:rsid w:val="006345C9"/>
    <w:rsid w:val="00634931"/>
    <w:rsid w:val="00634C7B"/>
    <w:rsid w:val="00635826"/>
    <w:rsid w:val="00635880"/>
    <w:rsid w:val="00635D15"/>
    <w:rsid w:val="00635F17"/>
    <w:rsid w:val="00635F65"/>
    <w:rsid w:val="00636CF9"/>
    <w:rsid w:val="0063794C"/>
    <w:rsid w:val="00637EDF"/>
    <w:rsid w:val="006405B4"/>
    <w:rsid w:val="00640B75"/>
    <w:rsid w:val="00641801"/>
    <w:rsid w:val="00641FF9"/>
    <w:rsid w:val="006420ED"/>
    <w:rsid w:val="0064249C"/>
    <w:rsid w:val="00643085"/>
    <w:rsid w:val="00643381"/>
    <w:rsid w:val="006436AC"/>
    <w:rsid w:val="00643844"/>
    <w:rsid w:val="00643BC7"/>
    <w:rsid w:val="00643CB0"/>
    <w:rsid w:val="00643CF2"/>
    <w:rsid w:val="006442F9"/>
    <w:rsid w:val="00644455"/>
    <w:rsid w:val="0064477A"/>
    <w:rsid w:val="0064494F"/>
    <w:rsid w:val="00644AB5"/>
    <w:rsid w:val="00644D6B"/>
    <w:rsid w:val="00644E20"/>
    <w:rsid w:val="00644FE0"/>
    <w:rsid w:val="00645088"/>
    <w:rsid w:val="00645C60"/>
    <w:rsid w:val="00645FCE"/>
    <w:rsid w:val="00646683"/>
    <w:rsid w:val="00647413"/>
    <w:rsid w:val="0064768F"/>
    <w:rsid w:val="0064776E"/>
    <w:rsid w:val="006477A0"/>
    <w:rsid w:val="00647F27"/>
    <w:rsid w:val="00650699"/>
    <w:rsid w:val="0065101D"/>
    <w:rsid w:val="006515D7"/>
    <w:rsid w:val="00651938"/>
    <w:rsid w:val="00651964"/>
    <w:rsid w:val="0065269B"/>
    <w:rsid w:val="00652ADC"/>
    <w:rsid w:val="00653C93"/>
    <w:rsid w:val="00654152"/>
    <w:rsid w:val="0065442D"/>
    <w:rsid w:val="00654EC8"/>
    <w:rsid w:val="006551BD"/>
    <w:rsid w:val="00655954"/>
    <w:rsid w:val="00655B8E"/>
    <w:rsid w:val="00655BDF"/>
    <w:rsid w:val="00655EC6"/>
    <w:rsid w:val="00655F0E"/>
    <w:rsid w:val="00656386"/>
    <w:rsid w:val="006575FA"/>
    <w:rsid w:val="00657F70"/>
    <w:rsid w:val="0066006F"/>
    <w:rsid w:val="006601FF"/>
    <w:rsid w:val="00660D15"/>
    <w:rsid w:val="00660DC5"/>
    <w:rsid w:val="00660E9C"/>
    <w:rsid w:val="00661033"/>
    <w:rsid w:val="0066124E"/>
    <w:rsid w:val="00661A64"/>
    <w:rsid w:val="00661FBD"/>
    <w:rsid w:val="00663080"/>
    <w:rsid w:val="00663819"/>
    <w:rsid w:val="00663B85"/>
    <w:rsid w:val="006641A6"/>
    <w:rsid w:val="006642C6"/>
    <w:rsid w:val="00664983"/>
    <w:rsid w:val="006649AE"/>
    <w:rsid w:val="00664CEC"/>
    <w:rsid w:val="00664FE1"/>
    <w:rsid w:val="00665267"/>
    <w:rsid w:val="00665359"/>
    <w:rsid w:val="00665565"/>
    <w:rsid w:val="00665775"/>
    <w:rsid w:val="00665789"/>
    <w:rsid w:val="006660C8"/>
    <w:rsid w:val="00666321"/>
    <w:rsid w:val="00666573"/>
    <w:rsid w:val="006665E0"/>
    <w:rsid w:val="00666646"/>
    <w:rsid w:val="00666AE0"/>
    <w:rsid w:val="00666B69"/>
    <w:rsid w:val="00667178"/>
    <w:rsid w:val="00667253"/>
    <w:rsid w:val="0066725B"/>
    <w:rsid w:val="006676C1"/>
    <w:rsid w:val="006706A7"/>
    <w:rsid w:val="00670AB1"/>
    <w:rsid w:val="00671030"/>
    <w:rsid w:val="00671322"/>
    <w:rsid w:val="0067158C"/>
    <w:rsid w:val="00671E1F"/>
    <w:rsid w:val="0067223B"/>
    <w:rsid w:val="00672384"/>
    <w:rsid w:val="00672CB4"/>
    <w:rsid w:val="00672E98"/>
    <w:rsid w:val="006732ED"/>
    <w:rsid w:val="00674330"/>
    <w:rsid w:val="00674344"/>
    <w:rsid w:val="006745A7"/>
    <w:rsid w:val="006745F1"/>
    <w:rsid w:val="006748AC"/>
    <w:rsid w:val="00674BE8"/>
    <w:rsid w:val="00675627"/>
    <w:rsid w:val="0067664B"/>
    <w:rsid w:val="00676822"/>
    <w:rsid w:val="00676DD6"/>
    <w:rsid w:val="0067761E"/>
    <w:rsid w:val="006776F6"/>
    <w:rsid w:val="00677AAA"/>
    <w:rsid w:val="00677BF2"/>
    <w:rsid w:val="00681130"/>
    <w:rsid w:val="006813CC"/>
    <w:rsid w:val="006813DC"/>
    <w:rsid w:val="00681754"/>
    <w:rsid w:val="00682391"/>
    <w:rsid w:val="00682A56"/>
    <w:rsid w:val="00683071"/>
    <w:rsid w:val="006833C5"/>
    <w:rsid w:val="00684842"/>
    <w:rsid w:val="0068484A"/>
    <w:rsid w:val="00684F4A"/>
    <w:rsid w:val="00684FF2"/>
    <w:rsid w:val="00685152"/>
    <w:rsid w:val="006858A4"/>
    <w:rsid w:val="00685F12"/>
    <w:rsid w:val="00687005"/>
    <w:rsid w:val="00687072"/>
    <w:rsid w:val="00687712"/>
    <w:rsid w:val="00690255"/>
    <w:rsid w:val="006909C0"/>
    <w:rsid w:val="00690AD1"/>
    <w:rsid w:val="00690B0D"/>
    <w:rsid w:val="00690E0D"/>
    <w:rsid w:val="00690F96"/>
    <w:rsid w:val="00691A30"/>
    <w:rsid w:val="00691B30"/>
    <w:rsid w:val="00691C08"/>
    <w:rsid w:val="00692731"/>
    <w:rsid w:val="00692816"/>
    <w:rsid w:val="0069299F"/>
    <w:rsid w:val="00692CF2"/>
    <w:rsid w:val="00693220"/>
    <w:rsid w:val="0069328D"/>
    <w:rsid w:val="006932BF"/>
    <w:rsid w:val="0069366D"/>
    <w:rsid w:val="0069392D"/>
    <w:rsid w:val="00693F2C"/>
    <w:rsid w:val="0069419C"/>
    <w:rsid w:val="00694227"/>
    <w:rsid w:val="006955D6"/>
    <w:rsid w:val="00695F6C"/>
    <w:rsid w:val="006963B4"/>
    <w:rsid w:val="00696702"/>
    <w:rsid w:val="00696711"/>
    <w:rsid w:val="0069675C"/>
    <w:rsid w:val="006969D2"/>
    <w:rsid w:val="00696C79"/>
    <w:rsid w:val="006971B4"/>
    <w:rsid w:val="00697D0C"/>
    <w:rsid w:val="006A05F0"/>
    <w:rsid w:val="006A07CF"/>
    <w:rsid w:val="006A1297"/>
    <w:rsid w:val="006A1837"/>
    <w:rsid w:val="006A238A"/>
    <w:rsid w:val="006A278D"/>
    <w:rsid w:val="006A29F9"/>
    <w:rsid w:val="006A417C"/>
    <w:rsid w:val="006A4851"/>
    <w:rsid w:val="006A4957"/>
    <w:rsid w:val="006A5095"/>
    <w:rsid w:val="006A5137"/>
    <w:rsid w:val="006A51D7"/>
    <w:rsid w:val="006A5D78"/>
    <w:rsid w:val="006A5FB1"/>
    <w:rsid w:val="006A6C94"/>
    <w:rsid w:val="006A7C71"/>
    <w:rsid w:val="006B0532"/>
    <w:rsid w:val="006B05A3"/>
    <w:rsid w:val="006B0700"/>
    <w:rsid w:val="006B14CB"/>
    <w:rsid w:val="006B16C8"/>
    <w:rsid w:val="006B178D"/>
    <w:rsid w:val="006B19F2"/>
    <w:rsid w:val="006B2055"/>
    <w:rsid w:val="006B21E7"/>
    <w:rsid w:val="006B239A"/>
    <w:rsid w:val="006B2BB1"/>
    <w:rsid w:val="006B3464"/>
    <w:rsid w:val="006B3564"/>
    <w:rsid w:val="006B3856"/>
    <w:rsid w:val="006B3F14"/>
    <w:rsid w:val="006B4155"/>
    <w:rsid w:val="006B41CF"/>
    <w:rsid w:val="006B43FE"/>
    <w:rsid w:val="006B4832"/>
    <w:rsid w:val="006B546B"/>
    <w:rsid w:val="006B5A19"/>
    <w:rsid w:val="006B6558"/>
    <w:rsid w:val="006B65DE"/>
    <w:rsid w:val="006B6B5B"/>
    <w:rsid w:val="006B6E5F"/>
    <w:rsid w:val="006B79BB"/>
    <w:rsid w:val="006C03CE"/>
    <w:rsid w:val="006C068F"/>
    <w:rsid w:val="006C0A5C"/>
    <w:rsid w:val="006C0AC7"/>
    <w:rsid w:val="006C0BE8"/>
    <w:rsid w:val="006C129A"/>
    <w:rsid w:val="006C24D0"/>
    <w:rsid w:val="006C2508"/>
    <w:rsid w:val="006C2E59"/>
    <w:rsid w:val="006C346A"/>
    <w:rsid w:val="006C3588"/>
    <w:rsid w:val="006C3B51"/>
    <w:rsid w:val="006C5273"/>
    <w:rsid w:val="006C5604"/>
    <w:rsid w:val="006C5A82"/>
    <w:rsid w:val="006C5DA2"/>
    <w:rsid w:val="006C5F9D"/>
    <w:rsid w:val="006C62EE"/>
    <w:rsid w:val="006C650B"/>
    <w:rsid w:val="006C6735"/>
    <w:rsid w:val="006C6959"/>
    <w:rsid w:val="006C6D36"/>
    <w:rsid w:val="006C7118"/>
    <w:rsid w:val="006C732B"/>
    <w:rsid w:val="006C75B9"/>
    <w:rsid w:val="006C7635"/>
    <w:rsid w:val="006C76A0"/>
    <w:rsid w:val="006C7926"/>
    <w:rsid w:val="006C7F0D"/>
    <w:rsid w:val="006D044A"/>
    <w:rsid w:val="006D0AB7"/>
    <w:rsid w:val="006D0E7A"/>
    <w:rsid w:val="006D10BB"/>
    <w:rsid w:val="006D10C9"/>
    <w:rsid w:val="006D1158"/>
    <w:rsid w:val="006D1355"/>
    <w:rsid w:val="006D1574"/>
    <w:rsid w:val="006D1AB3"/>
    <w:rsid w:val="006D22C7"/>
    <w:rsid w:val="006D26E6"/>
    <w:rsid w:val="006D3029"/>
    <w:rsid w:val="006D42EC"/>
    <w:rsid w:val="006D432D"/>
    <w:rsid w:val="006D4604"/>
    <w:rsid w:val="006D4AF7"/>
    <w:rsid w:val="006D523C"/>
    <w:rsid w:val="006D57EE"/>
    <w:rsid w:val="006D5ABF"/>
    <w:rsid w:val="006D5BBB"/>
    <w:rsid w:val="006D5CF4"/>
    <w:rsid w:val="006D6043"/>
    <w:rsid w:val="006D66F1"/>
    <w:rsid w:val="006D6B93"/>
    <w:rsid w:val="006E011E"/>
    <w:rsid w:val="006E0123"/>
    <w:rsid w:val="006E0C00"/>
    <w:rsid w:val="006E1AA1"/>
    <w:rsid w:val="006E22BE"/>
    <w:rsid w:val="006E254E"/>
    <w:rsid w:val="006E2FC9"/>
    <w:rsid w:val="006E31B2"/>
    <w:rsid w:val="006E325E"/>
    <w:rsid w:val="006E3AF7"/>
    <w:rsid w:val="006E4440"/>
    <w:rsid w:val="006E466A"/>
    <w:rsid w:val="006E5445"/>
    <w:rsid w:val="006E6279"/>
    <w:rsid w:val="006E7522"/>
    <w:rsid w:val="006E77E3"/>
    <w:rsid w:val="006E78A9"/>
    <w:rsid w:val="006E7F1B"/>
    <w:rsid w:val="006F038B"/>
    <w:rsid w:val="006F054F"/>
    <w:rsid w:val="006F1296"/>
    <w:rsid w:val="006F1D3E"/>
    <w:rsid w:val="006F1F37"/>
    <w:rsid w:val="006F1F9D"/>
    <w:rsid w:val="006F2075"/>
    <w:rsid w:val="006F2776"/>
    <w:rsid w:val="006F35E6"/>
    <w:rsid w:val="006F405C"/>
    <w:rsid w:val="006F42EE"/>
    <w:rsid w:val="006F4691"/>
    <w:rsid w:val="006F48AF"/>
    <w:rsid w:val="006F4952"/>
    <w:rsid w:val="006F5D37"/>
    <w:rsid w:val="006F6D17"/>
    <w:rsid w:val="006F76C3"/>
    <w:rsid w:val="006F7D95"/>
    <w:rsid w:val="0070041C"/>
    <w:rsid w:val="00700E85"/>
    <w:rsid w:val="00701CDB"/>
    <w:rsid w:val="0070206D"/>
    <w:rsid w:val="00702572"/>
    <w:rsid w:val="007035C9"/>
    <w:rsid w:val="00703A70"/>
    <w:rsid w:val="00703F22"/>
    <w:rsid w:val="00704285"/>
    <w:rsid w:val="00704476"/>
    <w:rsid w:val="0070478F"/>
    <w:rsid w:val="00704B50"/>
    <w:rsid w:val="0070538D"/>
    <w:rsid w:val="00705800"/>
    <w:rsid w:val="00705A4E"/>
    <w:rsid w:val="00705BF2"/>
    <w:rsid w:val="00705FBF"/>
    <w:rsid w:val="00706069"/>
    <w:rsid w:val="00706948"/>
    <w:rsid w:val="00707120"/>
    <w:rsid w:val="00707815"/>
    <w:rsid w:val="007079FF"/>
    <w:rsid w:val="00710CE3"/>
    <w:rsid w:val="0071266A"/>
    <w:rsid w:val="00712713"/>
    <w:rsid w:val="00712CF7"/>
    <w:rsid w:val="00713448"/>
    <w:rsid w:val="00713587"/>
    <w:rsid w:val="0071546D"/>
    <w:rsid w:val="00715D82"/>
    <w:rsid w:val="00715DE7"/>
    <w:rsid w:val="007165CC"/>
    <w:rsid w:val="00716D31"/>
    <w:rsid w:val="00716DE4"/>
    <w:rsid w:val="00716E0A"/>
    <w:rsid w:val="00717069"/>
    <w:rsid w:val="007175D5"/>
    <w:rsid w:val="007177F6"/>
    <w:rsid w:val="00717878"/>
    <w:rsid w:val="0072003D"/>
    <w:rsid w:val="0072014E"/>
    <w:rsid w:val="007202E1"/>
    <w:rsid w:val="0072037A"/>
    <w:rsid w:val="007203DD"/>
    <w:rsid w:val="00720707"/>
    <w:rsid w:val="00721476"/>
    <w:rsid w:val="007215AB"/>
    <w:rsid w:val="007224C3"/>
    <w:rsid w:val="007225C9"/>
    <w:rsid w:val="007226D8"/>
    <w:rsid w:val="00722C5D"/>
    <w:rsid w:val="00722FB5"/>
    <w:rsid w:val="00723285"/>
    <w:rsid w:val="00723582"/>
    <w:rsid w:val="0072389A"/>
    <w:rsid w:val="00723A40"/>
    <w:rsid w:val="0072459B"/>
    <w:rsid w:val="0072494F"/>
    <w:rsid w:val="00725056"/>
    <w:rsid w:val="00725268"/>
    <w:rsid w:val="0072533B"/>
    <w:rsid w:val="007255D6"/>
    <w:rsid w:val="00725708"/>
    <w:rsid w:val="00725FFE"/>
    <w:rsid w:val="007261BE"/>
    <w:rsid w:val="0072667A"/>
    <w:rsid w:val="00726FFE"/>
    <w:rsid w:val="00727F7D"/>
    <w:rsid w:val="0073126B"/>
    <w:rsid w:val="00731C0A"/>
    <w:rsid w:val="00732A81"/>
    <w:rsid w:val="00733970"/>
    <w:rsid w:val="0073419F"/>
    <w:rsid w:val="007342E9"/>
    <w:rsid w:val="00734435"/>
    <w:rsid w:val="00734B6A"/>
    <w:rsid w:val="00734D78"/>
    <w:rsid w:val="00734D87"/>
    <w:rsid w:val="00735010"/>
    <w:rsid w:val="00735528"/>
    <w:rsid w:val="007356B7"/>
    <w:rsid w:val="00735B78"/>
    <w:rsid w:val="00735B8B"/>
    <w:rsid w:val="00735D21"/>
    <w:rsid w:val="00735ED0"/>
    <w:rsid w:val="00735F68"/>
    <w:rsid w:val="00736783"/>
    <w:rsid w:val="007368CD"/>
    <w:rsid w:val="007369A2"/>
    <w:rsid w:val="00736C3D"/>
    <w:rsid w:val="00736E88"/>
    <w:rsid w:val="0073700A"/>
    <w:rsid w:val="00740095"/>
    <w:rsid w:val="0074149C"/>
    <w:rsid w:val="0074153C"/>
    <w:rsid w:val="007417D2"/>
    <w:rsid w:val="00741A8C"/>
    <w:rsid w:val="00741B1B"/>
    <w:rsid w:val="00741F7D"/>
    <w:rsid w:val="00742685"/>
    <w:rsid w:val="007432C1"/>
    <w:rsid w:val="007444F1"/>
    <w:rsid w:val="007449DB"/>
    <w:rsid w:val="00745714"/>
    <w:rsid w:val="00745EF5"/>
    <w:rsid w:val="00745F78"/>
    <w:rsid w:val="007467AF"/>
    <w:rsid w:val="00746D79"/>
    <w:rsid w:val="0074740C"/>
    <w:rsid w:val="00747AE7"/>
    <w:rsid w:val="00747E29"/>
    <w:rsid w:val="007505C3"/>
    <w:rsid w:val="0075093B"/>
    <w:rsid w:val="00750FEE"/>
    <w:rsid w:val="00751334"/>
    <w:rsid w:val="00751573"/>
    <w:rsid w:val="007518F4"/>
    <w:rsid w:val="00751E44"/>
    <w:rsid w:val="007523B4"/>
    <w:rsid w:val="00752492"/>
    <w:rsid w:val="00753085"/>
    <w:rsid w:val="0075331B"/>
    <w:rsid w:val="00754930"/>
    <w:rsid w:val="00755A4C"/>
    <w:rsid w:val="00755D04"/>
    <w:rsid w:val="0075624B"/>
    <w:rsid w:val="007569A1"/>
    <w:rsid w:val="00756AD3"/>
    <w:rsid w:val="00757333"/>
    <w:rsid w:val="007576E9"/>
    <w:rsid w:val="007600E2"/>
    <w:rsid w:val="007606B7"/>
    <w:rsid w:val="00761256"/>
    <w:rsid w:val="00761C3C"/>
    <w:rsid w:val="00762617"/>
    <w:rsid w:val="00762839"/>
    <w:rsid w:val="00762B18"/>
    <w:rsid w:val="007633BC"/>
    <w:rsid w:val="0076386C"/>
    <w:rsid w:val="00763F33"/>
    <w:rsid w:val="00763F36"/>
    <w:rsid w:val="007640E2"/>
    <w:rsid w:val="0076413E"/>
    <w:rsid w:val="0076464C"/>
    <w:rsid w:val="00764663"/>
    <w:rsid w:val="00764689"/>
    <w:rsid w:val="0076482B"/>
    <w:rsid w:val="007653A2"/>
    <w:rsid w:val="00765720"/>
    <w:rsid w:val="007664EB"/>
    <w:rsid w:val="007668E6"/>
    <w:rsid w:val="007669BD"/>
    <w:rsid w:val="00766C26"/>
    <w:rsid w:val="007701DC"/>
    <w:rsid w:val="007705C8"/>
    <w:rsid w:val="0077133F"/>
    <w:rsid w:val="00772CC9"/>
    <w:rsid w:val="007730B9"/>
    <w:rsid w:val="0077330F"/>
    <w:rsid w:val="007735A9"/>
    <w:rsid w:val="007735F3"/>
    <w:rsid w:val="007735F9"/>
    <w:rsid w:val="00773AE2"/>
    <w:rsid w:val="00773C80"/>
    <w:rsid w:val="0077463C"/>
    <w:rsid w:val="00774CB2"/>
    <w:rsid w:val="00774FB3"/>
    <w:rsid w:val="00775394"/>
    <w:rsid w:val="00775F12"/>
    <w:rsid w:val="00776602"/>
    <w:rsid w:val="007776A4"/>
    <w:rsid w:val="00777A3A"/>
    <w:rsid w:val="00780146"/>
    <w:rsid w:val="00780884"/>
    <w:rsid w:val="0078106E"/>
    <w:rsid w:val="007817DF"/>
    <w:rsid w:val="0078290D"/>
    <w:rsid w:val="00782DA0"/>
    <w:rsid w:val="00783003"/>
    <w:rsid w:val="00783305"/>
    <w:rsid w:val="007833D5"/>
    <w:rsid w:val="0078375B"/>
    <w:rsid w:val="007838F0"/>
    <w:rsid w:val="00784055"/>
    <w:rsid w:val="00784948"/>
    <w:rsid w:val="00784E2C"/>
    <w:rsid w:val="0078564D"/>
    <w:rsid w:val="00785860"/>
    <w:rsid w:val="007859B3"/>
    <w:rsid w:val="00785B09"/>
    <w:rsid w:val="00786068"/>
    <w:rsid w:val="0078606B"/>
    <w:rsid w:val="00786321"/>
    <w:rsid w:val="007866DC"/>
    <w:rsid w:val="00786CE6"/>
    <w:rsid w:val="007873E2"/>
    <w:rsid w:val="00787A4A"/>
    <w:rsid w:val="00787CFE"/>
    <w:rsid w:val="00787FE8"/>
    <w:rsid w:val="00790730"/>
    <w:rsid w:val="007909CE"/>
    <w:rsid w:val="00790AE2"/>
    <w:rsid w:val="00790EC1"/>
    <w:rsid w:val="00791047"/>
    <w:rsid w:val="00791463"/>
    <w:rsid w:val="00791792"/>
    <w:rsid w:val="007917FB"/>
    <w:rsid w:val="00791E8E"/>
    <w:rsid w:val="00791F90"/>
    <w:rsid w:val="0079240D"/>
    <w:rsid w:val="00792BEA"/>
    <w:rsid w:val="0079307C"/>
    <w:rsid w:val="007930E8"/>
    <w:rsid w:val="00793227"/>
    <w:rsid w:val="00793770"/>
    <w:rsid w:val="0079445D"/>
    <w:rsid w:val="0079499A"/>
    <w:rsid w:val="00794CD7"/>
    <w:rsid w:val="00794E24"/>
    <w:rsid w:val="007953D6"/>
    <w:rsid w:val="00795C66"/>
    <w:rsid w:val="00795EA6"/>
    <w:rsid w:val="00795EDB"/>
    <w:rsid w:val="00795F05"/>
    <w:rsid w:val="00795F33"/>
    <w:rsid w:val="007968BD"/>
    <w:rsid w:val="00796911"/>
    <w:rsid w:val="00797200"/>
    <w:rsid w:val="0079734E"/>
    <w:rsid w:val="00797967"/>
    <w:rsid w:val="00797F98"/>
    <w:rsid w:val="007A00CF"/>
    <w:rsid w:val="007A0C23"/>
    <w:rsid w:val="007A166E"/>
    <w:rsid w:val="007A1791"/>
    <w:rsid w:val="007A184C"/>
    <w:rsid w:val="007A20C9"/>
    <w:rsid w:val="007A2354"/>
    <w:rsid w:val="007A262F"/>
    <w:rsid w:val="007A2DD3"/>
    <w:rsid w:val="007A2E01"/>
    <w:rsid w:val="007A2E2F"/>
    <w:rsid w:val="007A319D"/>
    <w:rsid w:val="007A3ADA"/>
    <w:rsid w:val="007A3BAF"/>
    <w:rsid w:val="007A3E41"/>
    <w:rsid w:val="007A3F81"/>
    <w:rsid w:val="007A3FAC"/>
    <w:rsid w:val="007A4D02"/>
    <w:rsid w:val="007A4F93"/>
    <w:rsid w:val="007A574B"/>
    <w:rsid w:val="007A5A7A"/>
    <w:rsid w:val="007A5B9D"/>
    <w:rsid w:val="007A5C8E"/>
    <w:rsid w:val="007A5DA2"/>
    <w:rsid w:val="007A5E09"/>
    <w:rsid w:val="007A731A"/>
    <w:rsid w:val="007A7B17"/>
    <w:rsid w:val="007A7D11"/>
    <w:rsid w:val="007B02E1"/>
    <w:rsid w:val="007B0A6B"/>
    <w:rsid w:val="007B0B61"/>
    <w:rsid w:val="007B0D13"/>
    <w:rsid w:val="007B181D"/>
    <w:rsid w:val="007B1973"/>
    <w:rsid w:val="007B3103"/>
    <w:rsid w:val="007B3776"/>
    <w:rsid w:val="007B421F"/>
    <w:rsid w:val="007B42B5"/>
    <w:rsid w:val="007B47A4"/>
    <w:rsid w:val="007B4AC5"/>
    <w:rsid w:val="007B5019"/>
    <w:rsid w:val="007B5814"/>
    <w:rsid w:val="007B79F2"/>
    <w:rsid w:val="007C14C8"/>
    <w:rsid w:val="007C1797"/>
    <w:rsid w:val="007C2076"/>
    <w:rsid w:val="007C2A36"/>
    <w:rsid w:val="007C2A8D"/>
    <w:rsid w:val="007C4BB9"/>
    <w:rsid w:val="007C514C"/>
    <w:rsid w:val="007C5FF0"/>
    <w:rsid w:val="007C60FE"/>
    <w:rsid w:val="007C6666"/>
    <w:rsid w:val="007C71DE"/>
    <w:rsid w:val="007C7843"/>
    <w:rsid w:val="007C7F16"/>
    <w:rsid w:val="007D0AA2"/>
    <w:rsid w:val="007D108B"/>
    <w:rsid w:val="007D17BE"/>
    <w:rsid w:val="007D1BA7"/>
    <w:rsid w:val="007D1FBE"/>
    <w:rsid w:val="007D21D0"/>
    <w:rsid w:val="007D2A29"/>
    <w:rsid w:val="007D2E0F"/>
    <w:rsid w:val="007D33FF"/>
    <w:rsid w:val="007D3453"/>
    <w:rsid w:val="007D34DC"/>
    <w:rsid w:val="007D43B9"/>
    <w:rsid w:val="007D45B1"/>
    <w:rsid w:val="007D4703"/>
    <w:rsid w:val="007D5F4E"/>
    <w:rsid w:val="007D6A75"/>
    <w:rsid w:val="007D6B85"/>
    <w:rsid w:val="007D6FF8"/>
    <w:rsid w:val="007D720D"/>
    <w:rsid w:val="007D74A9"/>
    <w:rsid w:val="007D74DA"/>
    <w:rsid w:val="007D7608"/>
    <w:rsid w:val="007D776E"/>
    <w:rsid w:val="007D78FB"/>
    <w:rsid w:val="007E0C30"/>
    <w:rsid w:val="007E1046"/>
    <w:rsid w:val="007E1356"/>
    <w:rsid w:val="007E16F9"/>
    <w:rsid w:val="007E17FC"/>
    <w:rsid w:val="007E270A"/>
    <w:rsid w:val="007E2C02"/>
    <w:rsid w:val="007E2D9C"/>
    <w:rsid w:val="007E347E"/>
    <w:rsid w:val="007E367C"/>
    <w:rsid w:val="007E3BB0"/>
    <w:rsid w:val="007E40F2"/>
    <w:rsid w:val="007E4618"/>
    <w:rsid w:val="007E4B0B"/>
    <w:rsid w:val="007E4CFC"/>
    <w:rsid w:val="007E5461"/>
    <w:rsid w:val="007E595C"/>
    <w:rsid w:val="007E5FB8"/>
    <w:rsid w:val="007E6299"/>
    <w:rsid w:val="007E66C7"/>
    <w:rsid w:val="007E68FD"/>
    <w:rsid w:val="007E6B66"/>
    <w:rsid w:val="007E704A"/>
    <w:rsid w:val="007E7342"/>
    <w:rsid w:val="007E7F0C"/>
    <w:rsid w:val="007F0AF1"/>
    <w:rsid w:val="007F10A3"/>
    <w:rsid w:val="007F136E"/>
    <w:rsid w:val="007F1952"/>
    <w:rsid w:val="007F1A14"/>
    <w:rsid w:val="007F218D"/>
    <w:rsid w:val="007F27DD"/>
    <w:rsid w:val="007F2E35"/>
    <w:rsid w:val="007F36F8"/>
    <w:rsid w:val="007F3D83"/>
    <w:rsid w:val="007F4D89"/>
    <w:rsid w:val="007F5E7C"/>
    <w:rsid w:val="007F6279"/>
    <w:rsid w:val="007F6CA4"/>
    <w:rsid w:val="007F6DEA"/>
    <w:rsid w:val="007F7C39"/>
    <w:rsid w:val="007F7CF1"/>
    <w:rsid w:val="007F7DFC"/>
    <w:rsid w:val="007F7FA2"/>
    <w:rsid w:val="0080043B"/>
    <w:rsid w:val="0080073F"/>
    <w:rsid w:val="008009F1"/>
    <w:rsid w:val="0080137C"/>
    <w:rsid w:val="00801385"/>
    <w:rsid w:val="00801B80"/>
    <w:rsid w:val="0080234B"/>
    <w:rsid w:val="0080250E"/>
    <w:rsid w:val="00802E9F"/>
    <w:rsid w:val="00803479"/>
    <w:rsid w:val="00803F4F"/>
    <w:rsid w:val="008045F2"/>
    <w:rsid w:val="00804AB3"/>
    <w:rsid w:val="00804B1E"/>
    <w:rsid w:val="00806547"/>
    <w:rsid w:val="0080689D"/>
    <w:rsid w:val="00806C34"/>
    <w:rsid w:val="00806CEC"/>
    <w:rsid w:val="00806D0F"/>
    <w:rsid w:val="00807E17"/>
    <w:rsid w:val="00807FC0"/>
    <w:rsid w:val="008109CB"/>
    <w:rsid w:val="00810A47"/>
    <w:rsid w:val="00810CAB"/>
    <w:rsid w:val="00811C9E"/>
    <w:rsid w:val="00811F69"/>
    <w:rsid w:val="00812240"/>
    <w:rsid w:val="00812329"/>
    <w:rsid w:val="0081252D"/>
    <w:rsid w:val="00812CDB"/>
    <w:rsid w:val="00812D0B"/>
    <w:rsid w:val="0081302A"/>
    <w:rsid w:val="00813297"/>
    <w:rsid w:val="00813920"/>
    <w:rsid w:val="00814230"/>
    <w:rsid w:val="0081454F"/>
    <w:rsid w:val="0081475B"/>
    <w:rsid w:val="00814878"/>
    <w:rsid w:val="00814DD1"/>
    <w:rsid w:val="00814E92"/>
    <w:rsid w:val="00815186"/>
    <w:rsid w:val="008155B5"/>
    <w:rsid w:val="008163FA"/>
    <w:rsid w:val="00816475"/>
    <w:rsid w:val="008164DE"/>
    <w:rsid w:val="00816877"/>
    <w:rsid w:val="00817115"/>
    <w:rsid w:val="0081755F"/>
    <w:rsid w:val="008178FE"/>
    <w:rsid w:val="00817C3F"/>
    <w:rsid w:val="008204E5"/>
    <w:rsid w:val="008208E9"/>
    <w:rsid w:val="00820AFF"/>
    <w:rsid w:val="00820FDB"/>
    <w:rsid w:val="00821523"/>
    <w:rsid w:val="008217E8"/>
    <w:rsid w:val="00821E7A"/>
    <w:rsid w:val="00821F11"/>
    <w:rsid w:val="00822119"/>
    <w:rsid w:val="008221FF"/>
    <w:rsid w:val="00822CC5"/>
    <w:rsid w:val="008231B6"/>
    <w:rsid w:val="0082358D"/>
    <w:rsid w:val="00823865"/>
    <w:rsid w:val="008241E5"/>
    <w:rsid w:val="008245AE"/>
    <w:rsid w:val="00824AD7"/>
    <w:rsid w:val="00824B54"/>
    <w:rsid w:val="00824BAE"/>
    <w:rsid w:val="00824C52"/>
    <w:rsid w:val="00825595"/>
    <w:rsid w:val="008258CA"/>
    <w:rsid w:val="008259BE"/>
    <w:rsid w:val="00825C32"/>
    <w:rsid w:val="00825E16"/>
    <w:rsid w:val="008260D4"/>
    <w:rsid w:val="008262A1"/>
    <w:rsid w:val="0082653D"/>
    <w:rsid w:val="0082662A"/>
    <w:rsid w:val="0082693F"/>
    <w:rsid w:val="00826E7D"/>
    <w:rsid w:val="008279F0"/>
    <w:rsid w:val="00827A3E"/>
    <w:rsid w:val="00827AE6"/>
    <w:rsid w:val="00827C45"/>
    <w:rsid w:val="00827F7B"/>
    <w:rsid w:val="008305C4"/>
    <w:rsid w:val="008308BE"/>
    <w:rsid w:val="00830B94"/>
    <w:rsid w:val="008317C6"/>
    <w:rsid w:val="00832280"/>
    <w:rsid w:val="00832B36"/>
    <w:rsid w:val="00832C15"/>
    <w:rsid w:val="008332EC"/>
    <w:rsid w:val="008337EA"/>
    <w:rsid w:val="0083380B"/>
    <w:rsid w:val="00833B11"/>
    <w:rsid w:val="0083415D"/>
    <w:rsid w:val="008346AE"/>
    <w:rsid w:val="00834F03"/>
    <w:rsid w:val="0083517C"/>
    <w:rsid w:val="00835744"/>
    <w:rsid w:val="008359E7"/>
    <w:rsid w:val="008362A7"/>
    <w:rsid w:val="00836AA5"/>
    <w:rsid w:val="008373D2"/>
    <w:rsid w:val="00837757"/>
    <w:rsid w:val="008378E1"/>
    <w:rsid w:val="00837D15"/>
    <w:rsid w:val="00837E34"/>
    <w:rsid w:val="00840C8D"/>
    <w:rsid w:val="00840FE9"/>
    <w:rsid w:val="008413A1"/>
    <w:rsid w:val="008414BD"/>
    <w:rsid w:val="008414FD"/>
    <w:rsid w:val="00841521"/>
    <w:rsid w:val="008419AF"/>
    <w:rsid w:val="00842892"/>
    <w:rsid w:val="00842A80"/>
    <w:rsid w:val="00842A85"/>
    <w:rsid w:val="00842DE9"/>
    <w:rsid w:val="00842EB0"/>
    <w:rsid w:val="00842F1B"/>
    <w:rsid w:val="00842F50"/>
    <w:rsid w:val="00843217"/>
    <w:rsid w:val="008438F4"/>
    <w:rsid w:val="008446E0"/>
    <w:rsid w:val="00845091"/>
    <w:rsid w:val="00845179"/>
    <w:rsid w:val="008457C2"/>
    <w:rsid w:val="00845872"/>
    <w:rsid w:val="0084596A"/>
    <w:rsid w:val="008463FE"/>
    <w:rsid w:val="008466C7"/>
    <w:rsid w:val="008469AA"/>
    <w:rsid w:val="00847282"/>
    <w:rsid w:val="0084746E"/>
    <w:rsid w:val="008478B8"/>
    <w:rsid w:val="00847C8E"/>
    <w:rsid w:val="00850242"/>
    <w:rsid w:val="0085064E"/>
    <w:rsid w:val="00850B8E"/>
    <w:rsid w:val="00851422"/>
    <w:rsid w:val="008516D6"/>
    <w:rsid w:val="0085178D"/>
    <w:rsid w:val="00851E54"/>
    <w:rsid w:val="00852F67"/>
    <w:rsid w:val="008537C7"/>
    <w:rsid w:val="008545EE"/>
    <w:rsid w:val="00854DA5"/>
    <w:rsid w:val="00854E5E"/>
    <w:rsid w:val="0085666B"/>
    <w:rsid w:val="00856A0C"/>
    <w:rsid w:val="00856D20"/>
    <w:rsid w:val="00856D70"/>
    <w:rsid w:val="008573A2"/>
    <w:rsid w:val="00857680"/>
    <w:rsid w:val="00860D72"/>
    <w:rsid w:val="00861634"/>
    <w:rsid w:val="00861927"/>
    <w:rsid w:val="00861E5B"/>
    <w:rsid w:val="00862274"/>
    <w:rsid w:val="008627B5"/>
    <w:rsid w:val="00862972"/>
    <w:rsid w:val="00863706"/>
    <w:rsid w:val="008638C5"/>
    <w:rsid w:val="00864361"/>
    <w:rsid w:val="008643F8"/>
    <w:rsid w:val="00864D07"/>
    <w:rsid w:val="00864E86"/>
    <w:rsid w:val="0086546F"/>
    <w:rsid w:val="008667D9"/>
    <w:rsid w:val="00866B73"/>
    <w:rsid w:val="008679BC"/>
    <w:rsid w:val="00867A9D"/>
    <w:rsid w:val="00867DA0"/>
    <w:rsid w:val="00867E69"/>
    <w:rsid w:val="00870B59"/>
    <w:rsid w:val="00870D24"/>
    <w:rsid w:val="00870F61"/>
    <w:rsid w:val="008725BE"/>
    <w:rsid w:val="00872BFC"/>
    <w:rsid w:val="00872D6D"/>
    <w:rsid w:val="00872EB5"/>
    <w:rsid w:val="008731C5"/>
    <w:rsid w:val="00873CF6"/>
    <w:rsid w:val="00873E60"/>
    <w:rsid w:val="00873F03"/>
    <w:rsid w:val="00874394"/>
    <w:rsid w:val="00874593"/>
    <w:rsid w:val="0087460B"/>
    <w:rsid w:val="00874705"/>
    <w:rsid w:val="00874A9D"/>
    <w:rsid w:val="00874AE9"/>
    <w:rsid w:val="00874E3F"/>
    <w:rsid w:val="00875191"/>
    <w:rsid w:val="00875708"/>
    <w:rsid w:val="00876D38"/>
    <w:rsid w:val="00877656"/>
    <w:rsid w:val="00880200"/>
    <w:rsid w:val="008803B0"/>
    <w:rsid w:val="008807C8"/>
    <w:rsid w:val="0088191E"/>
    <w:rsid w:val="00881EB4"/>
    <w:rsid w:val="00881FB0"/>
    <w:rsid w:val="008829E6"/>
    <w:rsid w:val="00883397"/>
    <w:rsid w:val="0088341C"/>
    <w:rsid w:val="00883565"/>
    <w:rsid w:val="0088391D"/>
    <w:rsid w:val="00883967"/>
    <w:rsid w:val="00883BD0"/>
    <w:rsid w:val="00884137"/>
    <w:rsid w:val="00884258"/>
    <w:rsid w:val="0088459D"/>
    <w:rsid w:val="008849E5"/>
    <w:rsid w:val="00884BC0"/>
    <w:rsid w:val="0088521F"/>
    <w:rsid w:val="0088540E"/>
    <w:rsid w:val="008855A8"/>
    <w:rsid w:val="008855ED"/>
    <w:rsid w:val="00885AAF"/>
    <w:rsid w:val="008860BC"/>
    <w:rsid w:val="00886102"/>
    <w:rsid w:val="008863B6"/>
    <w:rsid w:val="00886909"/>
    <w:rsid w:val="00886D5B"/>
    <w:rsid w:val="00886E33"/>
    <w:rsid w:val="008878E3"/>
    <w:rsid w:val="0089016F"/>
    <w:rsid w:val="008901EB"/>
    <w:rsid w:val="008904D1"/>
    <w:rsid w:val="008907CD"/>
    <w:rsid w:val="008908BF"/>
    <w:rsid w:val="00890D32"/>
    <w:rsid w:val="00890D7E"/>
    <w:rsid w:val="00890E35"/>
    <w:rsid w:val="00890E72"/>
    <w:rsid w:val="0089176F"/>
    <w:rsid w:val="00891948"/>
    <w:rsid w:val="00892057"/>
    <w:rsid w:val="008929B0"/>
    <w:rsid w:val="0089368B"/>
    <w:rsid w:val="00893DDF"/>
    <w:rsid w:val="00894166"/>
    <w:rsid w:val="00894478"/>
    <w:rsid w:val="00894863"/>
    <w:rsid w:val="00894F93"/>
    <w:rsid w:val="00895484"/>
    <w:rsid w:val="0089555D"/>
    <w:rsid w:val="00895B87"/>
    <w:rsid w:val="00896A95"/>
    <w:rsid w:val="00896D08"/>
    <w:rsid w:val="00896EEE"/>
    <w:rsid w:val="008970B9"/>
    <w:rsid w:val="008A0501"/>
    <w:rsid w:val="008A0AED"/>
    <w:rsid w:val="008A124C"/>
    <w:rsid w:val="008A15C4"/>
    <w:rsid w:val="008A292F"/>
    <w:rsid w:val="008A328A"/>
    <w:rsid w:val="008A3592"/>
    <w:rsid w:val="008A3EC1"/>
    <w:rsid w:val="008A4488"/>
    <w:rsid w:val="008A44F3"/>
    <w:rsid w:val="008A4958"/>
    <w:rsid w:val="008A4B13"/>
    <w:rsid w:val="008A4E3E"/>
    <w:rsid w:val="008A5FB9"/>
    <w:rsid w:val="008A60EF"/>
    <w:rsid w:val="008A681F"/>
    <w:rsid w:val="008A68D1"/>
    <w:rsid w:val="008A6A8B"/>
    <w:rsid w:val="008A6BAE"/>
    <w:rsid w:val="008A7107"/>
    <w:rsid w:val="008A7319"/>
    <w:rsid w:val="008B0364"/>
    <w:rsid w:val="008B08F5"/>
    <w:rsid w:val="008B2D29"/>
    <w:rsid w:val="008B32EE"/>
    <w:rsid w:val="008B3845"/>
    <w:rsid w:val="008B3953"/>
    <w:rsid w:val="008B395E"/>
    <w:rsid w:val="008B3C3B"/>
    <w:rsid w:val="008B493D"/>
    <w:rsid w:val="008B4A97"/>
    <w:rsid w:val="008B5E20"/>
    <w:rsid w:val="008B67B6"/>
    <w:rsid w:val="008B6880"/>
    <w:rsid w:val="008B7761"/>
    <w:rsid w:val="008B7F80"/>
    <w:rsid w:val="008C1603"/>
    <w:rsid w:val="008C1D09"/>
    <w:rsid w:val="008C1D6E"/>
    <w:rsid w:val="008C1F71"/>
    <w:rsid w:val="008C2A0F"/>
    <w:rsid w:val="008C2D85"/>
    <w:rsid w:val="008C2EAD"/>
    <w:rsid w:val="008C304B"/>
    <w:rsid w:val="008C45CD"/>
    <w:rsid w:val="008C4606"/>
    <w:rsid w:val="008C47FE"/>
    <w:rsid w:val="008C5A30"/>
    <w:rsid w:val="008C6183"/>
    <w:rsid w:val="008C619A"/>
    <w:rsid w:val="008C69F4"/>
    <w:rsid w:val="008C6AAB"/>
    <w:rsid w:val="008C6CDA"/>
    <w:rsid w:val="008C6CDC"/>
    <w:rsid w:val="008C6D64"/>
    <w:rsid w:val="008C72E5"/>
    <w:rsid w:val="008C75CA"/>
    <w:rsid w:val="008C75D9"/>
    <w:rsid w:val="008C7A26"/>
    <w:rsid w:val="008C7BE7"/>
    <w:rsid w:val="008C7CBD"/>
    <w:rsid w:val="008C7CD5"/>
    <w:rsid w:val="008C7DDD"/>
    <w:rsid w:val="008C7EF7"/>
    <w:rsid w:val="008D01FC"/>
    <w:rsid w:val="008D0A64"/>
    <w:rsid w:val="008D0C27"/>
    <w:rsid w:val="008D0E94"/>
    <w:rsid w:val="008D0F28"/>
    <w:rsid w:val="008D114A"/>
    <w:rsid w:val="008D1309"/>
    <w:rsid w:val="008D19BC"/>
    <w:rsid w:val="008D1AF4"/>
    <w:rsid w:val="008D1D7E"/>
    <w:rsid w:val="008D1FB1"/>
    <w:rsid w:val="008D2610"/>
    <w:rsid w:val="008D281C"/>
    <w:rsid w:val="008D30AD"/>
    <w:rsid w:val="008D363F"/>
    <w:rsid w:val="008D38BE"/>
    <w:rsid w:val="008D3BB1"/>
    <w:rsid w:val="008D6104"/>
    <w:rsid w:val="008D619E"/>
    <w:rsid w:val="008D6448"/>
    <w:rsid w:val="008D69C6"/>
    <w:rsid w:val="008D706B"/>
    <w:rsid w:val="008D7159"/>
    <w:rsid w:val="008D722F"/>
    <w:rsid w:val="008D7326"/>
    <w:rsid w:val="008D76A5"/>
    <w:rsid w:val="008D7B68"/>
    <w:rsid w:val="008D7E94"/>
    <w:rsid w:val="008D7ED8"/>
    <w:rsid w:val="008E02CC"/>
    <w:rsid w:val="008E0837"/>
    <w:rsid w:val="008E099C"/>
    <w:rsid w:val="008E0E8C"/>
    <w:rsid w:val="008E1028"/>
    <w:rsid w:val="008E215C"/>
    <w:rsid w:val="008E2D70"/>
    <w:rsid w:val="008E3309"/>
    <w:rsid w:val="008E3BBF"/>
    <w:rsid w:val="008E3FFA"/>
    <w:rsid w:val="008E42E8"/>
    <w:rsid w:val="008E4885"/>
    <w:rsid w:val="008E4ECB"/>
    <w:rsid w:val="008E503C"/>
    <w:rsid w:val="008E5A4B"/>
    <w:rsid w:val="008E5B4D"/>
    <w:rsid w:val="008E6001"/>
    <w:rsid w:val="008E6176"/>
    <w:rsid w:val="008E639D"/>
    <w:rsid w:val="008E63F1"/>
    <w:rsid w:val="008E677D"/>
    <w:rsid w:val="008E6AAF"/>
    <w:rsid w:val="008E6EED"/>
    <w:rsid w:val="008E6FE0"/>
    <w:rsid w:val="008E721C"/>
    <w:rsid w:val="008E7B63"/>
    <w:rsid w:val="008E7CF8"/>
    <w:rsid w:val="008F056F"/>
    <w:rsid w:val="008F1171"/>
    <w:rsid w:val="008F1347"/>
    <w:rsid w:val="008F1687"/>
    <w:rsid w:val="008F18E5"/>
    <w:rsid w:val="008F1DA8"/>
    <w:rsid w:val="008F3043"/>
    <w:rsid w:val="008F3520"/>
    <w:rsid w:val="008F3AA6"/>
    <w:rsid w:val="008F4849"/>
    <w:rsid w:val="008F49F7"/>
    <w:rsid w:val="008F51DF"/>
    <w:rsid w:val="008F5790"/>
    <w:rsid w:val="008F5905"/>
    <w:rsid w:val="008F5AA1"/>
    <w:rsid w:val="008F5B11"/>
    <w:rsid w:val="008F5C81"/>
    <w:rsid w:val="008F6225"/>
    <w:rsid w:val="008F6294"/>
    <w:rsid w:val="008F6346"/>
    <w:rsid w:val="008F66F8"/>
    <w:rsid w:val="008F6B7E"/>
    <w:rsid w:val="008F6F37"/>
    <w:rsid w:val="008F6F7F"/>
    <w:rsid w:val="008F767A"/>
    <w:rsid w:val="008F7C6A"/>
    <w:rsid w:val="00900547"/>
    <w:rsid w:val="00900629"/>
    <w:rsid w:val="00900EB0"/>
    <w:rsid w:val="00901143"/>
    <w:rsid w:val="00901188"/>
    <w:rsid w:val="009013FB"/>
    <w:rsid w:val="00901498"/>
    <w:rsid w:val="00901718"/>
    <w:rsid w:val="00901EA4"/>
    <w:rsid w:val="00902F01"/>
    <w:rsid w:val="009035B4"/>
    <w:rsid w:val="00903D59"/>
    <w:rsid w:val="009041CE"/>
    <w:rsid w:val="009044BD"/>
    <w:rsid w:val="00904B90"/>
    <w:rsid w:val="00904F7D"/>
    <w:rsid w:val="00905286"/>
    <w:rsid w:val="00905407"/>
    <w:rsid w:val="0090565C"/>
    <w:rsid w:val="0090565F"/>
    <w:rsid w:val="00905690"/>
    <w:rsid w:val="0090594B"/>
    <w:rsid w:val="00905F6D"/>
    <w:rsid w:val="00906107"/>
    <w:rsid w:val="00906159"/>
    <w:rsid w:val="0090628F"/>
    <w:rsid w:val="009063CC"/>
    <w:rsid w:val="009071B9"/>
    <w:rsid w:val="00907555"/>
    <w:rsid w:val="00907658"/>
    <w:rsid w:val="00907725"/>
    <w:rsid w:val="009077EE"/>
    <w:rsid w:val="00907957"/>
    <w:rsid w:val="00910B75"/>
    <w:rsid w:val="00910C6C"/>
    <w:rsid w:val="00911002"/>
    <w:rsid w:val="009113F6"/>
    <w:rsid w:val="009114A5"/>
    <w:rsid w:val="0091166D"/>
    <w:rsid w:val="0091202D"/>
    <w:rsid w:val="0091367A"/>
    <w:rsid w:val="00914158"/>
    <w:rsid w:val="0091435C"/>
    <w:rsid w:val="00914691"/>
    <w:rsid w:val="00914C25"/>
    <w:rsid w:val="0091508D"/>
    <w:rsid w:val="00915146"/>
    <w:rsid w:val="009153E5"/>
    <w:rsid w:val="0091561D"/>
    <w:rsid w:val="00915C63"/>
    <w:rsid w:val="00916108"/>
    <w:rsid w:val="009164AE"/>
    <w:rsid w:val="009164E8"/>
    <w:rsid w:val="00916602"/>
    <w:rsid w:val="00916854"/>
    <w:rsid w:val="00916B96"/>
    <w:rsid w:val="00916C26"/>
    <w:rsid w:val="009171D5"/>
    <w:rsid w:val="00917F15"/>
    <w:rsid w:val="00917FDA"/>
    <w:rsid w:val="009204FC"/>
    <w:rsid w:val="00920A16"/>
    <w:rsid w:val="00920B76"/>
    <w:rsid w:val="00920C42"/>
    <w:rsid w:val="00920D3B"/>
    <w:rsid w:val="00920E83"/>
    <w:rsid w:val="00921190"/>
    <w:rsid w:val="00921392"/>
    <w:rsid w:val="009216B6"/>
    <w:rsid w:val="009220EC"/>
    <w:rsid w:val="009222E5"/>
    <w:rsid w:val="00922975"/>
    <w:rsid w:val="00922AAB"/>
    <w:rsid w:val="00922C2C"/>
    <w:rsid w:val="0092313F"/>
    <w:rsid w:val="00923B7A"/>
    <w:rsid w:val="009240DD"/>
    <w:rsid w:val="009240DE"/>
    <w:rsid w:val="00924735"/>
    <w:rsid w:val="00924976"/>
    <w:rsid w:val="009250FF"/>
    <w:rsid w:val="00925C54"/>
    <w:rsid w:val="00925DA4"/>
    <w:rsid w:val="00925DE4"/>
    <w:rsid w:val="00925F50"/>
    <w:rsid w:val="00926373"/>
    <w:rsid w:val="00926803"/>
    <w:rsid w:val="00927280"/>
    <w:rsid w:val="00927C6A"/>
    <w:rsid w:val="0093031A"/>
    <w:rsid w:val="00930592"/>
    <w:rsid w:val="009306EB"/>
    <w:rsid w:val="009308E3"/>
    <w:rsid w:val="009309F2"/>
    <w:rsid w:val="00930C8D"/>
    <w:rsid w:val="00930CA3"/>
    <w:rsid w:val="0093147D"/>
    <w:rsid w:val="0093184C"/>
    <w:rsid w:val="00932298"/>
    <w:rsid w:val="00932414"/>
    <w:rsid w:val="00932C93"/>
    <w:rsid w:val="00932D76"/>
    <w:rsid w:val="009339E4"/>
    <w:rsid w:val="00933F08"/>
    <w:rsid w:val="00934219"/>
    <w:rsid w:val="009345FE"/>
    <w:rsid w:val="00934698"/>
    <w:rsid w:val="00934C86"/>
    <w:rsid w:val="00934E58"/>
    <w:rsid w:val="00934FA8"/>
    <w:rsid w:val="00935395"/>
    <w:rsid w:val="00935955"/>
    <w:rsid w:val="00936860"/>
    <w:rsid w:val="00936C80"/>
    <w:rsid w:val="00936EB6"/>
    <w:rsid w:val="00937506"/>
    <w:rsid w:val="00937599"/>
    <w:rsid w:val="009375F3"/>
    <w:rsid w:val="009377AC"/>
    <w:rsid w:val="00937AEC"/>
    <w:rsid w:val="009404E3"/>
    <w:rsid w:val="00940613"/>
    <w:rsid w:val="00940BF9"/>
    <w:rsid w:val="0094112B"/>
    <w:rsid w:val="0094416B"/>
    <w:rsid w:val="0094439B"/>
    <w:rsid w:val="0094486D"/>
    <w:rsid w:val="0094488E"/>
    <w:rsid w:val="00944B19"/>
    <w:rsid w:val="00944CB2"/>
    <w:rsid w:val="00944D41"/>
    <w:rsid w:val="00945615"/>
    <w:rsid w:val="00945D59"/>
    <w:rsid w:val="00945FAE"/>
    <w:rsid w:val="00946966"/>
    <w:rsid w:val="009470D2"/>
    <w:rsid w:val="00947283"/>
    <w:rsid w:val="00947B80"/>
    <w:rsid w:val="009501AD"/>
    <w:rsid w:val="00950951"/>
    <w:rsid w:val="00951791"/>
    <w:rsid w:val="009519B7"/>
    <w:rsid w:val="009525E4"/>
    <w:rsid w:val="009528AC"/>
    <w:rsid w:val="00952E57"/>
    <w:rsid w:val="0095372F"/>
    <w:rsid w:val="00954097"/>
    <w:rsid w:val="00954B1E"/>
    <w:rsid w:val="00954B99"/>
    <w:rsid w:val="00954E84"/>
    <w:rsid w:val="0095618E"/>
    <w:rsid w:val="00956665"/>
    <w:rsid w:val="00956955"/>
    <w:rsid w:val="00956D39"/>
    <w:rsid w:val="009570C0"/>
    <w:rsid w:val="009571FC"/>
    <w:rsid w:val="0095722B"/>
    <w:rsid w:val="00957AEE"/>
    <w:rsid w:val="00957F11"/>
    <w:rsid w:val="00957F46"/>
    <w:rsid w:val="00957F66"/>
    <w:rsid w:val="009601A2"/>
    <w:rsid w:val="00960258"/>
    <w:rsid w:val="009604C7"/>
    <w:rsid w:val="009605CF"/>
    <w:rsid w:val="009618E5"/>
    <w:rsid w:val="009619CB"/>
    <w:rsid w:val="00961D2E"/>
    <w:rsid w:val="00961E54"/>
    <w:rsid w:val="00962256"/>
    <w:rsid w:val="009622F2"/>
    <w:rsid w:val="009626B7"/>
    <w:rsid w:val="00962778"/>
    <w:rsid w:val="00962ADC"/>
    <w:rsid w:val="00962E08"/>
    <w:rsid w:val="009635FB"/>
    <w:rsid w:val="009639FF"/>
    <w:rsid w:val="00964344"/>
    <w:rsid w:val="0096455B"/>
    <w:rsid w:val="00964C9D"/>
    <w:rsid w:val="00965268"/>
    <w:rsid w:val="0096595D"/>
    <w:rsid w:val="00965A11"/>
    <w:rsid w:val="00965CA1"/>
    <w:rsid w:val="00966496"/>
    <w:rsid w:val="00966DC9"/>
    <w:rsid w:val="0096754A"/>
    <w:rsid w:val="00967799"/>
    <w:rsid w:val="00967A9A"/>
    <w:rsid w:val="009702BF"/>
    <w:rsid w:val="009708FC"/>
    <w:rsid w:val="00971255"/>
    <w:rsid w:val="00971384"/>
    <w:rsid w:val="0097143F"/>
    <w:rsid w:val="00971A81"/>
    <w:rsid w:val="00971ACA"/>
    <w:rsid w:val="00971D1B"/>
    <w:rsid w:val="00972368"/>
    <w:rsid w:val="009725C7"/>
    <w:rsid w:val="009734F9"/>
    <w:rsid w:val="00973A9B"/>
    <w:rsid w:val="00973DC0"/>
    <w:rsid w:val="00973E98"/>
    <w:rsid w:val="00973F29"/>
    <w:rsid w:val="009745ED"/>
    <w:rsid w:val="009755C8"/>
    <w:rsid w:val="00975860"/>
    <w:rsid w:val="00976AEA"/>
    <w:rsid w:val="00976C54"/>
    <w:rsid w:val="009770EC"/>
    <w:rsid w:val="00977736"/>
    <w:rsid w:val="00977850"/>
    <w:rsid w:val="00977ADB"/>
    <w:rsid w:val="00980471"/>
    <w:rsid w:val="00980879"/>
    <w:rsid w:val="00980BE3"/>
    <w:rsid w:val="00980C64"/>
    <w:rsid w:val="00981B54"/>
    <w:rsid w:val="00983068"/>
    <w:rsid w:val="009838DB"/>
    <w:rsid w:val="00983A8C"/>
    <w:rsid w:val="00983C0D"/>
    <w:rsid w:val="00983C2B"/>
    <w:rsid w:val="00984293"/>
    <w:rsid w:val="00984389"/>
    <w:rsid w:val="00984440"/>
    <w:rsid w:val="00984606"/>
    <w:rsid w:val="0098560E"/>
    <w:rsid w:val="00985ABF"/>
    <w:rsid w:val="00986683"/>
    <w:rsid w:val="00987995"/>
    <w:rsid w:val="00990A5D"/>
    <w:rsid w:val="00990CA4"/>
    <w:rsid w:val="00990CB5"/>
    <w:rsid w:val="0099163A"/>
    <w:rsid w:val="00991AFD"/>
    <w:rsid w:val="00992A9C"/>
    <w:rsid w:val="00992BBA"/>
    <w:rsid w:val="009944C4"/>
    <w:rsid w:val="0099476A"/>
    <w:rsid w:val="00994926"/>
    <w:rsid w:val="00994ECA"/>
    <w:rsid w:val="009952C2"/>
    <w:rsid w:val="00995459"/>
    <w:rsid w:val="009955B2"/>
    <w:rsid w:val="00995FD5"/>
    <w:rsid w:val="00996035"/>
    <w:rsid w:val="00996404"/>
    <w:rsid w:val="009969C6"/>
    <w:rsid w:val="00996A67"/>
    <w:rsid w:val="00996BCC"/>
    <w:rsid w:val="009977D4"/>
    <w:rsid w:val="00997BE7"/>
    <w:rsid w:val="00997C31"/>
    <w:rsid w:val="00997D17"/>
    <w:rsid w:val="00997D20"/>
    <w:rsid w:val="009A01AC"/>
    <w:rsid w:val="009A0BE1"/>
    <w:rsid w:val="009A0C63"/>
    <w:rsid w:val="009A0C72"/>
    <w:rsid w:val="009A0F87"/>
    <w:rsid w:val="009A1DB7"/>
    <w:rsid w:val="009A21CF"/>
    <w:rsid w:val="009A231E"/>
    <w:rsid w:val="009A2A84"/>
    <w:rsid w:val="009A2D59"/>
    <w:rsid w:val="009A3317"/>
    <w:rsid w:val="009A389B"/>
    <w:rsid w:val="009A3B43"/>
    <w:rsid w:val="009A4493"/>
    <w:rsid w:val="009A55E0"/>
    <w:rsid w:val="009A5B32"/>
    <w:rsid w:val="009A6380"/>
    <w:rsid w:val="009A662F"/>
    <w:rsid w:val="009A67A8"/>
    <w:rsid w:val="009A6823"/>
    <w:rsid w:val="009A6AEA"/>
    <w:rsid w:val="009A72F1"/>
    <w:rsid w:val="009A7801"/>
    <w:rsid w:val="009A7E2C"/>
    <w:rsid w:val="009B0612"/>
    <w:rsid w:val="009B0E14"/>
    <w:rsid w:val="009B15DF"/>
    <w:rsid w:val="009B1828"/>
    <w:rsid w:val="009B229A"/>
    <w:rsid w:val="009B2474"/>
    <w:rsid w:val="009B24DE"/>
    <w:rsid w:val="009B2B95"/>
    <w:rsid w:val="009B2CD2"/>
    <w:rsid w:val="009B2CEB"/>
    <w:rsid w:val="009B2F5A"/>
    <w:rsid w:val="009B2F7A"/>
    <w:rsid w:val="009B37F1"/>
    <w:rsid w:val="009B3A4A"/>
    <w:rsid w:val="009B41CC"/>
    <w:rsid w:val="009B4510"/>
    <w:rsid w:val="009B4D13"/>
    <w:rsid w:val="009B4DFD"/>
    <w:rsid w:val="009B56D3"/>
    <w:rsid w:val="009B587A"/>
    <w:rsid w:val="009B5A13"/>
    <w:rsid w:val="009B5C52"/>
    <w:rsid w:val="009B684F"/>
    <w:rsid w:val="009B69A9"/>
    <w:rsid w:val="009B6E34"/>
    <w:rsid w:val="009B709D"/>
    <w:rsid w:val="009B70E1"/>
    <w:rsid w:val="009B7181"/>
    <w:rsid w:val="009B753F"/>
    <w:rsid w:val="009B7567"/>
    <w:rsid w:val="009B7A65"/>
    <w:rsid w:val="009B7BE5"/>
    <w:rsid w:val="009B7CD3"/>
    <w:rsid w:val="009B7F7F"/>
    <w:rsid w:val="009C0051"/>
    <w:rsid w:val="009C028E"/>
    <w:rsid w:val="009C03A6"/>
    <w:rsid w:val="009C0B4C"/>
    <w:rsid w:val="009C0C2A"/>
    <w:rsid w:val="009C0F92"/>
    <w:rsid w:val="009C0FA8"/>
    <w:rsid w:val="009C1012"/>
    <w:rsid w:val="009C10BC"/>
    <w:rsid w:val="009C1320"/>
    <w:rsid w:val="009C1AFD"/>
    <w:rsid w:val="009C1BD0"/>
    <w:rsid w:val="009C2100"/>
    <w:rsid w:val="009C21AB"/>
    <w:rsid w:val="009C2AEB"/>
    <w:rsid w:val="009C2E8E"/>
    <w:rsid w:val="009C3467"/>
    <w:rsid w:val="009C3C38"/>
    <w:rsid w:val="009C4314"/>
    <w:rsid w:val="009C47B0"/>
    <w:rsid w:val="009C4F71"/>
    <w:rsid w:val="009C5197"/>
    <w:rsid w:val="009C52F8"/>
    <w:rsid w:val="009C61EB"/>
    <w:rsid w:val="009C6202"/>
    <w:rsid w:val="009C6935"/>
    <w:rsid w:val="009C69CA"/>
    <w:rsid w:val="009C70FC"/>
    <w:rsid w:val="009C7231"/>
    <w:rsid w:val="009C7443"/>
    <w:rsid w:val="009C7B4C"/>
    <w:rsid w:val="009C7F3B"/>
    <w:rsid w:val="009D022E"/>
    <w:rsid w:val="009D085A"/>
    <w:rsid w:val="009D0BCD"/>
    <w:rsid w:val="009D10CB"/>
    <w:rsid w:val="009D148E"/>
    <w:rsid w:val="009D14D6"/>
    <w:rsid w:val="009D1536"/>
    <w:rsid w:val="009D178D"/>
    <w:rsid w:val="009D1956"/>
    <w:rsid w:val="009D19BB"/>
    <w:rsid w:val="009D2408"/>
    <w:rsid w:val="009D2624"/>
    <w:rsid w:val="009D290B"/>
    <w:rsid w:val="009D3008"/>
    <w:rsid w:val="009D30A1"/>
    <w:rsid w:val="009D328B"/>
    <w:rsid w:val="009D39D6"/>
    <w:rsid w:val="009D3A82"/>
    <w:rsid w:val="009D4734"/>
    <w:rsid w:val="009D474B"/>
    <w:rsid w:val="009D4C10"/>
    <w:rsid w:val="009D534E"/>
    <w:rsid w:val="009D5420"/>
    <w:rsid w:val="009D5715"/>
    <w:rsid w:val="009D581B"/>
    <w:rsid w:val="009D5CA1"/>
    <w:rsid w:val="009D661F"/>
    <w:rsid w:val="009D66A4"/>
    <w:rsid w:val="009D6A02"/>
    <w:rsid w:val="009D6F99"/>
    <w:rsid w:val="009D73AB"/>
    <w:rsid w:val="009D73CA"/>
    <w:rsid w:val="009D759B"/>
    <w:rsid w:val="009E00AE"/>
    <w:rsid w:val="009E0CB4"/>
    <w:rsid w:val="009E1285"/>
    <w:rsid w:val="009E12FC"/>
    <w:rsid w:val="009E21E3"/>
    <w:rsid w:val="009E2F1F"/>
    <w:rsid w:val="009E2F63"/>
    <w:rsid w:val="009E3216"/>
    <w:rsid w:val="009E3804"/>
    <w:rsid w:val="009E3909"/>
    <w:rsid w:val="009E3AC6"/>
    <w:rsid w:val="009E3F9F"/>
    <w:rsid w:val="009E4179"/>
    <w:rsid w:val="009E49D4"/>
    <w:rsid w:val="009E4B4B"/>
    <w:rsid w:val="009E56BE"/>
    <w:rsid w:val="009E594A"/>
    <w:rsid w:val="009E6931"/>
    <w:rsid w:val="009E6A94"/>
    <w:rsid w:val="009E70C9"/>
    <w:rsid w:val="009E74F8"/>
    <w:rsid w:val="009E74F9"/>
    <w:rsid w:val="009E751D"/>
    <w:rsid w:val="009F03CD"/>
    <w:rsid w:val="009F0734"/>
    <w:rsid w:val="009F0B1C"/>
    <w:rsid w:val="009F1378"/>
    <w:rsid w:val="009F1786"/>
    <w:rsid w:val="009F17C5"/>
    <w:rsid w:val="009F1BB8"/>
    <w:rsid w:val="009F21BE"/>
    <w:rsid w:val="009F2A91"/>
    <w:rsid w:val="009F2F25"/>
    <w:rsid w:val="009F309C"/>
    <w:rsid w:val="009F3C52"/>
    <w:rsid w:val="009F3F10"/>
    <w:rsid w:val="009F4344"/>
    <w:rsid w:val="009F43EE"/>
    <w:rsid w:val="009F448C"/>
    <w:rsid w:val="009F4EEB"/>
    <w:rsid w:val="009F5597"/>
    <w:rsid w:val="009F55E4"/>
    <w:rsid w:val="009F6637"/>
    <w:rsid w:val="009F68FD"/>
    <w:rsid w:val="00A00017"/>
    <w:rsid w:val="00A00907"/>
    <w:rsid w:val="00A009D7"/>
    <w:rsid w:val="00A0137F"/>
    <w:rsid w:val="00A02615"/>
    <w:rsid w:val="00A026B5"/>
    <w:rsid w:val="00A02ADC"/>
    <w:rsid w:val="00A02B14"/>
    <w:rsid w:val="00A02F59"/>
    <w:rsid w:val="00A036A4"/>
    <w:rsid w:val="00A03DAC"/>
    <w:rsid w:val="00A03F54"/>
    <w:rsid w:val="00A043A3"/>
    <w:rsid w:val="00A0527C"/>
    <w:rsid w:val="00A062C7"/>
    <w:rsid w:val="00A069B3"/>
    <w:rsid w:val="00A074A0"/>
    <w:rsid w:val="00A075F1"/>
    <w:rsid w:val="00A076CD"/>
    <w:rsid w:val="00A0777A"/>
    <w:rsid w:val="00A1046D"/>
    <w:rsid w:val="00A10862"/>
    <w:rsid w:val="00A10F47"/>
    <w:rsid w:val="00A11167"/>
    <w:rsid w:val="00A115A8"/>
    <w:rsid w:val="00A118D3"/>
    <w:rsid w:val="00A118FB"/>
    <w:rsid w:val="00A1281F"/>
    <w:rsid w:val="00A12C4F"/>
    <w:rsid w:val="00A12E36"/>
    <w:rsid w:val="00A13241"/>
    <w:rsid w:val="00A13805"/>
    <w:rsid w:val="00A13EC0"/>
    <w:rsid w:val="00A141E3"/>
    <w:rsid w:val="00A143AC"/>
    <w:rsid w:val="00A1496F"/>
    <w:rsid w:val="00A14C6A"/>
    <w:rsid w:val="00A15E98"/>
    <w:rsid w:val="00A16430"/>
    <w:rsid w:val="00A16CE0"/>
    <w:rsid w:val="00A16D59"/>
    <w:rsid w:val="00A16EB1"/>
    <w:rsid w:val="00A17809"/>
    <w:rsid w:val="00A2102B"/>
    <w:rsid w:val="00A217DF"/>
    <w:rsid w:val="00A21CCE"/>
    <w:rsid w:val="00A21F86"/>
    <w:rsid w:val="00A2383B"/>
    <w:rsid w:val="00A23B2B"/>
    <w:rsid w:val="00A23EAA"/>
    <w:rsid w:val="00A23EDE"/>
    <w:rsid w:val="00A244B3"/>
    <w:rsid w:val="00A246E1"/>
    <w:rsid w:val="00A2583E"/>
    <w:rsid w:val="00A26954"/>
    <w:rsid w:val="00A269D5"/>
    <w:rsid w:val="00A26BBE"/>
    <w:rsid w:val="00A26E45"/>
    <w:rsid w:val="00A27E7F"/>
    <w:rsid w:val="00A30017"/>
    <w:rsid w:val="00A3074C"/>
    <w:rsid w:val="00A30912"/>
    <w:rsid w:val="00A30B70"/>
    <w:rsid w:val="00A30CA9"/>
    <w:rsid w:val="00A30EF1"/>
    <w:rsid w:val="00A315CD"/>
    <w:rsid w:val="00A31997"/>
    <w:rsid w:val="00A323BE"/>
    <w:rsid w:val="00A325EF"/>
    <w:rsid w:val="00A32868"/>
    <w:rsid w:val="00A32A80"/>
    <w:rsid w:val="00A32F51"/>
    <w:rsid w:val="00A3314E"/>
    <w:rsid w:val="00A3327C"/>
    <w:rsid w:val="00A3355E"/>
    <w:rsid w:val="00A33A00"/>
    <w:rsid w:val="00A33CB9"/>
    <w:rsid w:val="00A33DAB"/>
    <w:rsid w:val="00A346A9"/>
    <w:rsid w:val="00A34CDD"/>
    <w:rsid w:val="00A34E5D"/>
    <w:rsid w:val="00A34E9D"/>
    <w:rsid w:val="00A35088"/>
    <w:rsid w:val="00A3530D"/>
    <w:rsid w:val="00A35585"/>
    <w:rsid w:val="00A355D1"/>
    <w:rsid w:val="00A36733"/>
    <w:rsid w:val="00A37002"/>
    <w:rsid w:val="00A4055F"/>
    <w:rsid w:val="00A40C56"/>
    <w:rsid w:val="00A40ECD"/>
    <w:rsid w:val="00A416EA"/>
    <w:rsid w:val="00A41D19"/>
    <w:rsid w:val="00A41D9B"/>
    <w:rsid w:val="00A42543"/>
    <w:rsid w:val="00A42B4C"/>
    <w:rsid w:val="00A42ED9"/>
    <w:rsid w:val="00A43083"/>
    <w:rsid w:val="00A433D5"/>
    <w:rsid w:val="00A43496"/>
    <w:rsid w:val="00A43A96"/>
    <w:rsid w:val="00A43BE7"/>
    <w:rsid w:val="00A445A9"/>
    <w:rsid w:val="00A4487D"/>
    <w:rsid w:val="00A44962"/>
    <w:rsid w:val="00A449A8"/>
    <w:rsid w:val="00A4516B"/>
    <w:rsid w:val="00A45AF8"/>
    <w:rsid w:val="00A4621F"/>
    <w:rsid w:val="00A46393"/>
    <w:rsid w:val="00A464AC"/>
    <w:rsid w:val="00A4701C"/>
    <w:rsid w:val="00A47235"/>
    <w:rsid w:val="00A473A2"/>
    <w:rsid w:val="00A47A45"/>
    <w:rsid w:val="00A51496"/>
    <w:rsid w:val="00A5197F"/>
    <w:rsid w:val="00A51CCF"/>
    <w:rsid w:val="00A51ED0"/>
    <w:rsid w:val="00A527B0"/>
    <w:rsid w:val="00A52AC4"/>
    <w:rsid w:val="00A535CA"/>
    <w:rsid w:val="00A538F0"/>
    <w:rsid w:val="00A53C1B"/>
    <w:rsid w:val="00A563B2"/>
    <w:rsid w:val="00A565FC"/>
    <w:rsid w:val="00A57252"/>
    <w:rsid w:val="00A57B58"/>
    <w:rsid w:val="00A60188"/>
    <w:rsid w:val="00A604C8"/>
    <w:rsid w:val="00A60D34"/>
    <w:rsid w:val="00A612ED"/>
    <w:rsid w:val="00A61651"/>
    <w:rsid w:val="00A61B34"/>
    <w:rsid w:val="00A61EDB"/>
    <w:rsid w:val="00A61EE5"/>
    <w:rsid w:val="00A61FBB"/>
    <w:rsid w:val="00A61FDF"/>
    <w:rsid w:val="00A620AC"/>
    <w:rsid w:val="00A63494"/>
    <w:rsid w:val="00A634BB"/>
    <w:rsid w:val="00A6367C"/>
    <w:rsid w:val="00A63998"/>
    <w:rsid w:val="00A63DF4"/>
    <w:rsid w:val="00A646B2"/>
    <w:rsid w:val="00A646C6"/>
    <w:rsid w:val="00A64787"/>
    <w:rsid w:val="00A64C1F"/>
    <w:rsid w:val="00A65624"/>
    <w:rsid w:val="00A65734"/>
    <w:rsid w:val="00A658C0"/>
    <w:rsid w:val="00A65A5D"/>
    <w:rsid w:val="00A65E0C"/>
    <w:rsid w:val="00A6616F"/>
    <w:rsid w:val="00A66329"/>
    <w:rsid w:val="00A6650E"/>
    <w:rsid w:val="00A66DD0"/>
    <w:rsid w:val="00A674E7"/>
    <w:rsid w:val="00A67BEC"/>
    <w:rsid w:val="00A67CDF"/>
    <w:rsid w:val="00A703B8"/>
    <w:rsid w:val="00A704D0"/>
    <w:rsid w:val="00A70964"/>
    <w:rsid w:val="00A70A0B"/>
    <w:rsid w:val="00A70D34"/>
    <w:rsid w:val="00A710BC"/>
    <w:rsid w:val="00A71247"/>
    <w:rsid w:val="00A71914"/>
    <w:rsid w:val="00A72052"/>
    <w:rsid w:val="00A720D0"/>
    <w:rsid w:val="00A72F7E"/>
    <w:rsid w:val="00A73C87"/>
    <w:rsid w:val="00A740A6"/>
    <w:rsid w:val="00A74541"/>
    <w:rsid w:val="00A74B06"/>
    <w:rsid w:val="00A75DD1"/>
    <w:rsid w:val="00A76ACA"/>
    <w:rsid w:val="00A77492"/>
    <w:rsid w:val="00A77679"/>
    <w:rsid w:val="00A8026C"/>
    <w:rsid w:val="00A802F6"/>
    <w:rsid w:val="00A81195"/>
    <w:rsid w:val="00A8161D"/>
    <w:rsid w:val="00A81905"/>
    <w:rsid w:val="00A81F6D"/>
    <w:rsid w:val="00A820EA"/>
    <w:rsid w:val="00A820ED"/>
    <w:rsid w:val="00A824E0"/>
    <w:rsid w:val="00A82C0F"/>
    <w:rsid w:val="00A82C51"/>
    <w:rsid w:val="00A82D0C"/>
    <w:rsid w:val="00A83160"/>
    <w:rsid w:val="00A834FB"/>
    <w:rsid w:val="00A83702"/>
    <w:rsid w:val="00A83CCB"/>
    <w:rsid w:val="00A83F02"/>
    <w:rsid w:val="00A84831"/>
    <w:rsid w:val="00A849CA"/>
    <w:rsid w:val="00A84E22"/>
    <w:rsid w:val="00A84E44"/>
    <w:rsid w:val="00A84FDA"/>
    <w:rsid w:val="00A8503A"/>
    <w:rsid w:val="00A85A81"/>
    <w:rsid w:val="00A8617C"/>
    <w:rsid w:val="00A862D5"/>
    <w:rsid w:val="00A867CB"/>
    <w:rsid w:val="00A90782"/>
    <w:rsid w:val="00A90818"/>
    <w:rsid w:val="00A90E8B"/>
    <w:rsid w:val="00A90F4F"/>
    <w:rsid w:val="00A915F8"/>
    <w:rsid w:val="00A91603"/>
    <w:rsid w:val="00A928DD"/>
    <w:rsid w:val="00A92D4E"/>
    <w:rsid w:val="00A92F2F"/>
    <w:rsid w:val="00A93092"/>
    <w:rsid w:val="00A930D3"/>
    <w:rsid w:val="00A931A5"/>
    <w:rsid w:val="00A94482"/>
    <w:rsid w:val="00A94D0F"/>
    <w:rsid w:val="00A961CE"/>
    <w:rsid w:val="00A963C6"/>
    <w:rsid w:val="00A96C04"/>
    <w:rsid w:val="00A9701B"/>
    <w:rsid w:val="00A972F6"/>
    <w:rsid w:val="00A9767F"/>
    <w:rsid w:val="00A97916"/>
    <w:rsid w:val="00AA0326"/>
    <w:rsid w:val="00AA09FC"/>
    <w:rsid w:val="00AA0D67"/>
    <w:rsid w:val="00AA0DC3"/>
    <w:rsid w:val="00AA0F94"/>
    <w:rsid w:val="00AA0F9A"/>
    <w:rsid w:val="00AA1B6F"/>
    <w:rsid w:val="00AA1D17"/>
    <w:rsid w:val="00AA202E"/>
    <w:rsid w:val="00AA20F0"/>
    <w:rsid w:val="00AA2336"/>
    <w:rsid w:val="00AA24AE"/>
    <w:rsid w:val="00AA2965"/>
    <w:rsid w:val="00AA2CB4"/>
    <w:rsid w:val="00AA2F84"/>
    <w:rsid w:val="00AA3093"/>
    <w:rsid w:val="00AA316E"/>
    <w:rsid w:val="00AA3624"/>
    <w:rsid w:val="00AA3A0F"/>
    <w:rsid w:val="00AA3A50"/>
    <w:rsid w:val="00AA3BF1"/>
    <w:rsid w:val="00AA4AB9"/>
    <w:rsid w:val="00AA4CBF"/>
    <w:rsid w:val="00AA5CBF"/>
    <w:rsid w:val="00AA5F70"/>
    <w:rsid w:val="00AA63E8"/>
    <w:rsid w:val="00AA67FE"/>
    <w:rsid w:val="00AA6DF9"/>
    <w:rsid w:val="00AB067C"/>
    <w:rsid w:val="00AB0848"/>
    <w:rsid w:val="00AB0B48"/>
    <w:rsid w:val="00AB1239"/>
    <w:rsid w:val="00AB12F8"/>
    <w:rsid w:val="00AB18E8"/>
    <w:rsid w:val="00AB1A3B"/>
    <w:rsid w:val="00AB1F4D"/>
    <w:rsid w:val="00AB1F57"/>
    <w:rsid w:val="00AB23D0"/>
    <w:rsid w:val="00AB26E8"/>
    <w:rsid w:val="00AB27C6"/>
    <w:rsid w:val="00AB32C4"/>
    <w:rsid w:val="00AB3559"/>
    <w:rsid w:val="00AB41B7"/>
    <w:rsid w:val="00AB4380"/>
    <w:rsid w:val="00AB455B"/>
    <w:rsid w:val="00AB459E"/>
    <w:rsid w:val="00AB4C25"/>
    <w:rsid w:val="00AB5562"/>
    <w:rsid w:val="00AB599B"/>
    <w:rsid w:val="00AB6122"/>
    <w:rsid w:val="00AB62C3"/>
    <w:rsid w:val="00AB67D6"/>
    <w:rsid w:val="00AB7015"/>
    <w:rsid w:val="00AB75A9"/>
    <w:rsid w:val="00AB7896"/>
    <w:rsid w:val="00AB7AFD"/>
    <w:rsid w:val="00AB7D1B"/>
    <w:rsid w:val="00AB7D64"/>
    <w:rsid w:val="00AC03F6"/>
    <w:rsid w:val="00AC0D3A"/>
    <w:rsid w:val="00AC0ED9"/>
    <w:rsid w:val="00AC13F3"/>
    <w:rsid w:val="00AC1454"/>
    <w:rsid w:val="00AC16EB"/>
    <w:rsid w:val="00AC31C5"/>
    <w:rsid w:val="00AC3E85"/>
    <w:rsid w:val="00AC4EC6"/>
    <w:rsid w:val="00AC50A4"/>
    <w:rsid w:val="00AC52EB"/>
    <w:rsid w:val="00AC5581"/>
    <w:rsid w:val="00AC61B3"/>
    <w:rsid w:val="00AC620D"/>
    <w:rsid w:val="00AC6486"/>
    <w:rsid w:val="00AC6FAD"/>
    <w:rsid w:val="00AC711E"/>
    <w:rsid w:val="00AC761D"/>
    <w:rsid w:val="00AC7824"/>
    <w:rsid w:val="00AC7A53"/>
    <w:rsid w:val="00AC7B3D"/>
    <w:rsid w:val="00AD03DA"/>
    <w:rsid w:val="00AD0A06"/>
    <w:rsid w:val="00AD12AF"/>
    <w:rsid w:val="00AD132B"/>
    <w:rsid w:val="00AD16AC"/>
    <w:rsid w:val="00AD172B"/>
    <w:rsid w:val="00AD2173"/>
    <w:rsid w:val="00AD27DB"/>
    <w:rsid w:val="00AD27E7"/>
    <w:rsid w:val="00AD293B"/>
    <w:rsid w:val="00AD3CAE"/>
    <w:rsid w:val="00AD3D44"/>
    <w:rsid w:val="00AD443E"/>
    <w:rsid w:val="00AD4AE5"/>
    <w:rsid w:val="00AD4C9D"/>
    <w:rsid w:val="00AD50A9"/>
    <w:rsid w:val="00AD5691"/>
    <w:rsid w:val="00AD59B4"/>
    <w:rsid w:val="00AD5E70"/>
    <w:rsid w:val="00AD68E9"/>
    <w:rsid w:val="00AD6B6B"/>
    <w:rsid w:val="00AD72BA"/>
    <w:rsid w:val="00AD77CD"/>
    <w:rsid w:val="00AD7908"/>
    <w:rsid w:val="00AD7E4B"/>
    <w:rsid w:val="00AE01B4"/>
    <w:rsid w:val="00AE0306"/>
    <w:rsid w:val="00AE0850"/>
    <w:rsid w:val="00AE1325"/>
    <w:rsid w:val="00AE1F15"/>
    <w:rsid w:val="00AE213A"/>
    <w:rsid w:val="00AE25F0"/>
    <w:rsid w:val="00AE3111"/>
    <w:rsid w:val="00AE31D0"/>
    <w:rsid w:val="00AE3232"/>
    <w:rsid w:val="00AE3394"/>
    <w:rsid w:val="00AE3A45"/>
    <w:rsid w:val="00AE3F08"/>
    <w:rsid w:val="00AE4148"/>
    <w:rsid w:val="00AE4E88"/>
    <w:rsid w:val="00AE554C"/>
    <w:rsid w:val="00AE5A67"/>
    <w:rsid w:val="00AE616C"/>
    <w:rsid w:val="00AE65EE"/>
    <w:rsid w:val="00AE6C24"/>
    <w:rsid w:val="00AE71B2"/>
    <w:rsid w:val="00AE7433"/>
    <w:rsid w:val="00AE76F2"/>
    <w:rsid w:val="00AE7F12"/>
    <w:rsid w:val="00AF08D5"/>
    <w:rsid w:val="00AF0C7A"/>
    <w:rsid w:val="00AF1041"/>
    <w:rsid w:val="00AF1072"/>
    <w:rsid w:val="00AF13FE"/>
    <w:rsid w:val="00AF1707"/>
    <w:rsid w:val="00AF1DE6"/>
    <w:rsid w:val="00AF2191"/>
    <w:rsid w:val="00AF25FB"/>
    <w:rsid w:val="00AF2779"/>
    <w:rsid w:val="00AF28DB"/>
    <w:rsid w:val="00AF28F4"/>
    <w:rsid w:val="00AF2A34"/>
    <w:rsid w:val="00AF36C0"/>
    <w:rsid w:val="00AF3E54"/>
    <w:rsid w:val="00AF3EF6"/>
    <w:rsid w:val="00AF3F98"/>
    <w:rsid w:val="00AF45F7"/>
    <w:rsid w:val="00AF48F1"/>
    <w:rsid w:val="00AF4EBF"/>
    <w:rsid w:val="00AF4F61"/>
    <w:rsid w:val="00AF5632"/>
    <w:rsid w:val="00AF57AD"/>
    <w:rsid w:val="00AF5A67"/>
    <w:rsid w:val="00AF60E4"/>
    <w:rsid w:val="00AF6FAC"/>
    <w:rsid w:val="00AF75F5"/>
    <w:rsid w:val="00AF78CD"/>
    <w:rsid w:val="00AF7F7D"/>
    <w:rsid w:val="00B0014D"/>
    <w:rsid w:val="00B00275"/>
    <w:rsid w:val="00B00356"/>
    <w:rsid w:val="00B014C8"/>
    <w:rsid w:val="00B01567"/>
    <w:rsid w:val="00B01F59"/>
    <w:rsid w:val="00B02731"/>
    <w:rsid w:val="00B02893"/>
    <w:rsid w:val="00B029AE"/>
    <w:rsid w:val="00B02BAF"/>
    <w:rsid w:val="00B02D25"/>
    <w:rsid w:val="00B02FB9"/>
    <w:rsid w:val="00B03808"/>
    <w:rsid w:val="00B03B4B"/>
    <w:rsid w:val="00B047A7"/>
    <w:rsid w:val="00B04B4E"/>
    <w:rsid w:val="00B04C4D"/>
    <w:rsid w:val="00B04CA8"/>
    <w:rsid w:val="00B04D58"/>
    <w:rsid w:val="00B0557F"/>
    <w:rsid w:val="00B06305"/>
    <w:rsid w:val="00B0633E"/>
    <w:rsid w:val="00B063B6"/>
    <w:rsid w:val="00B06C19"/>
    <w:rsid w:val="00B06C56"/>
    <w:rsid w:val="00B06CA8"/>
    <w:rsid w:val="00B06D54"/>
    <w:rsid w:val="00B0713A"/>
    <w:rsid w:val="00B0717C"/>
    <w:rsid w:val="00B07B47"/>
    <w:rsid w:val="00B07BA2"/>
    <w:rsid w:val="00B07CB9"/>
    <w:rsid w:val="00B07D11"/>
    <w:rsid w:val="00B07FEB"/>
    <w:rsid w:val="00B1068E"/>
    <w:rsid w:val="00B10B25"/>
    <w:rsid w:val="00B10F41"/>
    <w:rsid w:val="00B11420"/>
    <w:rsid w:val="00B1184F"/>
    <w:rsid w:val="00B11892"/>
    <w:rsid w:val="00B11A18"/>
    <w:rsid w:val="00B11D78"/>
    <w:rsid w:val="00B11FDD"/>
    <w:rsid w:val="00B121AE"/>
    <w:rsid w:val="00B121CC"/>
    <w:rsid w:val="00B1238C"/>
    <w:rsid w:val="00B12417"/>
    <w:rsid w:val="00B128E5"/>
    <w:rsid w:val="00B136A4"/>
    <w:rsid w:val="00B13959"/>
    <w:rsid w:val="00B13A2C"/>
    <w:rsid w:val="00B144DB"/>
    <w:rsid w:val="00B15939"/>
    <w:rsid w:val="00B159B3"/>
    <w:rsid w:val="00B15BE9"/>
    <w:rsid w:val="00B15E51"/>
    <w:rsid w:val="00B16471"/>
    <w:rsid w:val="00B16818"/>
    <w:rsid w:val="00B16B00"/>
    <w:rsid w:val="00B16E76"/>
    <w:rsid w:val="00B2094C"/>
    <w:rsid w:val="00B209A5"/>
    <w:rsid w:val="00B2132A"/>
    <w:rsid w:val="00B21596"/>
    <w:rsid w:val="00B218D4"/>
    <w:rsid w:val="00B21CE6"/>
    <w:rsid w:val="00B22356"/>
    <w:rsid w:val="00B224AC"/>
    <w:rsid w:val="00B22ABB"/>
    <w:rsid w:val="00B22B65"/>
    <w:rsid w:val="00B231FC"/>
    <w:rsid w:val="00B2326B"/>
    <w:rsid w:val="00B233C0"/>
    <w:rsid w:val="00B23750"/>
    <w:rsid w:val="00B238EB"/>
    <w:rsid w:val="00B23A27"/>
    <w:rsid w:val="00B23BF6"/>
    <w:rsid w:val="00B24119"/>
    <w:rsid w:val="00B248FF"/>
    <w:rsid w:val="00B24F0D"/>
    <w:rsid w:val="00B24FCB"/>
    <w:rsid w:val="00B25285"/>
    <w:rsid w:val="00B25A79"/>
    <w:rsid w:val="00B25B4C"/>
    <w:rsid w:val="00B26013"/>
    <w:rsid w:val="00B27254"/>
    <w:rsid w:val="00B27F1D"/>
    <w:rsid w:val="00B3097E"/>
    <w:rsid w:val="00B31069"/>
    <w:rsid w:val="00B31681"/>
    <w:rsid w:val="00B3199A"/>
    <w:rsid w:val="00B31E34"/>
    <w:rsid w:val="00B3232F"/>
    <w:rsid w:val="00B32450"/>
    <w:rsid w:val="00B32475"/>
    <w:rsid w:val="00B32C3E"/>
    <w:rsid w:val="00B32EF1"/>
    <w:rsid w:val="00B33026"/>
    <w:rsid w:val="00B33A9C"/>
    <w:rsid w:val="00B33D47"/>
    <w:rsid w:val="00B33FFF"/>
    <w:rsid w:val="00B34233"/>
    <w:rsid w:val="00B35160"/>
    <w:rsid w:val="00B3528D"/>
    <w:rsid w:val="00B35989"/>
    <w:rsid w:val="00B35F81"/>
    <w:rsid w:val="00B365AF"/>
    <w:rsid w:val="00B36BF2"/>
    <w:rsid w:val="00B36FDB"/>
    <w:rsid w:val="00B37BF8"/>
    <w:rsid w:val="00B406EB"/>
    <w:rsid w:val="00B40CB2"/>
    <w:rsid w:val="00B411EC"/>
    <w:rsid w:val="00B41FBA"/>
    <w:rsid w:val="00B4244D"/>
    <w:rsid w:val="00B42E07"/>
    <w:rsid w:val="00B438A1"/>
    <w:rsid w:val="00B43C4F"/>
    <w:rsid w:val="00B44747"/>
    <w:rsid w:val="00B44828"/>
    <w:rsid w:val="00B44A71"/>
    <w:rsid w:val="00B44AD6"/>
    <w:rsid w:val="00B44F33"/>
    <w:rsid w:val="00B45162"/>
    <w:rsid w:val="00B4581E"/>
    <w:rsid w:val="00B45E48"/>
    <w:rsid w:val="00B46E3F"/>
    <w:rsid w:val="00B5008C"/>
    <w:rsid w:val="00B500E6"/>
    <w:rsid w:val="00B50327"/>
    <w:rsid w:val="00B506FB"/>
    <w:rsid w:val="00B5099D"/>
    <w:rsid w:val="00B51250"/>
    <w:rsid w:val="00B51433"/>
    <w:rsid w:val="00B5169A"/>
    <w:rsid w:val="00B51843"/>
    <w:rsid w:val="00B51D7E"/>
    <w:rsid w:val="00B5221F"/>
    <w:rsid w:val="00B5235F"/>
    <w:rsid w:val="00B5262A"/>
    <w:rsid w:val="00B52754"/>
    <w:rsid w:val="00B52B15"/>
    <w:rsid w:val="00B53317"/>
    <w:rsid w:val="00B535C4"/>
    <w:rsid w:val="00B53C16"/>
    <w:rsid w:val="00B54216"/>
    <w:rsid w:val="00B54703"/>
    <w:rsid w:val="00B54CB6"/>
    <w:rsid w:val="00B55478"/>
    <w:rsid w:val="00B55542"/>
    <w:rsid w:val="00B55570"/>
    <w:rsid w:val="00B5558D"/>
    <w:rsid w:val="00B56B3A"/>
    <w:rsid w:val="00B56EA7"/>
    <w:rsid w:val="00B57CF7"/>
    <w:rsid w:val="00B60279"/>
    <w:rsid w:val="00B60CCA"/>
    <w:rsid w:val="00B60CD3"/>
    <w:rsid w:val="00B617B1"/>
    <w:rsid w:val="00B61BB3"/>
    <w:rsid w:val="00B61E4C"/>
    <w:rsid w:val="00B6212E"/>
    <w:rsid w:val="00B623DB"/>
    <w:rsid w:val="00B62423"/>
    <w:rsid w:val="00B63161"/>
    <w:rsid w:val="00B633E9"/>
    <w:rsid w:val="00B64077"/>
    <w:rsid w:val="00B6476D"/>
    <w:rsid w:val="00B65062"/>
    <w:rsid w:val="00B65862"/>
    <w:rsid w:val="00B65A32"/>
    <w:rsid w:val="00B65B20"/>
    <w:rsid w:val="00B65D38"/>
    <w:rsid w:val="00B65F35"/>
    <w:rsid w:val="00B66052"/>
    <w:rsid w:val="00B66756"/>
    <w:rsid w:val="00B66E7A"/>
    <w:rsid w:val="00B6723C"/>
    <w:rsid w:val="00B67FD4"/>
    <w:rsid w:val="00B707EE"/>
    <w:rsid w:val="00B70E5A"/>
    <w:rsid w:val="00B71FCE"/>
    <w:rsid w:val="00B726B6"/>
    <w:rsid w:val="00B73554"/>
    <w:rsid w:val="00B73AFE"/>
    <w:rsid w:val="00B743B1"/>
    <w:rsid w:val="00B7476A"/>
    <w:rsid w:val="00B74D4F"/>
    <w:rsid w:val="00B75F20"/>
    <w:rsid w:val="00B75F3C"/>
    <w:rsid w:val="00B7631F"/>
    <w:rsid w:val="00B76850"/>
    <w:rsid w:val="00B76C77"/>
    <w:rsid w:val="00B7746E"/>
    <w:rsid w:val="00B77834"/>
    <w:rsid w:val="00B77858"/>
    <w:rsid w:val="00B77B43"/>
    <w:rsid w:val="00B77DAF"/>
    <w:rsid w:val="00B77E73"/>
    <w:rsid w:val="00B77EB4"/>
    <w:rsid w:val="00B80503"/>
    <w:rsid w:val="00B8059D"/>
    <w:rsid w:val="00B80690"/>
    <w:rsid w:val="00B80701"/>
    <w:rsid w:val="00B80BCE"/>
    <w:rsid w:val="00B8192E"/>
    <w:rsid w:val="00B81988"/>
    <w:rsid w:val="00B81BEA"/>
    <w:rsid w:val="00B81EFC"/>
    <w:rsid w:val="00B822A8"/>
    <w:rsid w:val="00B823D1"/>
    <w:rsid w:val="00B82E1B"/>
    <w:rsid w:val="00B82FF6"/>
    <w:rsid w:val="00B83896"/>
    <w:rsid w:val="00B838A9"/>
    <w:rsid w:val="00B83DFD"/>
    <w:rsid w:val="00B83FD6"/>
    <w:rsid w:val="00B84832"/>
    <w:rsid w:val="00B84B57"/>
    <w:rsid w:val="00B84BCE"/>
    <w:rsid w:val="00B84E4D"/>
    <w:rsid w:val="00B855D5"/>
    <w:rsid w:val="00B8560C"/>
    <w:rsid w:val="00B85A6C"/>
    <w:rsid w:val="00B85B32"/>
    <w:rsid w:val="00B85D0D"/>
    <w:rsid w:val="00B85E04"/>
    <w:rsid w:val="00B863A2"/>
    <w:rsid w:val="00B8689B"/>
    <w:rsid w:val="00B86A61"/>
    <w:rsid w:val="00B86EA0"/>
    <w:rsid w:val="00B87569"/>
    <w:rsid w:val="00B87C09"/>
    <w:rsid w:val="00B87FB7"/>
    <w:rsid w:val="00B87FEC"/>
    <w:rsid w:val="00B90188"/>
    <w:rsid w:val="00B905B8"/>
    <w:rsid w:val="00B9075E"/>
    <w:rsid w:val="00B90B91"/>
    <w:rsid w:val="00B91337"/>
    <w:rsid w:val="00B91C5B"/>
    <w:rsid w:val="00B91DC1"/>
    <w:rsid w:val="00B91E38"/>
    <w:rsid w:val="00B928AE"/>
    <w:rsid w:val="00B93236"/>
    <w:rsid w:val="00B93650"/>
    <w:rsid w:val="00B938BC"/>
    <w:rsid w:val="00B942A5"/>
    <w:rsid w:val="00B95571"/>
    <w:rsid w:val="00B956D0"/>
    <w:rsid w:val="00B9587F"/>
    <w:rsid w:val="00B95A0E"/>
    <w:rsid w:val="00B95ABA"/>
    <w:rsid w:val="00B9610F"/>
    <w:rsid w:val="00B9625B"/>
    <w:rsid w:val="00B96701"/>
    <w:rsid w:val="00B96A9B"/>
    <w:rsid w:val="00B9702C"/>
    <w:rsid w:val="00B9710C"/>
    <w:rsid w:val="00B97936"/>
    <w:rsid w:val="00BA02B5"/>
    <w:rsid w:val="00BA0360"/>
    <w:rsid w:val="00BA088B"/>
    <w:rsid w:val="00BA0BA3"/>
    <w:rsid w:val="00BA1B32"/>
    <w:rsid w:val="00BA1D91"/>
    <w:rsid w:val="00BA1DEE"/>
    <w:rsid w:val="00BA2B33"/>
    <w:rsid w:val="00BA3E52"/>
    <w:rsid w:val="00BA3E6C"/>
    <w:rsid w:val="00BA414F"/>
    <w:rsid w:val="00BA480D"/>
    <w:rsid w:val="00BA485D"/>
    <w:rsid w:val="00BA4861"/>
    <w:rsid w:val="00BA4C38"/>
    <w:rsid w:val="00BA519C"/>
    <w:rsid w:val="00BA53D3"/>
    <w:rsid w:val="00BA55AF"/>
    <w:rsid w:val="00BA5921"/>
    <w:rsid w:val="00BA6113"/>
    <w:rsid w:val="00BA6314"/>
    <w:rsid w:val="00BA729D"/>
    <w:rsid w:val="00BA74F2"/>
    <w:rsid w:val="00BA769E"/>
    <w:rsid w:val="00BA7BFE"/>
    <w:rsid w:val="00BB0134"/>
    <w:rsid w:val="00BB055A"/>
    <w:rsid w:val="00BB13ED"/>
    <w:rsid w:val="00BB17E9"/>
    <w:rsid w:val="00BB1892"/>
    <w:rsid w:val="00BB18FD"/>
    <w:rsid w:val="00BB1981"/>
    <w:rsid w:val="00BB1D84"/>
    <w:rsid w:val="00BB1F29"/>
    <w:rsid w:val="00BB2516"/>
    <w:rsid w:val="00BB259A"/>
    <w:rsid w:val="00BB2DA3"/>
    <w:rsid w:val="00BB2F97"/>
    <w:rsid w:val="00BB361E"/>
    <w:rsid w:val="00BB388C"/>
    <w:rsid w:val="00BB460F"/>
    <w:rsid w:val="00BB48C3"/>
    <w:rsid w:val="00BB4B13"/>
    <w:rsid w:val="00BB4D81"/>
    <w:rsid w:val="00BB4E8D"/>
    <w:rsid w:val="00BB51BD"/>
    <w:rsid w:val="00BB5429"/>
    <w:rsid w:val="00BB626A"/>
    <w:rsid w:val="00BB6766"/>
    <w:rsid w:val="00BB6C21"/>
    <w:rsid w:val="00BB6C62"/>
    <w:rsid w:val="00BB7222"/>
    <w:rsid w:val="00BB728E"/>
    <w:rsid w:val="00BB746D"/>
    <w:rsid w:val="00BB77B8"/>
    <w:rsid w:val="00BB7AE5"/>
    <w:rsid w:val="00BB7DB1"/>
    <w:rsid w:val="00BC035B"/>
    <w:rsid w:val="00BC0A85"/>
    <w:rsid w:val="00BC0D69"/>
    <w:rsid w:val="00BC0E0A"/>
    <w:rsid w:val="00BC130C"/>
    <w:rsid w:val="00BC14A5"/>
    <w:rsid w:val="00BC1619"/>
    <w:rsid w:val="00BC17E4"/>
    <w:rsid w:val="00BC274F"/>
    <w:rsid w:val="00BC2854"/>
    <w:rsid w:val="00BC30A8"/>
    <w:rsid w:val="00BC3B11"/>
    <w:rsid w:val="00BC4832"/>
    <w:rsid w:val="00BC4B3C"/>
    <w:rsid w:val="00BC5659"/>
    <w:rsid w:val="00BC5AE8"/>
    <w:rsid w:val="00BC5E40"/>
    <w:rsid w:val="00BC6606"/>
    <w:rsid w:val="00BC6781"/>
    <w:rsid w:val="00BC6A9B"/>
    <w:rsid w:val="00BC6E13"/>
    <w:rsid w:val="00BC6E75"/>
    <w:rsid w:val="00BC7729"/>
    <w:rsid w:val="00BD0204"/>
    <w:rsid w:val="00BD02DF"/>
    <w:rsid w:val="00BD0415"/>
    <w:rsid w:val="00BD0935"/>
    <w:rsid w:val="00BD0A3C"/>
    <w:rsid w:val="00BD0D24"/>
    <w:rsid w:val="00BD1024"/>
    <w:rsid w:val="00BD272A"/>
    <w:rsid w:val="00BD28CB"/>
    <w:rsid w:val="00BD2C4B"/>
    <w:rsid w:val="00BD34A4"/>
    <w:rsid w:val="00BD3E77"/>
    <w:rsid w:val="00BD3F69"/>
    <w:rsid w:val="00BD43D4"/>
    <w:rsid w:val="00BD44E9"/>
    <w:rsid w:val="00BD4C52"/>
    <w:rsid w:val="00BD4C8E"/>
    <w:rsid w:val="00BD55B2"/>
    <w:rsid w:val="00BD560C"/>
    <w:rsid w:val="00BD614F"/>
    <w:rsid w:val="00BD766B"/>
    <w:rsid w:val="00BD7B1B"/>
    <w:rsid w:val="00BD7E1F"/>
    <w:rsid w:val="00BE05B6"/>
    <w:rsid w:val="00BE07F8"/>
    <w:rsid w:val="00BE0878"/>
    <w:rsid w:val="00BE205C"/>
    <w:rsid w:val="00BE26E2"/>
    <w:rsid w:val="00BE285F"/>
    <w:rsid w:val="00BE2A49"/>
    <w:rsid w:val="00BE39BB"/>
    <w:rsid w:val="00BE3AB8"/>
    <w:rsid w:val="00BE3FAA"/>
    <w:rsid w:val="00BE4341"/>
    <w:rsid w:val="00BE48A2"/>
    <w:rsid w:val="00BE48B5"/>
    <w:rsid w:val="00BE4DE0"/>
    <w:rsid w:val="00BE51F9"/>
    <w:rsid w:val="00BE539B"/>
    <w:rsid w:val="00BE5752"/>
    <w:rsid w:val="00BE576E"/>
    <w:rsid w:val="00BE5B1F"/>
    <w:rsid w:val="00BE5C58"/>
    <w:rsid w:val="00BE6038"/>
    <w:rsid w:val="00BE68EA"/>
    <w:rsid w:val="00BE6C2B"/>
    <w:rsid w:val="00BE70AF"/>
    <w:rsid w:val="00BE721C"/>
    <w:rsid w:val="00BE73DE"/>
    <w:rsid w:val="00BF161A"/>
    <w:rsid w:val="00BF27E0"/>
    <w:rsid w:val="00BF29D0"/>
    <w:rsid w:val="00BF2B1F"/>
    <w:rsid w:val="00BF30C5"/>
    <w:rsid w:val="00BF3C1B"/>
    <w:rsid w:val="00BF414A"/>
    <w:rsid w:val="00BF44F3"/>
    <w:rsid w:val="00BF4580"/>
    <w:rsid w:val="00BF4633"/>
    <w:rsid w:val="00BF4697"/>
    <w:rsid w:val="00BF4771"/>
    <w:rsid w:val="00BF4961"/>
    <w:rsid w:val="00BF4BB8"/>
    <w:rsid w:val="00BF4BF0"/>
    <w:rsid w:val="00BF4C6F"/>
    <w:rsid w:val="00BF4F67"/>
    <w:rsid w:val="00BF572F"/>
    <w:rsid w:val="00BF58B2"/>
    <w:rsid w:val="00BF60FB"/>
    <w:rsid w:val="00BF69DC"/>
    <w:rsid w:val="00BF7338"/>
    <w:rsid w:val="00BF751E"/>
    <w:rsid w:val="00BF7889"/>
    <w:rsid w:val="00C0029F"/>
    <w:rsid w:val="00C017ED"/>
    <w:rsid w:val="00C01A42"/>
    <w:rsid w:val="00C01E82"/>
    <w:rsid w:val="00C02731"/>
    <w:rsid w:val="00C02976"/>
    <w:rsid w:val="00C02B2A"/>
    <w:rsid w:val="00C02EEE"/>
    <w:rsid w:val="00C03251"/>
    <w:rsid w:val="00C03621"/>
    <w:rsid w:val="00C036FB"/>
    <w:rsid w:val="00C03CF6"/>
    <w:rsid w:val="00C03E09"/>
    <w:rsid w:val="00C03F8F"/>
    <w:rsid w:val="00C0461E"/>
    <w:rsid w:val="00C04790"/>
    <w:rsid w:val="00C04CAC"/>
    <w:rsid w:val="00C04F48"/>
    <w:rsid w:val="00C0506C"/>
    <w:rsid w:val="00C05B97"/>
    <w:rsid w:val="00C06016"/>
    <w:rsid w:val="00C068DC"/>
    <w:rsid w:val="00C06A99"/>
    <w:rsid w:val="00C06D21"/>
    <w:rsid w:val="00C076C3"/>
    <w:rsid w:val="00C07BAE"/>
    <w:rsid w:val="00C07FE3"/>
    <w:rsid w:val="00C10CA1"/>
    <w:rsid w:val="00C10E31"/>
    <w:rsid w:val="00C11139"/>
    <w:rsid w:val="00C1146A"/>
    <w:rsid w:val="00C11699"/>
    <w:rsid w:val="00C116F2"/>
    <w:rsid w:val="00C117F5"/>
    <w:rsid w:val="00C11D91"/>
    <w:rsid w:val="00C11E8E"/>
    <w:rsid w:val="00C1233E"/>
    <w:rsid w:val="00C124CB"/>
    <w:rsid w:val="00C1290D"/>
    <w:rsid w:val="00C13D3B"/>
    <w:rsid w:val="00C15195"/>
    <w:rsid w:val="00C155B6"/>
    <w:rsid w:val="00C15C90"/>
    <w:rsid w:val="00C15CEF"/>
    <w:rsid w:val="00C16124"/>
    <w:rsid w:val="00C16348"/>
    <w:rsid w:val="00C16E91"/>
    <w:rsid w:val="00C17057"/>
    <w:rsid w:val="00C1764C"/>
    <w:rsid w:val="00C1778A"/>
    <w:rsid w:val="00C178CA"/>
    <w:rsid w:val="00C179C2"/>
    <w:rsid w:val="00C17BBF"/>
    <w:rsid w:val="00C17F78"/>
    <w:rsid w:val="00C2156E"/>
    <w:rsid w:val="00C215A6"/>
    <w:rsid w:val="00C21BEA"/>
    <w:rsid w:val="00C22537"/>
    <w:rsid w:val="00C230E1"/>
    <w:rsid w:val="00C23B3B"/>
    <w:rsid w:val="00C24796"/>
    <w:rsid w:val="00C2489A"/>
    <w:rsid w:val="00C2534E"/>
    <w:rsid w:val="00C25BCB"/>
    <w:rsid w:val="00C25E5E"/>
    <w:rsid w:val="00C2630F"/>
    <w:rsid w:val="00C26520"/>
    <w:rsid w:val="00C26AAF"/>
    <w:rsid w:val="00C26D29"/>
    <w:rsid w:val="00C271D2"/>
    <w:rsid w:val="00C2769F"/>
    <w:rsid w:val="00C27725"/>
    <w:rsid w:val="00C27766"/>
    <w:rsid w:val="00C277B3"/>
    <w:rsid w:val="00C27884"/>
    <w:rsid w:val="00C27F7B"/>
    <w:rsid w:val="00C30311"/>
    <w:rsid w:val="00C306D8"/>
    <w:rsid w:val="00C314C6"/>
    <w:rsid w:val="00C31AB3"/>
    <w:rsid w:val="00C31FA5"/>
    <w:rsid w:val="00C32358"/>
    <w:rsid w:val="00C323A4"/>
    <w:rsid w:val="00C3298E"/>
    <w:rsid w:val="00C32CB0"/>
    <w:rsid w:val="00C3332B"/>
    <w:rsid w:val="00C33731"/>
    <w:rsid w:val="00C341BF"/>
    <w:rsid w:val="00C3430A"/>
    <w:rsid w:val="00C35219"/>
    <w:rsid w:val="00C35480"/>
    <w:rsid w:val="00C35C90"/>
    <w:rsid w:val="00C365BF"/>
    <w:rsid w:val="00C36AD0"/>
    <w:rsid w:val="00C36E4D"/>
    <w:rsid w:val="00C36FB8"/>
    <w:rsid w:val="00C371CC"/>
    <w:rsid w:val="00C371F2"/>
    <w:rsid w:val="00C37536"/>
    <w:rsid w:val="00C37590"/>
    <w:rsid w:val="00C37801"/>
    <w:rsid w:val="00C37C42"/>
    <w:rsid w:val="00C37C6F"/>
    <w:rsid w:val="00C40820"/>
    <w:rsid w:val="00C4103C"/>
    <w:rsid w:val="00C4139E"/>
    <w:rsid w:val="00C41641"/>
    <w:rsid w:val="00C41696"/>
    <w:rsid w:val="00C42025"/>
    <w:rsid w:val="00C4247F"/>
    <w:rsid w:val="00C42881"/>
    <w:rsid w:val="00C43671"/>
    <w:rsid w:val="00C43A93"/>
    <w:rsid w:val="00C447F2"/>
    <w:rsid w:val="00C4481E"/>
    <w:rsid w:val="00C449A8"/>
    <w:rsid w:val="00C44D2F"/>
    <w:rsid w:val="00C45087"/>
    <w:rsid w:val="00C45BCE"/>
    <w:rsid w:val="00C4675C"/>
    <w:rsid w:val="00C471E7"/>
    <w:rsid w:val="00C47550"/>
    <w:rsid w:val="00C47D73"/>
    <w:rsid w:val="00C47E3A"/>
    <w:rsid w:val="00C5009A"/>
    <w:rsid w:val="00C502D7"/>
    <w:rsid w:val="00C50685"/>
    <w:rsid w:val="00C5090B"/>
    <w:rsid w:val="00C51148"/>
    <w:rsid w:val="00C51306"/>
    <w:rsid w:val="00C5158D"/>
    <w:rsid w:val="00C5170A"/>
    <w:rsid w:val="00C51746"/>
    <w:rsid w:val="00C5203F"/>
    <w:rsid w:val="00C52257"/>
    <w:rsid w:val="00C524B7"/>
    <w:rsid w:val="00C525F1"/>
    <w:rsid w:val="00C52878"/>
    <w:rsid w:val="00C53048"/>
    <w:rsid w:val="00C53852"/>
    <w:rsid w:val="00C54EF8"/>
    <w:rsid w:val="00C54F35"/>
    <w:rsid w:val="00C54FD9"/>
    <w:rsid w:val="00C553F5"/>
    <w:rsid w:val="00C556CD"/>
    <w:rsid w:val="00C55DE2"/>
    <w:rsid w:val="00C55E5C"/>
    <w:rsid w:val="00C564BD"/>
    <w:rsid w:val="00C56748"/>
    <w:rsid w:val="00C56801"/>
    <w:rsid w:val="00C56859"/>
    <w:rsid w:val="00C56BAA"/>
    <w:rsid w:val="00C5704D"/>
    <w:rsid w:val="00C575F6"/>
    <w:rsid w:val="00C579C1"/>
    <w:rsid w:val="00C57CC5"/>
    <w:rsid w:val="00C57E7A"/>
    <w:rsid w:val="00C60921"/>
    <w:rsid w:val="00C60D11"/>
    <w:rsid w:val="00C616A9"/>
    <w:rsid w:val="00C619E9"/>
    <w:rsid w:val="00C61FB3"/>
    <w:rsid w:val="00C62458"/>
    <w:rsid w:val="00C6280A"/>
    <w:rsid w:val="00C63304"/>
    <w:rsid w:val="00C637F1"/>
    <w:rsid w:val="00C63B6F"/>
    <w:rsid w:val="00C64426"/>
    <w:rsid w:val="00C6493D"/>
    <w:rsid w:val="00C64B69"/>
    <w:rsid w:val="00C64CA6"/>
    <w:rsid w:val="00C64F03"/>
    <w:rsid w:val="00C64F6D"/>
    <w:rsid w:val="00C65533"/>
    <w:rsid w:val="00C661C5"/>
    <w:rsid w:val="00C66866"/>
    <w:rsid w:val="00C67740"/>
    <w:rsid w:val="00C67942"/>
    <w:rsid w:val="00C679FE"/>
    <w:rsid w:val="00C67BDD"/>
    <w:rsid w:val="00C700EE"/>
    <w:rsid w:val="00C702C0"/>
    <w:rsid w:val="00C70AA3"/>
    <w:rsid w:val="00C70B91"/>
    <w:rsid w:val="00C7144E"/>
    <w:rsid w:val="00C7173A"/>
    <w:rsid w:val="00C71A12"/>
    <w:rsid w:val="00C72362"/>
    <w:rsid w:val="00C727AF"/>
    <w:rsid w:val="00C7291F"/>
    <w:rsid w:val="00C72CF2"/>
    <w:rsid w:val="00C73346"/>
    <w:rsid w:val="00C73469"/>
    <w:rsid w:val="00C73490"/>
    <w:rsid w:val="00C735C1"/>
    <w:rsid w:val="00C73B8A"/>
    <w:rsid w:val="00C7400F"/>
    <w:rsid w:val="00C74307"/>
    <w:rsid w:val="00C7450E"/>
    <w:rsid w:val="00C74C08"/>
    <w:rsid w:val="00C7501E"/>
    <w:rsid w:val="00C7521E"/>
    <w:rsid w:val="00C7575C"/>
    <w:rsid w:val="00C75A3F"/>
    <w:rsid w:val="00C75F3F"/>
    <w:rsid w:val="00C76059"/>
    <w:rsid w:val="00C76F4F"/>
    <w:rsid w:val="00C77022"/>
    <w:rsid w:val="00C771BC"/>
    <w:rsid w:val="00C77A6C"/>
    <w:rsid w:val="00C80249"/>
    <w:rsid w:val="00C8063B"/>
    <w:rsid w:val="00C80C35"/>
    <w:rsid w:val="00C80D63"/>
    <w:rsid w:val="00C81131"/>
    <w:rsid w:val="00C81240"/>
    <w:rsid w:val="00C8133D"/>
    <w:rsid w:val="00C814CB"/>
    <w:rsid w:val="00C8182D"/>
    <w:rsid w:val="00C81DB7"/>
    <w:rsid w:val="00C82E86"/>
    <w:rsid w:val="00C82EEF"/>
    <w:rsid w:val="00C83D2D"/>
    <w:rsid w:val="00C84640"/>
    <w:rsid w:val="00C85764"/>
    <w:rsid w:val="00C858A7"/>
    <w:rsid w:val="00C86154"/>
    <w:rsid w:val="00C86BCA"/>
    <w:rsid w:val="00C87641"/>
    <w:rsid w:val="00C87EF8"/>
    <w:rsid w:val="00C87F27"/>
    <w:rsid w:val="00C9006D"/>
    <w:rsid w:val="00C90296"/>
    <w:rsid w:val="00C90F92"/>
    <w:rsid w:val="00C90FF9"/>
    <w:rsid w:val="00C91A20"/>
    <w:rsid w:val="00C92112"/>
    <w:rsid w:val="00C92AB0"/>
    <w:rsid w:val="00C92BC9"/>
    <w:rsid w:val="00C92DB0"/>
    <w:rsid w:val="00C933F4"/>
    <w:rsid w:val="00C9354D"/>
    <w:rsid w:val="00C9358D"/>
    <w:rsid w:val="00C93700"/>
    <w:rsid w:val="00C9394B"/>
    <w:rsid w:val="00C93D20"/>
    <w:rsid w:val="00C94A02"/>
    <w:rsid w:val="00C94B6C"/>
    <w:rsid w:val="00C94D5C"/>
    <w:rsid w:val="00C952B1"/>
    <w:rsid w:val="00C95E1D"/>
    <w:rsid w:val="00C96A56"/>
    <w:rsid w:val="00C96FE0"/>
    <w:rsid w:val="00C97492"/>
    <w:rsid w:val="00C977FC"/>
    <w:rsid w:val="00C97B42"/>
    <w:rsid w:val="00C97BBE"/>
    <w:rsid w:val="00C97FFC"/>
    <w:rsid w:val="00CA0260"/>
    <w:rsid w:val="00CA0C82"/>
    <w:rsid w:val="00CA0D29"/>
    <w:rsid w:val="00CA0FAD"/>
    <w:rsid w:val="00CA0FB0"/>
    <w:rsid w:val="00CA135C"/>
    <w:rsid w:val="00CA1B15"/>
    <w:rsid w:val="00CA2256"/>
    <w:rsid w:val="00CA2A3B"/>
    <w:rsid w:val="00CA2C60"/>
    <w:rsid w:val="00CA31DB"/>
    <w:rsid w:val="00CA3B49"/>
    <w:rsid w:val="00CA47B9"/>
    <w:rsid w:val="00CA50A1"/>
    <w:rsid w:val="00CA5177"/>
    <w:rsid w:val="00CA55C4"/>
    <w:rsid w:val="00CA5FE0"/>
    <w:rsid w:val="00CA6395"/>
    <w:rsid w:val="00CA6C68"/>
    <w:rsid w:val="00CA6EEA"/>
    <w:rsid w:val="00CA7426"/>
    <w:rsid w:val="00CA7B00"/>
    <w:rsid w:val="00CB0112"/>
    <w:rsid w:val="00CB0324"/>
    <w:rsid w:val="00CB038D"/>
    <w:rsid w:val="00CB059D"/>
    <w:rsid w:val="00CB0B77"/>
    <w:rsid w:val="00CB0E34"/>
    <w:rsid w:val="00CB155B"/>
    <w:rsid w:val="00CB1794"/>
    <w:rsid w:val="00CB25C8"/>
    <w:rsid w:val="00CB2983"/>
    <w:rsid w:val="00CB2A7D"/>
    <w:rsid w:val="00CB2AFC"/>
    <w:rsid w:val="00CB2DA6"/>
    <w:rsid w:val="00CB30B0"/>
    <w:rsid w:val="00CB3D19"/>
    <w:rsid w:val="00CB3E35"/>
    <w:rsid w:val="00CB3F57"/>
    <w:rsid w:val="00CB4ACA"/>
    <w:rsid w:val="00CB4E99"/>
    <w:rsid w:val="00CB4EA8"/>
    <w:rsid w:val="00CB502F"/>
    <w:rsid w:val="00CB51D0"/>
    <w:rsid w:val="00CB58A5"/>
    <w:rsid w:val="00CB592C"/>
    <w:rsid w:val="00CB6955"/>
    <w:rsid w:val="00CB7035"/>
    <w:rsid w:val="00CB7541"/>
    <w:rsid w:val="00CB7716"/>
    <w:rsid w:val="00CB7741"/>
    <w:rsid w:val="00CB7B3F"/>
    <w:rsid w:val="00CB7BFE"/>
    <w:rsid w:val="00CB7C4A"/>
    <w:rsid w:val="00CB7D8B"/>
    <w:rsid w:val="00CB7E30"/>
    <w:rsid w:val="00CB7E33"/>
    <w:rsid w:val="00CC02D0"/>
    <w:rsid w:val="00CC096A"/>
    <w:rsid w:val="00CC0EBA"/>
    <w:rsid w:val="00CC20B4"/>
    <w:rsid w:val="00CC23B8"/>
    <w:rsid w:val="00CC23D9"/>
    <w:rsid w:val="00CC2955"/>
    <w:rsid w:val="00CC299B"/>
    <w:rsid w:val="00CC2ADE"/>
    <w:rsid w:val="00CC2B40"/>
    <w:rsid w:val="00CC2BCC"/>
    <w:rsid w:val="00CC2C42"/>
    <w:rsid w:val="00CC2C57"/>
    <w:rsid w:val="00CC2ECA"/>
    <w:rsid w:val="00CC309A"/>
    <w:rsid w:val="00CC3D12"/>
    <w:rsid w:val="00CC456A"/>
    <w:rsid w:val="00CC490B"/>
    <w:rsid w:val="00CC4DD0"/>
    <w:rsid w:val="00CC4E6E"/>
    <w:rsid w:val="00CC5420"/>
    <w:rsid w:val="00CC609D"/>
    <w:rsid w:val="00CC68B5"/>
    <w:rsid w:val="00CC721E"/>
    <w:rsid w:val="00CC791A"/>
    <w:rsid w:val="00CC7D71"/>
    <w:rsid w:val="00CD0565"/>
    <w:rsid w:val="00CD0805"/>
    <w:rsid w:val="00CD091E"/>
    <w:rsid w:val="00CD0F15"/>
    <w:rsid w:val="00CD14A9"/>
    <w:rsid w:val="00CD1823"/>
    <w:rsid w:val="00CD1EC2"/>
    <w:rsid w:val="00CD2A33"/>
    <w:rsid w:val="00CD2B27"/>
    <w:rsid w:val="00CD3B49"/>
    <w:rsid w:val="00CD3B5A"/>
    <w:rsid w:val="00CD3CEA"/>
    <w:rsid w:val="00CD3EC9"/>
    <w:rsid w:val="00CD4357"/>
    <w:rsid w:val="00CD4C0B"/>
    <w:rsid w:val="00CD4D5B"/>
    <w:rsid w:val="00CD5085"/>
    <w:rsid w:val="00CD5707"/>
    <w:rsid w:val="00CD610E"/>
    <w:rsid w:val="00CD61CE"/>
    <w:rsid w:val="00CD63B3"/>
    <w:rsid w:val="00CD67A4"/>
    <w:rsid w:val="00CD6D92"/>
    <w:rsid w:val="00CD6DBF"/>
    <w:rsid w:val="00CD6E18"/>
    <w:rsid w:val="00CD7048"/>
    <w:rsid w:val="00CD75E2"/>
    <w:rsid w:val="00CD7A8B"/>
    <w:rsid w:val="00CD7B74"/>
    <w:rsid w:val="00CE0060"/>
    <w:rsid w:val="00CE0C9A"/>
    <w:rsid w:val="00CE1393"/>
    <w:rsid w:val="00CE139F"/>
    <w:rsid w:val="00CE1706"/>
    <w:rsid w:val="00CE1895"/>
    <w:rsid w:val="00CE1A80"/>
    <w:rsid w:val="00CE1C42"/>
    <w:rsid w:val="00CE1EFE"/>
    <w:rsid w:val="00CE2226"/>
    <w:rsid w:val="00CE2B56"/>
    <w:rsid w:val="00CE2F19"/>
    <w:rsid w:val="00CE3241"/>
    <w:rsid w:val="00CE33C0"/>
    <w:rsid w:val="00CE35B8"/>
    <w:rsid w:val="00CE3C51"/>
    <w:rsid w:val="00CE417D"/>
    <w:rsid w:val="00CE4469"/>
    <w:rsid w:val="00CE4747"/>
    <w:rsid w:val="00CE48FE"/>
    <w:rsid w:val="00CE497D"/>
    <w:rsid w:val="00CE4A52"/>
    <w:rsid w:val="00CE516F"/>
    <w:rsid w:val="00CE53FC"/>
    <w:rsid w:val="00CE56B3"/>
    <w:rsid w:val="00CE57F8"/>
    <w:rsid w:val="00CE5F66"/>
    <w:rsid w:val="00CE668E"/>
    <w:rsid w:val="00CE6776"/>
    <w:rsid w:val="00CE71C8"/>
    <w:rsid w:val="00CE75FE"/>
    <w:rsid w:val="00CE78D9"/>
    <w:rsid w:val="00CF04BB"/>
    <w:rsid w:val="00CF0C9D"/>
    <w:rsid w:val="00CF0D16"/>
    <w:rsid w:val="00CF0DCC"/>
    <w:rsid w:val="00CF12DB"/>
    <w:rsid w:val="00CF161C"/>
    <w:rsid w:val="00CF1D91"/>
    <w:rsid w:val="00CF20F8"/>
    <w:rsid w:val="00CF2C3E"/>
    <w:rsid w:val="00CF2E8F"/>
    <w:rsid w:val="00CF3D56"/>
    <w:rsid w:val="00CF3FD4"/>
    <w:rsid w:val="00CF51DF"/>
    <w:rsid w:val="00CF6651"/>
    <w:rsid w:val="00CF7AB2"/>
    <w:rsid w:val="00CF7E85"/>
    <w:rsid w:val="00D00A7D"/>
    <w:rsid w:val="00D00BB6"/>
    <w:rsid w:val="00D010BE"/>
    <w:rsid w:val="00D017F5"/>
    <w:rsid w:val="00D01A2F"/>
    <w:rsid w:val="00D01B7C"/>
    <w:rsid w:val="00D01F8B"/>
    <w:rsid w:val="00D01F98"/>
    <w:rsid w:val="00D02077"/>
    <w:rsid w:val="00D027A4"/>
    <w:rsid w:val="00D0294C"/>
    <w:rsid w:val="00D03FE8"/>
    <w:rsid w:val="00D040C9"/>
    <w:rsid w:val="00D042C0"/>
    <w:rsid w:val="00D04A37"/>
    <w:rsid w:val="00D04EE0"/>
    <w:rsid w:val="00D057EE"/>
    <w:rsid w:val="00D05B14"/>
    <w:rsid w:val="00D05C2C"/>
    <w:rsid w:val="00D05C85"/>
    <w:rsid w:val="00D061D8"/>
    <w:rsid w:val="00D064F5"/>
    <w:rsid w:val="00D0663B"/>
    <w:rsid w:val="00D07BFC"/>
    <w:rsid w:val="00D10443"/>
    <w:rsid w:val="00D104D0"/>
    <w:rsid w:val="00D10AA6"/>
    <w:rsid w:val="00D10BD2"/>
    <w:rsid w:val="00D11033"/>
    <w:rsid w:val="00D11A20"/>
    <w:rsid w:val="00D11E03"/>
    <w:rsid w:val="00D11F7D"/>
    <w:rsid w:val="00D1228C"/>
    <w:rsid w:val="00D1262C"/>
    <w:rsid w:val="00D1268B"/>
    <w:rsid w:val="00D12798"/>
    <w:rsid w:val="00D12932"/>
    <w:rsid w:val="00D12A59"/>
    <w:rsid w:val="00D12BD5"/>
    <w:rsid w:val="00D133BF"/>
    <w:rsid w:val="00D13662"/>
    <w:rsid w:val="00D1375F"/>
    <w:rsid w:val="00D137DA"/>
    <w:rsid w:val="00D13A4F"/>
    <w:rsid w:val="00D147FF"/>
    <w:rsid w:val="00D1486F"/>
    <w:rsid w:val="00D15FD5"/>
    <w:rsid w:val="00D1634F"/>
    <w:rsid w:val="00D166FE"/>
    <w:rsid w:val="00D16BC6"/>
    <w:rsid w:val="00D1703C"/>
    <w:rsid w:val="00D1729D"/>
    <w:rsid w:val="00D173E6"/>
    <w:rsid w:val="00D1744C"/>
    <w:rsid w:val="00D17AA2"/>
    <w:rsid w:val="00D17C3C"/>
    <w:rsid w:val="00D17D54"/>
    <w:rsid w:val="00D205DB"/>
    <w:rsid w:val="00D20714"/>
    <w:rsid w:val="00D20ACA"/>
    <w:rsid w:val="00D20F3D"/>
    <w:rsid w:val="00D2163B"/>
    <w:rsid w:val="00D21DB5"/>
    <w:rsid w:val="00D22341"/>
    <w:rsid w:val="00D2237A"/>
    <w:rsid w:val="00D2262C"/>
    <w:rsid w:val="00D22EAE"/>
    <w:rsid w:val="00D2354E"/>
    <w:rsid w:val="00D23AEC"/>
    <w:rsid w:val="00D24916"/>
    <w:rsid w:val="00D24E32"/>
    <w:rsid w:val="00D253F0"/>
    <w:rsid w:val="00D2540D"/>
    <w:rsid w:val="00D25657"/>
    <w:rsid w:val="00D25813"/>
    <w:rsid w:val="00D25E0A"/>
    <w:rsid w:val="00D2606E"/>
    <w:rsid w:val="00D26792"/>
    <w:rsid w:val="00D26AEB"/>
    <w:rsid w:val="00D274DE"/>
    <w:rsid w:val="00D275FB"/>
    <w:rsid w:val="00D277F6"/>
    <w:rsid w:val="00D27C34"/>
    <w:rsid w:val="00D27DA5"/>
    <w:rsid w:val="00D30953"/>
    <w:rsid w:val="00D30959"/>
    <w:rsid w:val="00D30DF4"/>
    <w:rsid w:val="00D31370"/>
    <w:rsid w:val="00D31439"/>
    <w:rsid w:val="00D31E78"/>
    <w:rsid w:val="00D324F8"/>
    <w:rsid w:val="00D32508"/>
    <w:rsid w:val="00D327A2"/>
    <w:rsid w:val="00D32A03"/>
    <w:rsid w:val="00D32D56"/>
    <w:rsid w:val="00D32FA1"/>
    <w:rsid w:val="00D33AA4"/>
    <w:rsid w:val="00D34217"/>
    <w:rsid w:val="00D34420"/>
    <w:rsid w:val="00D349E9"/>
    <w:rsid w:val="00D352BA"/>
    <w:rsid w:val="00D356D7"/>
    <w:rsid w:val="00D35891"/>
    <w:rsid w:val="00D35F0D"/>
    <w:rsid w:val="00D36B27"/>
    <w:rsid w:val="00D36EE2"/>
    <w:rsid w:val="00D37040"/>
    <w:rsid w:val="00D37533"/>
    <w:rsid w:val="00D379BD"/>
    <w:rsid w:val="00D40252"/>
    <w:rsid w:val="00D40276"/>
    <w:rsid w:val="00D40522"/>
    <w:rsid w:val="00D405F8"/>
    <w:rsid w:val="00D4075F"/>
    <w:rsid w:val="00D40EC8"/>
    <w:rsid w:val="00D41B71"/>
    <w:rsid w:val="00D4249E"/>
    <w:rsid w:val="00D42BBD"/>
    <w:rsid w:val="00D42EEA"/>
    <w:rsid w:val="00D44186"/>
    <w:rsid w:val="00D44398"/>
    <w:rsid w:val="00D4462E"/>
    <w:rsid w:val="00D449E8"/>
    <w:rsid w:val="00D4543F"/>
    <w:rsid w:val="00D45749"/>
    <w:rsid w:val="00D457D7"/>
    <w:rsid w:val="00D45DEE"/>
    <w:rsid w:val="00D46C04"/>
    <w:rsid w:val="00D46C58"/>
    <w:rsid w:val="00D46FEF"/>
    <w:rsid w:val="00D47172"/>
    <w:rsid w:val="00D47B67"/>
    <w:rsid w:val="00D50EC5"/>
    <w:rsid w:val="00D51DEE"/>
    <w:rsid w:val="00D51F86"/>
    <w:rsid w:val="00D51F92"/>
    <w:rsid w:val="00D522A2"/>
    <w:rsid w:val="00D52399"/>
    <w:rsid w:val="00D52FD6"/>
    <w:rsid w:val="00D53363"/>
    <w:rsid w:val="00D54B6D"/>
    <w:rsid w:val="00D55585"/>
    <w:rsid w:val="00D5630F"/>
    <w:rsid w:val="00D563DC"/>
    <w:rsid w:val="00D5647F"/>
    <w:rsid w:val="00D56A1E"/>
    <w:rsid w:val="00D57402"/>
    <w:rsid w:val="00D60026"/>
    <w:rsid w:val="00D60752"/>
    <w:rsid w:val="00D612E6"/>
    <w:rsid w:val="00D618CC"/>
    <w:rsid w:val="00D61B05"/>
    <w:rsid w:val="00D61D79"/>
    <w:rsid w:val="00D621BB"/>
    <w:rsid w:val="00D62562"/>
    <w:rsid w:val="00D62603"/>
    <w:rsid w:val="00D629AC"/>
    <w:rsid w:val="00D62A90"/>
    <w:rsid w:val="00D62C3F"/>
    <w:rsid w:val="00D63414"/>
    <w:rsid w:val="00D6367A"/>
    <w:rsid w:val="00D63795"/>
    <w:rsid w:val="00D63D52"/>
    <w:rsid w:val="00D63FA3"/>
    <w:rsid w:val="00D646CF"/>
    <w:rsid w:val="00D64BE4"/>
    <w:rsid w:val="00D6581E"/>
    <w:rsid w:val="00D65C1B"/>
    <w:rsid w:val="00D65EA1"/>
    <w:rsid w:val="00D663D4"/>
    <w:rsid w:val="00D67336"/>
    <w:rsid w:val="00D67670"/>
    <w:rsid w:val="00D701F7"/>
    <w:rsid w:val="00D70AB4"/>
    <w:rsid w:val="00D711F0"/>
    <w:rsid w:val="00D71550"/>
    <w:rsid w:val="00D715D2"/>
    <w:rsid w:val="00D71AF3"/>
    <w:rsid w:val="00D71D10"/>
    <w:rsid w:val="00D7213F"/>
    <w:rsid w:val="00D7325D"/>
    <w:rsid w:val="00D73285"/>
    <w:rsid w:val="00D7384F"/>
    <w:rsid w:val="00D738E1"/>
    <w:rsid w:val="00D73B07"/>
    <w:rsid w:val="00D73C4B"/>
    <w:rsid w:val="00D73F8D"/>
    <w:rsid w:val="00D7433A"/>
    <w:rsid w:val="00D746CD"/>
    <w:rsid w:val="00D7546C"/>
    <w:rsid w:val="00D75C39"/>
    <w:rsid w:val="00D76039"/>
    <w:rsid w:val="00D765EE"/>
    <w:rsid w:val="00D76945"/>
    <w:rsid w:val="00D76C4F"/>
    <w:rsid w:val="00D76F50"/>
    <w:rsid w:val="00D80AD4"/>
    <w:rsid w:val="00D80D90"/>
    <w:rsid w:val="00D81209"/>
    <w:rsid w:val="00D81304"/>
    <w:rsid w:val="00D81BAB"/>
    <w:rsid w:val="00D81D5B"/>
    <w:rsid w:val="00D81FCB"/>
    <w:rsid w:val="00D82045"/>
    <w:rsid w:val="00D827C7"/>
    <w:rsid w:val="00D8284B"/>
    <w:rsid w:val="00D828E6"/>
    <w:rsid w:val="00D8412C"/>
    <w:rsid w:val="00D8457F"/>
    <w:rsid w:val="00D8488C"/>
    <w:rsid w:val="00D84DB9"/>
    <w:rsid w:val="00D84EDB"/>
    <w:rsid w:val="00D8536B"/>
    <w:rsid w:val="00D857D5"/>
    <w:rsid w:val="00D85872"/>
    <w:rsid w:val="00D85982"/>
    <w:rsid w:val="00D85C64"/>
    <w:rsid w:val="00D8626C"/>
    <w:rsid w:val="00D864B2"/>
    <w:rsid w:val="00D86564"/>
    <w:rsid w:val="00D86862"/>
    <w:rsid w:val="00D8687D"/>
    <w:rsid w:val="00D868FA"/>
    <w:rsid w:val="00D86FCD"/>
    <w:rsid w:val="00D87019"/>
    <w:rsid w:val="00D871E8"/>
    <w:rsid w:val="00D87FB1"/>
    <w:rsid w:val="00D901A3"/>
    <w:rsid w:val="00D90D1E"/>
    <w:rsid w:val="00D91302"/>
    <w:rsid w:val="00D920B8"/>
    <w:rsid w:val="00D92F40"/>
    <w:rsid w:val="00D93132"/>
    <w:rsid w:val="00D93209"/>
    <w:rsid w:val="00D93FB4"/>
    <w:rsid w:val="00D93FBF"/>
    <w:rsid w:val="00D941F0"/>
    <w:rsid w:val="00D94A46"/>
    <w:rsid w:val="00D94A8F"/>
    <w:rsid w:val="00D95899"/>
    <w:rsid w:val="00D95D16"/>
    <w:rsid w:val="00D96AE2"/>
    <w:rsid w:val="00D96DCD"/>
    <w:rsid w:val="00D96EA6"/>
    <w:rsid w:val="00D978F7"/>
    <w:rsid w:val="00D97F2E"/>
    <w:rsid w:val="00DA0451"/>
    <w:rsid w:val="00DA0859"/>
    <w:rsid w:val="00DA0AE4"/>
    <w:rsid w:val="00DA0CA9"/>
    <w:rsid w:val="00DA0E55"/>
    <w:rsid w:val="00DA12ED"/>
    <w:rsid w:val="00DA1338"/>
    <w:rsid w:val="00DA1781"/>
    <w:rsid w:val="00DA1DA4"/>
    <w:rsid w:val="00DA363B"/>
    <w:rsid w:val="00DA3758"/>
    <w:rsid w:val="00DA386C"/>
    <w:rsid w:val="00DA3ECA"/>
    <w:rsid w:val="00DA41C9"/>
    <w:rsid w:val="00DA4450"/>
    <w:rsid w:val="00DA44EC"/>
    <w:rsid w:val="00DA4E77"/>
    <w:rsid w:val="00DA4F9F"/>
    <w:rsid w:val="00DA50CC"/>
    <w:rsid w:val="00DA569E"/>
    <w:rsid w:val="00DA5980"/>
    <w:rsid w:val="00DA5A49"/>
    <w:rsid w:val="00DA613D"/>
    <w:rsid w:val="00DA63AD"/>
    <w:rsid w:val="00DA684A"/>
    <w:rsid w:val="00DA69E7"/>
    <w:rsid w:val="00DA708D"/>
    <w:rsid w:val="00DA71E4"/>
    <w:rsid w:val="00DA7B53"/>
    <w:rsid w:val="00DA7FE7"/>
    <w:rsid w:val="00DB0466"/>
    <w:rsid w:val="00DB0539"/>
    <w:rsid w:val="00DB06C1"/>
    <w:rsid w:val="00DB0EA4"/>
    <w:rsid w:val="00DB1059"/>
    <w:rsid w:val="00DB14E4"/>
    <w:rsid w:val="00DB1719"/>
    <w:rsid w:val="00DB193B"/>
    <w:rsid w:val="00DB1A62"/>
    <w:rsid w:val="00DB1C59"/>
    <w:rsid w:val="00DB1E38"/>
    <w:rsid w:val="00DB2188"/>
    <w:rsid w:val="00DB2864"/>
    <w:rsid w:val="00DB294B"/>
    <w:rsid w:val="00DB2D71"/>
    <w:rsid w:val="00DB32B5"/>
    <w:rsid w:val="00DB3484"/>
    <w:rsid w:val="00DB377A"/>
    <w:rsid w:val="00DB3AF8"/>
    <w:rsid w:val="00DB42FC"/>
    <w:rsid w:val="00DB464E"/>
    <w:rsid w:val="00DB5BBC"/>
    <w:rsid w:val="00DB6CC7"/>
    <w:rsid w:val="00DB6E37"/>
    <w:rsid w:val="00DB7711"/>
    <w:rsid w:val="00DB7EEF"/>
    <w:rsid w:val="00DC053F"/>
    <w:rsid w:val="00DC1990"/>
    <w:rsid w:val="00DC1C98"/>
    <w:rsid w:val="00DC2723"/>
    <w:rsid w:val="00DC281E"/>
    <w:rsid w:val="00DC2BF6"/>
    <w:rsid w:val="00DC2C91"/>
    <w:rsid w:val="00DC2CFA"/>
    <w:rsid w:val="00DC2EBF"/>
    <w:rsid w:val="00DC33DA"/>
    <w:rsid w:val="00DC37E9"/>
    <w:rsid w:val="00DC3BC4"/>
    <w:rsid w:val="00DC4140"/>
    <w:rsid w:val="00DC478C"/>
    <w:rsid w:val="00DC4DDF"/>
    <w:rsid w:val="00DC5B30"/>
    <w:rsid w:val="00DC5BE2"/>
    <w:rsid w:val="00DC5D3D"/>
    <w:rsid w:val="00DC5D8B"/>
    <w:rsid w:val="00DC5E23"/>
    <w:rsid w:val="00DC5F50"/>
    <w:rsid w:val="00DC662B"/>
    <w:rsid w:val="00DC68FE"/>
    <w:rsid w:val="00DC74C7"/>
    <w:rsid w:val="00DD015D"/>
    <w:rsid w:val="00DD035F"/>
    <w:rsid w:val="00DD0DAD"/>
    <w:rsid w:val="00DD0EDB"/>
    <w:rsid w:val="00DD0F9C"/>
    <w:rsid w:val="00DD105E"/>
    <w:rsid w:val="00DD1C19"/>
    <w:rsid w:val="00DD1D36"/>
    <w:rsid w:val="00DD1D92"/>
    <w:rsid w:val="00DD1DEF"/>
    <w:rsid w:val="00DD263C"/>
    <w:rsid w:val="00DD27D9"/>
    <w:rsid w:val="00DD2CB9"/>
    <w:rsid w:val="00DD3267"/>
    <w:rsid w:val="00DD38D4"/>
    <w:rsid w:val="00DD39E5"/>
    <w:rsid w:val="00DD3B06"/>
    <w:rsid w:val="00DD3CF5"/>
    <w:rsid w:val="00DD40DA"/>
    <w:rsid w:val="00DD4E59"/>
    <w:rsid w:val="00DD5B57"/>
    <w:rsid w:val="00DD6155"/>
    <w:rsid w:val="00DD63D7"/>
    <w:rsid w:val="00DD67E6"/>
    <w:rsid w:val="00DD6B79"/>
    <w:rsid w:val="00DD75D5"/>
    <w:rsid w:val="00DD7B09"/>
    <w:rsid w:val="00DD7DA0"/>
    <w:rsid w:val="00DD7DAD"/>
    <w:rsid w:val="00DE0000"/>
    <w:rsid w:val="00DE0024"/>
    <w:rsid w:val="00DE07AD"/>
    <w:rsid w:val="00DE1357"/>
    <w:rsid w:val="00DE13CE"/>
    <w:rsid w:val="00DE167C"/>
    <w:rsid w:val="00DE1802"/>
    <w:rsid w:val="00DE1C86"/>
    <w:rsid w:val="00DE2266"/>
    <w:rsid w:val="00DE3171"/>
    <w:rsid w:val="00DE31DB"/>
    <w:rsid w:val="00DE35AC"/>
    <w:rsid w:val="00DE37F4"/>
    <w:rsid w:val="00DE3F81"/>
    <w:rsid w:val="00DE4054"/>
    <w:rsid w:val="00DE4F6D"/>
    <w:rsid w:val="00DE55E3"/>
    <w:rsid w:val="00DE5963"/>
    <w:rsid w:val="00DE6261"/>
    <w:rsid w:val="00DE657F"/>
    <w:rsid w:val="00DE7D0C"/>
    <w:rsid w:val="00DF0336"/>
    <w:rsid w:val="00DF064F"/>
    <w:rsid w:val="00DF075E"/>
    <w:rsid w:val="00DF0E3C"/>
    <w:rsid w:val="00DF2579"/>
    <w:rsid w:val="00DF2973"/>
    <w:rsid w:val="00DF2A27"/>
    <w:rsid w:val="00DF2AF6"/>
    <w:rsid w:val="00DF3A70"/>
    <w:rsid w:val="00DF3DB9"/>
    <w:rsid w:val="00DF3E96"/>
    <w:rsid w:val="00DF3FD5"/>
    <w:rsid w:val="00DF4064"/>
    <w:rsid w:val="00DF4456"/>
    <w:rsid w:val="00DF5387"/>
    <w:rsid w:val="00DF5A94"/>
    <w:rsid w:val="00DF5BCA"/>
    <w:rsid w:val="00DF63D9"/>
    <w:rsid w:val="00DF783A"/>
    <w:rsid w:val="00DF7876"/>
    <w:rsid w:val="00E00AB8"/>
    <w:rsid w:val="00E00BB5"/>
    <w:rsid w:val="00E01857"/>
    <w:rsid w:val="00E02296"/>
    <w:rsid w:val="00E027B8"/>
    <w:rsid w:val="00E02F21"/>
    <w:rsid w:val="00E0338D"/>
    <w:rsid w:val="00E03691"/>
    <w:rsid w:val="00E03992"/>
    <w:rsid w:val="00E03D73"/>
    <w:rsid w:val="00E03F16"/>
    <w:rsid w:val="00E0464E"/>
    <w:rsid w:val="00E04B95"/>
    <w:rsid w:val="00E05B99"/>
    <w:rsid w:val="00E05F06"/>
    <w:rsid w:val="00E05FB5"/>
    <w:rsid w:val="00E06324"/>
    <w:rsid w:val="00E066A3"/>
    <w:rsid w:val="00E067C7"/>
    <w:rsid w:val="00E06D87"/>
    <w:rsid w:val="00E072B5"/>
    <w:rsid w:val="00E074E8"/>
    <w:rsid w:val="00E07646"/>
    <w:rsid w:val="00E10046"/>
    <w:rsid w:val="00E10325"/>
    <w:rsid w:val="00E107CC"/>
    <w:rsid w:val="00E10F77"/>
    <w:rsid w:val="00E11592"/>
    <w:rsid w:val="00E120BE"/>
    <w:rsid w:val="00E1225E"/>
    <w:rsid w:val="00E12A8D"/>
    <w:rsid w:val="00E13306"/>
    <w:rsid w:val="00E13FFD"/>
    <w:rsid w:val="00E1450E"/>
    <w:rsid w:val="00E149F1"/>
    <w:rsid w:val="00E14B4C"/>
    <w:rsid w:val="00E14FCC"/>
    <w:rsid w:val="00E150B0"/>
    <w:rsid w:val="00E15A3C"/>
    <w:rsid w:val="00E15A7F"/>
    <w:rsid w:val="00E15A87"/>
    <w:rsid w:val="00E16E9D"/>
    <w:rsid w:val="00E17114"/>
    <w:rsid w:val="00E1716F"/>
    <w:rsid w:val="00E204C7"/>
    <w:rsid w:val="00E20837"/>
    <w:rsid w:val="00E209F9"/>
    <w:rsid w:val="00E210A5"/>
    <w:rsid w:val="00E2122C"/>
    <w:rsid w:val="00E21366"/>
    <w:rsid w:val="00E21581"/>
    <w:rsid w:val="00E21EFA"/>
    <w:rsid w:val="00E221D1"/>
    <w:rsid w:val="00E22991"/>
    <w:rsid w:val="00E2329E"/>
    <w:rsid w:val="00E233F3"/>
    <w:rsid w:val="00E236E9"/>
    <w:rsid w:val="00E23CD6"/>
    <w:rsid w:val="00E23E59"/>
    <w:rsid w:val="00E2428F"/>
    <w:rsid w:val="00E244D2"/>
    <w:rsid w:val="00E24A21"/>
    <w:rsid w:val="00E24A3E"/>
    <w:rsid w:val="00E2552E"/>
    <w:rsid w:val="00E25BD3"/>
    <w:rsid w:val="00E266D3"/>
    <w:rsid w:val="00E26C44"/>
    <w:rsid w:val="00E26FB0"/>
    <w:rsid w:val="00E2719F"/>
    <w:rsid w:val="00E2776F"/>
    <w:rsid w:val="00E27F68"/>
    <w:rsid w:val="00E30116"/>
    <w:rsid w:val="00E30382"/>
    <w:rsid w:val="00E3083B"/>
    <w:rsid w:val="00E3085E"/>
    <w:rsid w:val="00E3116D"/>
    <w:rsid w:val="00E313C1"/>
    <w:rsid w:val="00E31578"/>
    <w:rsid w:val="00E3218F"/>
    <w:rsid w:val="00E327CF"/>
    <w:rsid w:val="00E32920"/>
    <w:rsid w:val="00E32D0B"/>
    <w:rsid w:val="00E33A65"/>
    <w:rsid w:val="00E33B9A"/>
    <w:rsid w:val="00E340D0"/>
    <w:rsid w:val="00E34934"/>
    <w:rsid w:val="00E34C8B"/>
    <w:rsid w:val="00E34E67"/>
    <w:rsid w:val="00E352F4"/>
    <w:rsid w:val="00E353B3"/>
    <w:rsid w:val="00E3589A"/>
    <w:rsid w:val="00E3679C"/>
    <w:rsid w:val="00E372C0"/>
    <w:rsid w:val="00E37451"/>
    <w:rsid w:val="00E37649"/>
    <w:rsid w:val="00E37763"/>
    <w:rsid w:val="00E37DEA"/>
    <w:rsid w:val="00E40D33"/>
    <w:rsid w:val="00E40F5E"/>
    <w:rsid w:val="00E41270"/>
    <w:rsid w:val="00E416EC"/>
    <w:rsid w:val="00E41A03"/>
    <w:rsid w:val="00E41CA5"/>
    <w:rsid w:val="00E422A8"/>
    <w:rsid w:val="00E42953"/>
    <w:rsid w:val="00E42BA9"/>
    <w:rsid w:val="00E44746"/>
    <w:rsid w:val="00E449E8"/>
    <w:rsid w:val="00E44C20"/>
    <w:rsid w:val="00E45372"/>
    <w:rsid w:val="00E45A0F"/>
    <w:rsid w:val="00E460D7"/>
    <w:rsid w:val="00E460E5"/>
    <w:rsid w:val="00E465CB"/>
    <w:rsid w:val="00E46FD7"/>
    <w:rsid w:val="00E4725E"/>
    <w:rsid w:val="00E47362"/>
    <w:rsid w:val="00E474E8"/>
    <w:rsid w:val="00E4791B"/>
    <w:rsid w:val="00E47AC9"/>
    <w:rsid w:val="00E47C86"/>
    <w:rsid w:val="00E47E22"/>
    <w:rsid w:val="00E504C9"/>
    <w:rsid w:val="00E50AF6"/>
    <w:rsid w:val="00E50E1F"/>
    <w:rsid w:val="00E50F07"/>
    <w:rsid w:val="00E519EB"/>
    <w:rsid w:val="00E533E4"/>
    <w:rsid w:val="00E5352D"/>
    <w:rsid w:val="00E54194"/>
    <w:rsid w:val="00E542F3"/>
    <w:rsid w:val="00E545B4"/>
    <w:rsid w:val="00E54B5B"/>
    <w:rsid w:val="00E54ECF"/>
    <w:rsid w:val="00E5528C"/>
    <w:rsid w:val="00E55712"/>
    <w:rsid w:val="00E55C31"/>
    <w:rsid w:val="00E55F86"/>
    <w:rsid w:val="00E57053"/>
    <w:rsid w:val="00E57599"/>
    <w:rsid w:val="00E57689"/>
    <w:rsid w:val="00E57BBB"/>
    <w:rsid w:val="00E60071"/>
    <w:rsid w:val="00E61842"/>
    <w:rsid w:val="00E6192C"/>
    <w:rsid w:val="00E61C42"/>
    <w:rsid w:val="00E62398"/>
    <w:rsid w:val="00E62B3C"/>
    <w:rsid w:val="00E62E3D"/>
    <w:rsid w:val="00E62F86"/>
    <w:rsid w:val="00E634CD"/>
    <w:rsid w:val="00E63603"/>
    <w:rsid w:val="00E63B71"/>
    <w:rsid w:val="00E63FB9"/>
    <w:rsid w:val="00E6433E"/>
    <w:rsid w:val="00E645AF"/>
    <w:rsid w:val="00E64622"/>
    <w:rsid w:val="00E64C1B"/>
    <w:rsid w:val="00E64F30"/>
    <w:rsid w:val="00E66032"/>
    <w:rsid w:val="00E66231"/>
    <w:rsid w:val="00E66367"/>
    <w:rsid w:val="00E664FB"/>
    <w:rsid w:val="00E66D9E"/>
    <w:rsid w:val="00E6797A"/>
    <w:rsid w:val="00E703ED"/>
    <w:rsid w:val="00E7096B"/>
    <w:rsid w:val="00E70A26"/>
    <w:rsid w:val="00E70E4E"/>
    <w:rsid w:val="00E71959"/>
    <w:rsid w:val="00E71BE4"/>
    <w:rsid w:val="00E73768"/>
    <w:rsid w:val="00E73B37"/>
    <w:rsid w:val="00E73DD9"/>
    <w:rsid w:val="00E740BA"/>
    <w:rsid w:val="00E747B8"/>
    <w:rsid w:val="00E7559B"/>
    <w:rsid w:val="00E7606F"/>
    <w:rsid w:val="00E762A7"/>
    <w:rsid w:val="00E76530"/>
    <w:rsid w:val="00E76EF8"/>
    <w:rsid w:val="00E775F1"/>
    <w:rsid w:val="00E80C3F"/>
    <w:rsid w:val="00E80CCD"/>
    <w:rsid w:val="00E810E0"/>
    <w:rsid w:val="00E81117"/>
    <w:rsid w:val="00E811DF"/>
    <w:rsid w:val="00E812A8"/>
    <w:rsid w:val="00E81D99"/>
    <w:rsid w:val="00E81FD6"/>
    <w:rsid w:val="00E8328C"/>
    <w:rsid w:val="00E83544"/>
    <w:rsid w:val="00E837DB"/>
    <w:rsid w:val="00E83EB1"/>
    <w:rsid w:val="00E84018"/>
    <w:rsid w:val="00E84263"/>
    <w:rsid w:val="00E84329"/>
    <w:rsid w:val="00E84864"/>
    <w:rsid w:val="00E852DF"/>
    <w:rsid w:val="00E85341"/>
    <w:rsid w:val="00E85859"/>
    <w:rsid w:val="00E85BC2"/>
    <w:rsid w:val="00E8657B"/>
    <w:rsid w:val="00E86A43"/>
    <w:rsid w:val="00E86C78"/>
    <w:rsid w:val="00E86E9A"/>
    <w:rsid w:val="00E87497"/>
    <w:rsid w:val="00E87DDD"/>
    <w:rsid w:val="00E905D6"/>
    <w:rsid w:val="00E90B15"/>
    <w:rsid w:val="00E90EE8"/>
    <w:rsid w:val="00E9119E"/>
    <w:rsid w:val="00E91327"/>
    <w:rsid w:val="00E91809"/>
    <w:rsid w:val="00E91927"/>
    <w:rsid w:val="00E91C68"/>
    <w:rsid w:val="00E91D7C"/>
    <w:rsid w:val="00E91FBF"/>
    <w:rsid w:val="00E93BDE"/>
    <w:rsid w:val="00E93D6A"/>
    <w:rsid w:val="00E9434F"/>
    <w:rsid w:val="00E9439F"/>
    <w:rsid w:val="00E9441B"/>
    <w:rsid w:val="00E94EE6"/>
    <w:rsid w:val="00E957A9"/>
    <w:rsid w:val="00E95DEE"/>
    <w:rsid w:val="00E95E2B"/>
    <w:rsid w:val="00E960F4"/>
    <w:rsid w:val="00E96185"/>
    <w:rsid w:val="00E966DB"/>
    <w:rsid w:val="00E96CC9"/>
    <w:rsid w:val="00E97021"/>
    <w:rsid w:val="00E9710D"/>
    <w:rsid w:val="00E974FF"/>
    <w:rsid w:val="00E978EB"/>
    <w:rsid w:val="00EA0073"/>
    <w:rsid w:val="00EA086A"/>
    <w:rsid w:val="00EA08AB"/>
    <w:rsid w:val="00EA102A"/>
    <w:rsid w:val="00EA14CE"/>
    <w:rsid w:val="00EA18E0"/>
    <w:rsid w:val="00EA2133"/>
    <w:rsid w:val="00EA22C4"/>
    <w:rsid w:val="00EA26DB"/>
    <w:rsid w:val="00EA2A32"/>
    <w:rsid w:val="00EA2B26"/>
    <w:rsid w:val="00EA2C56"/>
    <w:rsid w:val="00EA2E25"/>
    <w:rsid w:val="00EA3147"/>
    <w:rsid w:val="00EA34FF"/>
    <w:rsid w:val="00EA39EF"/>
    <w:rsid w:val="00EA3CE4"/>
    <w:rsid w:val="00EA4256"/>
    <w:rsid w:val="00EA4EA5"/>
    <w:rsid w:val="00EA50EE"/>
    <w:rsid w:val="00EA53D6"/>
    <w:rsid w:val="00EA591E"/>
    <w:rsid w:val="00EA608F"/>
    <w:rsid w:val="00EA62B0"/>
    <w:rsid w:val="00EA7251"/>
    <w:rsid w:val="00EB0058"/>
    <w:rsid w:val="00EB0771"/>
    <w:rsid w:val="00EB0B18"/>
    <w:rsid w:val="00EB0F7A"/>
    <w:rsid w:val="00EB12FF"/>
    <w:rsid w:val="00EB1CE6"/>
    <w:rsid w:val="00EB2543"/>
    <w:rsid w:val="00EB3D55"/>
    <w:rsid w:val="00EB489D"/>
    <w:rsid w:val="00EB49B6"/>
    <w:rsid w:val="00EB4FD7"/>
    <w:rsid w:val="00EB5413"/>
    <w:rsid w:val="00EB56F8"/>
    <w:rsid w:val="00EB5950"/>
    <w:rsid w:val="00EB602A"/>
    <w:rsid w:val="00EB6173"/>
    <w:rsid w:val="00EB6456"/>
    <w:rsid w:val="00EB6A31"/>
    <w:rsid w:val="00EB6A6E"/>
    <w:rsid w:val="00EB6B9B"/>
    <w:rsid w:val="00EB6C01"/>
    <w:rsid w:val="00EB6FD5"/>
    <w:rsid w:val="00EB7598"/>
    <w:rsid w:val="00EB787F"/>
    <w:rsid w:val="00EB7BB0"/>
    <w:rsid w:val="00EB7CE6"/>
    <w:rsid w:val="00EB7FC3"/>
    <w:rsid w:val="00EC01BE"/>
    <w:rsid w:val="00EC10FB"/>
    <w:rsid w:val="00EC114C"/>
    <w:rsid w:val="00EC1523"/>
    <w:rsid w:val="00EC19AC"/>
    <w:rsid w:val="00EC1E9C"/>
    <w:rsid w:val="00EC219D"/>
    <w:rsid w:val="00EC288B"/>
    <w:rsid w:val="00EC29EC"/>
    <w:rsid w:val="00EC3D1C"/>
    <w:rsid w:val="00EC3E20"/>
    <w:rsid w:val="00EC3EF7"/>
    <w:rsid w:val="00EC3FC1"/>
    <w:rsid w:val="00EC3FD6"/>
    <w:rsid w:val="00EC440F"/>
    <w:rsid w:val="00EC4698"/>
    <w:rsid w:val="00EC488F"/>
    <w:rsid w:val="00EC52F5"/>
    <w:rsid w:val="00EC5B3B"/>
    <w:rsid w:val="00EC5B91"/>
    <w:rsid w:val="00EC61F0"/>
    <w:rsid w:val="00EC6351"/>
    <w:rsid w:val="00EC67FB"/>
    <w:rsid w:val="00EC6BBF"/>
    <w:rsid w:val="00EC7027"/>
    <w:rsid w:val="00EC72A1"/>
    <w:rsid w:val="00EC72F0"/>
    <w:rsid w:val="00EC760D"/>
    <w:rsid w:val="00EC78D4"/>
    <w:rsid w:val="00EC7B86"/>
    <w:rsid w:val="00ED0242"/>
    <w:rsid w:val="00ED07A9"/>
    <w:rsid w:val="00ED07E6"/>
    <w:rsid w:val="00ED13DB"/>
    <w:rsid w:val="00ED1523"/>
    <w:rsid w:val="00ED1731"/>
    <w:rsid w:val="00ED1DB6"/>
    <w:rsid w:val="00ED2153"/>
    <w:rsid w:val="00ED3B7B"/>
    <w:rsid w:val="00ED43D2"/>
    <w:rsid w:val="00ED4BF4"/>
    <w:rsid w:val="00ED53EA"/>
    <w:rsid w:val="00ED58EE"/>
    <w:rsid w:val="00ED5C98"/>
    <w:rsid w:val="00ED63A3"/>
    <w:rsid w:val="00ED6648"/>
    <w:rsid w:val="00ED6690"/>
    <w:rsid w:val="00ED66A2"/>
    <w:rsid w:val="00ED6E05"/>
    <w:rsid w:val="00ED71F2"/>
    <w:rsid w:val="00ED79A3"/>
    <w:rsid w:val="00ED7C66"/>
    <w:rsid w:val="00ED7DA5"/>
    <w:rsid w:val="00EE0657"/>
    <w:rsid w:val="00EE066C"/>
    <w:rsid w:val="00EE067F"/>
    <w:rsid w:val="00EE0A15"/>
    <w:rsid w:val="00EE0BDB"/>
    <w:rsid w:val="00EE137A"/>
    <w:rsid w:val="00EE1574"/>
    <w:rsid w:val="00EE1624"/>
    <w:rsid w:val="00EE187E"/>
    <w:rsid w:val="00EE1C43"/>
    <w:rsid w:val="00EE2191"/>
    <w:rsid w:val="00EE3960"/>
    <w:rsid w:val="00EE3DE6"/>
    <w:rsid w:val="00EE40AE"/>
    <w:rsid w:val="00EE43F5"/>
    <w:rsid w:val="00EE476A"/>
    <w:rsid w:val="00EE4793"/>
    <w:rsid w:val="00EE4EE7"/>
    <w:rsid w:val="00EE6EB4"/>
    <w:rsid w:val="00EF009A"/>
    <w:rsid w:val="00EF0D5A"/>
    <w:rsid w:val="00EF0EF5"/>
    <w:rsid w:val="00EF1152"/>
    <w:rsid w:val="00EF1219"/>
    <w:rsid w:val="00EF1892"/>
    <w:rsid w:val="00EF1EB1"/>
    <w:rsid w:val="00EF1EBB"/>
    <w:rsid w:val="00EF30F3"/>
    <w:rsid w:val="00EF3122"/>
    <w:rsid w:val="00EF3ADE"/>
    <w:rsid w:val="00EF3B36"/>
    <w:rsid w:val="00EF46F6"/>
    <w:rsid w:val="00EF4734"/>
    <w:rsid w:val="00EF47F7"/>
    <w:rsid w:val="00EF49DC"/>
    <w:rsid w:val="00EF4D6A"/>
    <w:rsid w:val="00EF5296"/>
    <w:rsid w:val="00EF52BF"/>
    <w:rsid w:val="00EF55CC"/>
    <w:rsid w:val="00EF56E0"/>
    <w:rsid w:val="00EF5DDA"/>
    <w:rsid w:val="00EF6243"/>
    <w:rsid w:val="00EF6E52"/>
    <w:rsid w:val="00EF6F76"/>
    <w:rsid w:val="00EF70DE"/>
    <w:rsid w:val="00EF7264"/>
    <w:rsid w:val="00EF7780"/>
    <w:rsid w:val="00EF7A7B"/>
    <w:rsid w:val="00EF7C90"/>
    <w:rsid w:val="00F00693"/>
    <w:rsid w:val="00F00A0B"/>
    <w:rsid w:val="00F01CC9"/>
    <w:rsid w:val="00F01F70"/>
    <w:rsid w:val="00F02883"/>
    <w:rsid w:val="00F02B47"/>
    <w:rsid w:val="00F02BA4"/>
    <w:rsid w:val="00F0303A"/>
    <w:rsid w:val="00F030D9"/>
    <w:rsid w:val="00F0323D"/>
    <w:rsid w:val="00F03E9B"/>
    <w:rsid w:val="00F04488"/>
    <w:rsid w:val="00F0460C"/>
    <w:rsid w:val="00F04CFB"/>
    <w:rsid w:val="00F05A6B"/>
    <w:rsid w:val="00F06052"/>
    <w:rsid w:val="00F06E89"/>
    <w:rsid w:val="00F06F5B"/>
    <w:rsid w:val="00F07060"/>
    <w:rsid w:val="00F07234"/>
    <w:rsid w:val="00F07F54"/>
    <w:rsid w:val="00F10786"/>
    <w:rsid w:val="00F10A8A"/>
    <w:rsid w:val="00F10ACA"/>
    <w:rsid w:val="00F10ECE"/>
    <w:rsid w:val="00F11715"/>
    <w:rsid w:val="00F11E43"/>
    <w:rsid w:val="00F1213C"/>
    <w:rsid w:val="00F12CE2"/>
    <w:rsid w:val="00F133D5"/>
    <w:rsid w:val="00F135C9"/>
    <w:rsid w:val="00F1378D"/>
    <w:rsid w:val="00F13A9A"/>
    <w:rsid w:val="00F13E0B"/>
    <w:rsid w:val="00F13E6E"/>
    <w:rsid w:val="00F141AD"/>
    <w:rsid w:val="00F14644"/>
    <w:rsid w:val="00F14DD8"/>
    <w:rsid w:val="00F150EC"/>
    <w:rsid w:val="00F15A9D"/>
    <w:rsid w:val="00F162BF"/>
    <w:rsid w:val="00F16883"/>
    <w:rsid w:val="00F16AC2"/>
    <w:rsid w:val="00F16B21"/>
    <w:rsid w:val="00F16D90"/>
    <w:rsid w:val="00F17BC9"/>
    <w:rsid w:val="00F20A65"/>
    <w:rsid w:val="00F20C54"/>
    <w:rsid w:val="00F20D88"/>
    <w:rsid w:val="00F212F7"/>
    <w:rsid w:val="00F21317"/>
    <w:rsid w:val="00F2137A"/>
    <w:rsid w:val="00F216A0"/>
    <w:rsid w:val="00F21904"/>
    <w:rsid w:val="00F225EF"/>
    <w:rsid w:val="00F22879"/>
    <w:rsid w:val="00F22D8D"/>
    <w:rsid w:val="00F22EB7"/>
    <w:rsid w:val="00F234BD"/>
    <w:rsid w:val="00F23FE3"/>
    <w:rsid w:val="00F242B7"/>
    <w:rsid w:val="00F2487F"/>
    <w:rsid w:val="00F24922"/>
    <w:rsid w:val="00F25541"/>
    <w:rsid w:val="00F26057"/>
    <w:rsid w:val="00F266D6"/>
    <w:rsid w:val="00F26B7E"/>
    <w:rsid w:val="00F27433"/>
    <w:rsid w:val="00F302C2"/>
    <w:rsid w:val="00F30771"/>
    <w:rsid w:val="00F30786"/>
    <w:rsid w:val="00F30A9F"/>
    <w:rsid w:val="00F30E27"/>
    <w:rsid w:val="00F31110"/>
    <w:rsid w:val="00F3112E"/>
    <w:rsid w:val="00F31561"/>
    <w:rsid w:val="00F315F8"/>
    <w:rsid w:val="00F31FCF"/>
    <w:rsid w:val="00F32266"/>
    <w:rsid w:val="00F32ABB"/>
    <w:rsid w:val="00F32DC0"/>
    <w:rsid w:val="00F33A98"/>
    <w:rsid w:val="00F33E56"/>
    <w:rsid w:val="00F33E8E"/>
    <w:rsid w:val="00F342B1"/>
    <w:rsid w:val="00F34A28"/>
    <w:rsid w:val="00F34EEB"/>
    <w:rsid w:val="00F358BC"/>
    <w:rsid w:val="00F363CD"/>
    <w:rsid w:val="00F364A2"/>
    <w:rsid w:val="00F3744D"/>
    <w:rsid w:val="00F37799"/>
    <w:rsid w:val="00F378F1"/>
    <w:rsid w:val="00F37A45"/>
    <w:rsid w:val="00F40C64"/>
    <w:rsid w:val="00F40EC2"/>
    <w:rsid w:val="00F41261"/>
    <w:rsid w:val="00F417D1"/>
    <w:rsid w:val="00F41C88"/>
    <w:rsid w:val="00F42466"/>
    <w:rsid w:val="00F42705"/>
    <w:rsid w:val="00F42C91"/>
    <w:rsid w:val="00F44F93"/>
    <w:rsid w:val="00F45A00"/>
    <w:rsid w:val="00F462FC"/>
    <w:rsid w:val="00F4638D"/>
    <w:rsid w:val="00F463CA"/>
    <w:rsid w:val="00F46807"/>
    <w:rsid w:val="00F46DFA"/>
    <w:rsid w:val="00F46E3B"/>
    <w:rsid w:val="00F4707F"/>
    <w:rsid w:val="00F475CC"/>
    <w:rsid w:val="00F47E12"/>
    <w:rsid w:val="00F50010"/>
    <w:rsid w:val="00F5039A"/>
    <w:rsid w:val="00F50B82"/>
    <w:rsid w:val="00F50F03"/>
    <w:rsid w:val="00F5128C"/>
    <w:rsid w:val="00F51779"/>
    <w:rsid w:val="00F5177A"/>
    <w:rsid w:val="00F518D8"/>
    <w:rsid w:val="00F51CDD"/>
    <w:rsid w:val="00F51FE9"/>
    <w:rsid w:val="00F52514"/>
    <w:rsid w:val="00F52AE2"/>
    <w:rsid w:val="00F52D45"/>
    <w:rsid w:val="00F52EEF"/>
    <w:rsid w:val="00F53573"/>
    <w:rsid w:val="00F53A3E"/>
    <w:rsid w:val="00F53BB3"/>
    <w:rsid w:val="00F54737"/>
    <w:rsid w:val="00F54A63"/>
    <w:rsid w:val="00F54A8D"/>
    <w:rsid w:val="00F54B4C"/>
    <w:rsid w:val="00F54C73"/>
    <w:rsid w:val="00F54ECB"/>
    <w:rsid w:val="00F5616D"/>
    <w:rsid w:val="00F5691C"/>
    <w:rsid w:val="00F56D2D"/>
    <w:rsid w:val="00F572A0"/>
    <w:rsid w:val="00F57430"/>
    <w:rsid w:val="00F600F3"/>
    <w:rsid w:val="00F604D1"/>
    <w:rsid w:val="00F60819"/>
    <w:rsid w:val="00F61308"/>
    <w:rsid w:val="00F61EA3"/>
    <w:rsid w:val="00F6212C"/>
    <w:rsid w:val="00F623C1"/>
    <w:rsid w:val="00F62877"/>
    <w:rsid w:val="00F62A47"/>
    <w:rsid w:val="00F62ED1"/>
    <w:rsid w:val="00F631AC"/>
    <w:rsid w:val="00F6373B"/>
    <w:rsid w:val="00F63906"/>
    <w:rsid w:val="00F63FF8"/>
    <w:rsid w:val="00F64906"/>
    <w:rsid w:val="00F64A7D"/>
    <w:rsid w:val="00F64F55"/>
    <w:rsid w:val="00F654E5"/>
    <w:rsid w:val="00F654F8"/>
    <w:rsid w:val="00F66595"/>
    <w:rsid w:val="00F66725"/>
    <w:rsid w:val="00F66E32"/>
    <w:rsid w:val="00F67129"/>
    <w:rsid w:val="00F67227"/>
    <w:rsid w:val="00F67390"/>
    <w:rsid w:val="00F67C0C"/>
    <w:rsid w:val="00F709BB"/>
    <w:rsid w:val="00F70C79"/>
    <w:rsid w:val="00F70DFC"/>
    <w:rsid w:val="00F70EBA"/>
    <w:rsid w:val="00F70F54"/>
    <w:rsid w:val="00F710E7"/>
    <w:rsid w:val="00F7112C"/>
    <w:rsid w:val="00F71403"/>
    <w:rsid w:val="00F72642"/>
    <w:rsid w:val="00F7279B"/>
    <w:rsid w:val="00F73333"/>
    <w:rsid w:val="00F73897"/>
    <w:rsid w:val="00F73DD1"/>
    <w:rsid w:val="00F7442C"/>
    <w:rsid w:val="00F745BC"/>
    <w:rsid w:val="00F74769"/>
    <w:rsid w:val="00F747D0"/>
    <w:rsid w:val="00F74DC8"/>
    <w:rsid w:val="00F753A6"/>
    <w:rsid w:val="00F756D0"/>
    <w:rsid w:val="00F757A5"/>
    <w:rsid w:val="00F75840"/>
    <w:rsid w:val="00F75A35"/>
    <w:rsid w:val="00F7611D"/>
    <w:rsid w:val="00F7640C"/>
    <w:rsid w:val="00F76457"/>
    <w:rsid w:val="00F76884"/>
    <w:rsid w:val="00F76C66"/>
    <w:rsid w:val="00F76E40"/>
    <w:rsid w:val="00F76E86"/>
    <w:rsid w:val="00F77488"/>
    <w:rsid w:val="00F77C4F"/>
    <w:rsid w:val="00F8024F"/>
    <w:rsid w:val="00F8040B"/>
    <w:rsid w:val="00F8070E"/>
    <w:rsid w:val="00F80D10"/>
    <w:rsid w:val="00F81319"/>
    <w:rsid w:val="00F8150F"/>
    <w:rsid w:val="00F815E4"/>
    <w:rsid w:val="00F81AF8"/>
    <w:rsid w:val="00F820D8"/>
    <w:rsid w:val="00F828FD"/>
    <w:rsid w:val="00F83920"/>
    <w:rsid w:val="00F845A7"/>
    <w:rsid w:val="00F848FD"/>
    <w:rsid w:val="00F84B2C"/>
    <w:rsid w:val="00F84B42"/>
    <w:rsid w:val="00F856F2"/>
    <w:rsid w:val="00F86803"/>
    <w:rsid w:val="00F86A4D"/>
    <w:rsid w:val="00F86A7F"/>
    <w:rsid w:val="00F87BA5"/>
    <w:rsid w:val="00F9016D"/>
    <w:rsid w:val="00F90614"/>
    <w:rsid w:val="00F91735"/>
    <w:rsid w:val="00F91F57"/>
    <w:rsid w:val="00F91FAF"/>
    <w:rsid w:val="00F9306F"/>
    <w:rsid w:val="00F93089"/>
    <w:rsid w:val="00F9371E"/>
    <w:rsid w:val="00F93885"/>
    <w:rsid w:val="00F942C8"/>
    <w:rsid w:val="00F94916"/>
    <w:rsid w:val="00F94AF1"/>
    <w:rsid w:val="00F95F31"/>
    <w:rsid w:val="00F9654B"/>
    <w:rsid w:val="00F97609"/>
    <w:rsid w:val="00F978DB"/>
    <w:rsid w:val="00F97DE9"/>
    <w:rsid w:val="00F97DF6"/>
    <w:rsid w:val="00FA09FA"/>
    <w:rsid w:val="00FA0E55"/>
    <w:rsid w:val="00FA0F3B"/>
    <w:rsid w:val="00FA1257"/>
    <w:rsid w:val="00FA140F"/>
    <w:rsid w:val="00FA18E0"/>
    <w:rsid w:val="00FA203A"/>
    <w:rsid w:val="00FA232F"/>
    <w:rsid w:val="00FA3E6A"/>
    <w:rsid w:val="00FA3F01"/>
    <w:rsid w:val="00FA4BC6"/>
    <w:rsid w:val="00FA4D37"/>
    <w:rsid w:val="00FA4FA6"/>
    <w:rsid w:val="00FA6503"/>
    <w:rsid w:val="00FA653A"/>
    <w:rsid w:val="00FA65C3"/>
    <w:rsid w:val="00FA6904"/>
    <w:rsid w:val="00FA6AE5"/>
    <w:rsid w:val="00FA6D0B"/>
    <w:rsid w:val="00FA7438"/>
    <w:rsid w:val="00FA7D16"/>
    <w:rsid w:val="00FB01E3"/>
    <w:rsid w:val="00FB184F"/>
    <w:rsid w:val="00FB1B1C"/>
    <w:rsid w:val="00FB21FE"/>
    <w:rsid w:val="00FB25D0"/>
    <w:rsid w:val="00FB2E1C"/>
    <w:rsid w:val="00FB2E7A"/>
    <w:rsid w:val="00FB2F4A"/>
    <w:rsid w:val="00FB36DF"/>
    <w:rsid w:val="00FB3D3C"/>
    <w:rsid w:val="00FB44DB"/>
    <w:rsid w:val="00FB4507"/>
    <w:rsid w:val="00FB45B9"/>
    <w:rsid w:val="00FB4D4D"/>
    <w:rsid w:val="00FB4FC6"/>
    <w:rsid w:val="00FB5236"/>
    <w:rsid w:val="00FB528B"/>
    <w:rsid w:val="00FB5849"/>
    <w:rsid w:val="00FB5AD7"/>
    <w:rsid w:val="00FB60BD"/>
    <w:rsid w:val="00FB635D"/>
    <w:rsid w:val="00FB6A50"/>
    <w:rsid w:val="00FB6B64"/>
    <w:rsid w:val="00FB6C67"/>
    <w:rsid w:val="00FB704C"/>
    <w:rsid w:val="00FB7BF9"/>
    <w:rsid w:val="00FB7F49"/>
    <w:rsid w:val="00FC0393"/>
    <w:rsid w:val="00FC0EF3"/>
    <w:rsid w:val="00FC1F6A"/>
    <w:rsid w:val="00FC2672"/>
    <w:rsid w:val="00FC282F"/>
    <w:rsid w:val="00FC2D3D"/>
    <w:rsid w:val="00FC315D"/>
    <w:rsid w:val="00FC3253"/>
    <w:rsid w:val="00FC32BF"/>
    <w:rsid w:val="00FC349C"/>
    <w:rsid w:val="00FC4EE1"/>
    <w:rsid w:val="00FC573B"/>
    <w:rsid w:val="00FC5905"/>
    <w:rsid w:val="00FC5EC5"/>
    <w:rsid w:val="00FC61A8"/>
    <w:rsid w:val="00FC6963"/>
    <w:rsid w:val="00FC6C03"/>
    <w:rsid w:val="00FC6D6B"/>
    <w:rsid w:val="00FC6FD5"/>
    <w:rsid w:val="00FC77B2"/>
    <w:rsid w:val="00FC77E1"/>
    <w:rsid w:val="00FD0451"/>
    <w:rsid w:val="00FD0991"/>
    <w:rsid w:val="00FD112A"/>
    <w:rsid w:val="00FD11BD"/>
    <w:rsid w:val="00FD149D"/>
    <w:rsid w:val="00FD18E6"/>
    <w:rsid w:val="00FD19E4"/>
    <w:rsid w:val="00FD25AB"/>
    <w:rsid w:val="00FD2805"/>
    <w:rsid w:val="00FD2E18"/>
    <w:rsid w:val="00FD374F"/>
    <w:rsid w:val="00FD3C1D"/>
    <w:rsid w:val="00FD41EE"/>
    <w:rsid w:val="00FD4C06"/>
    <w:rsid w:val="00FD4E55"/>
    <w:rsid w:val="00FD63AF"/>
    <w:rsid w:val="00FD692E"/>
    <w:rsid w:val="00FD695A"/>
    <w:rsid w:val="00FD70B4"/>
    <w:rsid w:val="00FD71D9"/>
    <w:rsid w:val="00FD7359"/>
    <w:rsid w:val="00FD76A6"/>
    <w:rsid w:val="00FD7D52"/>
    <w:rsid w:val="00FE0145"/>
    <w:rsid w:val="00FE0629"/>
    <w:rsid w:val="00FE1547"/>
    <w:rsid w:val="00FE18EF"/>
    <w:rsid w:val="00FE1954"/>
    <w:rsid w:val="00FE2183"/>
    <w:rsid w:val="00FE2667"/>
    <w:rsid w:val="00FE33DB"/>
    <w:rsid w:val="00FE3FBC"/>
    <w:rsid w:val="00FE4820"/>
    <w:rsid w:val="00FE4F93"/>
    <w:rsid w:val="00FE5477"/>
    <w:rsid w:val="00FE571D"/>
    <w:rsid w:val="00FE6168"/>
    <w:rsid w:val="00FE621B"/>
    <w:rsid w:val="00FE6826"/>
    <w:rsid w:val="00FE6A57"/>
    <w:rsid w:val="00FE6CF9"/>
    <w:rsid w:val="00FE6D11"/>
    <w:rsid w:val="00FE714B"/>
    <w:rsid w:val="00FE714E"/>
    <w:rsid w:val="00FE7656"/>
    <w:rsid w:val="00FE7BEE"/>
    <w:rsid w:val="00FE7BFB"/>
    <w:rsid w:val="00FF03DC"/>
    <w:rsid w:val="00FF04C8"/>
    <w:rsid w:val="00FF090C"/>
    <w:rsid w:val="00FF0B53"/>
    <w:rsid w:val="00FF0D3B"/>
    <w:rsid w:val="00FF16F8"/>
    <w:rsid w:val="00FF1BFE"/>
    <w:rsid w:val="00FF1DC2"/>
    <w:rsid w:val="00FF2CAA"/>
    <w:rsid w:val="00FF34D9"/>
    <w:rsid w:val="00FF35E4"/>
    <w:rsid w:val="00FF39A2"/>
    <w:rsid w:val="00FF3D74"/>
    <w:rsid w:val="00FF4908"/>
    <w:rsid w:val="00FF4B26"/>
    <w:rsid w:val="00FF4C63"/>
    <w:rsid w:val="00FF52D5"/>
    <w:rsid w:val="00FF54F8"/>
    <w:rsid w:val="00FF5F38"/>
    <w:rsid w:val="00FF600E"/>
    <w:rsid w:val="00FF6985"/>
    <w:rsid w:val="00FF6BC9"/>
    <w:rsid w:val="00FF75B0"/>
    <w:rsid w:val="00FF7AC8"/>
    <w:rsid w:val="00FF7B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0126B0"/>
  <w15:docId w15:val="{411786BF-85C9-4126-9E29-165ABFD65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031AC"/>
    <w:pPr>
      <w:spacing w:before="240" w:line="48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20B3"/>
    <w:pPr>
      <w:numPr>
        <w:numId w:val="43"/>
      </w:numPr>
      <w:spacing w:before="0" w:after="0"/>
      <w:contextualSpacing w:val="0"/>
      <w:outlineLvl w:val="0"/>
    </w:pPr>
    <w:rPr>
      <w:b/>
      <w:sz w:val="28"/>
    </w:rPr>
  </w:style>
  <w:style w:type="paragraph" w:styleId="Heading2">
    <w:name w:val="heading 2"/>
    <w:aliases w:val="Heading 2 (Chapter)"/>
    <w:basedOn w:val="ListParagraph"/>
    <w:next w:val="Normal"/>
    <w:link w:val="Heading2Char"/>
    <w:uiPriority w:val="9"/>
    <w:unhideWhenUsed/>
    <w:qFormat/>
    <w:rsid w:val="005263E7"/>
    <w:pPr>
      <w:numPr>
        <w:ilvl w:val="1"/>
        <w:numId w:val="43"/>
      </w:numPr>
      <w:outlineLvl w:val="1"/>
    </w:pPr>
    <w:rPr>
      <w:b/>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4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4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4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4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4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4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C61FB3"/>
    <w:pPr>
      <w:keepNext/>
      <w:spacing w:after="360" w:line="240" w:lineRule="auto"/>
      <w:jc w:val="center"/>
    </w:pPr>
    <w:rPr>
      <w:szCs w:val="18"/>
    </w:rPr>
  </w:style>
  <w:style w:type="character" w:customStyle="1" w:styleId="Heading1Char">
    <w:name w:val="Heading 1 Char"/>
    <w:aliases w:val="Heading 1 (Chapter) Char"/>
    <w:basedOn w:val="DefaultParagraphFont"/>
    <w:link w:val="Heading1"/>
    <w:uiPriority w:val="9"/>
    <w:rsid w:val="002520B3"/>
    <w:rPr>
      <w:rFonts w:ascii="Times New Roman" w:hAnsi="Times New Roman" w:cs="Times New Roman"/>
      <w:b/>
      <w:sz w:val="28"/>
      <w:szCs w:val="24"/>
    </w:rPr>
  </w:style>
  <w:style w:type="character" w:customStyle="1" w:styleId="Heading2Char">
    <w:name w:val="Heading 2 Char"/>
    <w:aliases w:val="Heading 2 (Chapter) Char"/>
    <w:basedOn w:val="DefaultParagraphFont"/>
    <w:link w:val="Heading2"/>
    <w:uiPriority w:val="9"/>
    <w:rsid w:val="005263E7"/>
    <w:rPr>
      <w:rFonts w:ascii="Times New Roman" w:hAnsi="Times New Roman" w:cs="Times New Roman"/>
      <w:b/>
      <w:sz w:val="24"/>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DC5D8B"/>
    <w:pPr>
      <w:tabs>
        <w:tab w:val="left" w:pos="480"/>
        <w:tab w:val="left" w:pos="1200"/>
        <w:tab w:val="right" w:pos="8630"/>
      </w:tabs>
      <w:spacing w:after="0" w:line="240" w:lineRule="auto"/>
      <w:jc w:val="left"/>
    </w:pPr>
    <w:rPr>
      <w:b/>
      <w:bCs/>
    </w:rPr>
  </w:style>
  <w:style w:type="paragraph" w:styleId="TOC2">
    <w:name w:val="toc 2"/>
    <w:basedOn w:val="Normal"/>
    <w:next w:val="Normal"/>
    <w:autoRedefine/>
    <w:uiPriority w:val="39"/>
    <w:unhideWhenUsed/>
    <w:rsid w:val="00E960F4"/>
    <w:pPr>
      <w:tabs>
        <w:tab w:val="left" w:pos="720"/>
        <w:tab w:val="righ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AF3F98"/>
    <w:pPr>
      <w:tabs>
        <w:tab w:val="left" w:pos="960"/>
        <w:tab w:val="righ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8F5790"/>
    <w:pPr>
      <w:spacing w:before="0"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DC5D8B"/>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paragraph" w:customStyle="1" w:styleId="Default">
    <w:name w:val="Default"/>
    <w:rsid w:val="009E3804"/>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CB2AFC"/>
  </w:style>
  <w:style w:type="character" w:customStyle="1" w:styleId="mi">
    <w:name w:val="mi"/>
    <w:basedOn w:val="DefaultParagraphFont"/>
    <w:rsid w:val="00E7559B"/>
  </w:style>
  <w:style w:type="paragraph" w:styleId="Revision">
    <w:name w:val="Revision"/>
    <w:hidden/>
    <w:uiPriority w:val="99"/>
    <w:semiHidden/>
    <w:rsid w:val="00FB4D4D"/>
    <w:pPr>
      <w:spacing w:after="0"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5940">
      <w:bodyDiv w:val="1"/>
      <w:marLeft w:val="0"/>
      <w:marRight w:val="0"/>
      <w:marTop w:val="0"/>
      <w:marBottom w:val="0"/>
      <w:divBdr>
        <w:top w:val="none" w:sz="0" w:space="0" w:color="auto"/>
        <w:left w:val="none" w:sz="0" w:space="0" w:color="auto"/>
        <w:bottom w:val="none" w:sz="0" w:space="0" w:color="auto"/>
        <w:right w:val="none" w:sz="0" w:space="0" w:color="auto"/>
      </w:divBdr>
    </w:div>
    <w:div w:id="1586826">
      <w:bodyDiv w:val="1"/>
      <w:marLeft w:val="0"/>
      <w:marRight w:val="0"/>
      <w:marTop w:val="0"/>
      <w:marBottom w:val="0"/>
      <w:divBdr>
        <w:top w:val="none" w:sz="0" w:space="0" w:color="auto"/>
        <w:left w:val="none" w:sz="0" w:space="0" w:color="auto"/>
        <w:bottom w:val="none" w:sz="0" w:space="0" w:color="auto"/>
        <w:right w:val="none" w:sz="0" w:space="0" w:color="auto"/>
      </w:divBdr>
    </w:div>
    <w:div w:id="1976191">
      <w:bodyDiv w:val="1"/>
      <w:marLeft w:val="0"/>
      <w:marRight w:val="0"/>
      <w:marTop w:val="0"/>
      <w:marBottom w:val="0"/>
      <w:divBdr>
        <w:top w:val="none" w:sz="0" w:space="0" w:color="auto"/>
        <w:left w:val="none" w:sz="0" w:space="0" w:color="auto"/>
        <w:bottom w:val="none" w:sz="0" w:space="0" w:color="auto"/>
        <w:right w:val="none" w:sz="0" w:space="0" w:color="auto"/>
      </w:divBdr>
    </w:div>
    <w:div w:id="2320432">
      <w:bodyDiv w:val="1"/>
      <w:marLeft w:val="0"/>
      <w:marRight w:val="0"/>
      <w:marTop w:val="0"/>
      <w:marBottom w:val="0"/>
      <w:divBdr>
        <w:top w:val="none" w:sz="0" w:space="0" w:color="auto"/>
        <w:left w:val="none" w:sz="0" w:space="0" w:color="auto"/>
        <w:bottom w:val="none" w:sz="0" w:space="0" w:color="auto"/>
        <w:right w:val="none" w:sz="0" w:space="0" w:color="auto"/>
      </w:divBdr>
    </w:div>
    <w:div w:id="2903208">
      <w:bodyDiv w:val="1"/>
      <w:marLeft w:val="0"/>
      <w:marRight w:val="0"/>
      <w:marTop w:val="0"/>
      <w:marBottom w:val="0"/>
      <w:divBdr>
        <w:top w:val="none" w:sz="0" w:space="0" w:color="auto"/>
        <w:left w:val="none" w:sz="0" w:space="0" w:color="auto"/>
        <w:bottom w:val="none" w:sz="0" w:space="0" w:color="auto"/>
        <w:right w:val="none" w:sz="0" w:space="0" w:color="auto"/>
      </w:divBdr>
    </w:div>
    <w:div w:id="3287405">
      <w:bodyDiv w:val="1"/>
      <w:marLeft w:val="0"/>
      <w:marRight w:val="0"/>
      <w:marTop w:val="0"/>
      <w:marBottom w:val="0"/>
      <w:divBdr>
        <w:top w:val="none" w:sz="0" w:space="0" w:color="auto"/>
        <w:left w:val="none" w:sz="0" w:space="0" w:color="auto"/>
        <w:bottom w:val="none" w:sz="0" w:space="0" w:color="auto"/>
        <w:right w:val="none" w:sz="0" w:space="0" w:color="auto"/>
      </w:divBdr>
    </w:div>
    <w:div w:id="3673999">
      <w:bodyDiv w:val="1"/>
      <w:marLeft w:val="0"/>
      <w:marRight w:val="0"/>
      <w:marTop w:val="0"/>
      <w:marBottom w:val="0"/>
      <w:divBdr>
        <w:top w:val="none" w:sz="0" w:space="0" w:color="auto"/>
        <w:left w:val="none" w:sz="0" w:space="0" w:color="auto"/>
        <w:bottom w:val="none" w:sz="0" w:space="0" w:color="auto"/>
        <w:right w:val="none" w:sz="0" w:space="0" w:color="auto"/>
      </w:divBdr>
    </w:div>
    <w:div w:id="3748047">
      <w:bodyDiv w:val="1"/>
      <w:marLeft w:val="0"/>
      <w:marRight w:val="0"/>
      <w:marTop w:val="0"/>
      <w:marBottom w:val="0"/>
      <w:divBdr>
        <w:top w:val="none" w:sz="0" w:space="0" w:color="auto"/>
        <w:left w:val="none" w:sz="0" w:space="0" w:color="auto"/>
        <w:bottom w:val="none" w:sz="0" w:space="0" w:color="auto"/>
        <w:right w:val="none" w:sz="0" w:space="0" w:color="auto"/>
      </w:divBdr>
    </w:div>
    <w:div w:id="3947558">
      <w:bodyDiv w:val="1"/>
      <w:marLeft w:val="0"/>
      <w:marRight w:val="0"/>
      <w:marTop w:val="0"/>
      <w:marBottom w:val="0"/>
      <w:divBdr>
        <w:top w:val="none" w:sz="0" w:space="0" w:color="auto"/>
        <w:left w:val="none" w:sz="0" w:space="0" w:color="auto"/>
        <w:bottom w:val="none" w:sz="0" w:space="0" w:color="auto"/>
        <w:right w:val="none" w:sz="0" w:space="0" w:color="auto"/>
      </w:divBdr>
    </w:div>
    <w:div w:id="4326304">
      <w:bodyDiv w:val="1"/>
      <w:marLeft w:val="0"/>
      <w:marRight w:val="0"/>
      <w:marTop w:val="0"/>
      <w:marBottom w:val="0"/>
      <w:divBdr>
        <w:top w:val="none" w:sz="0" w:space="0" w:color="auto"/>
        <w:left w:val="none" w:sz="0" w:space="0" w:color="auto"/>
        <w:bottom w:val="none" w:sz="0" w:space="0" w:color="auto"/>
        <w:right w:val="none" w:sz="0" w:space="0" w:color="auto"/>
      </w:divBdr>
    </w:div>
    <w:div w:id="4402305">
      <w:bodyDiv w:val="1"/>
      <w:marLeft w:val="0"/>
      <w:marRight w:val="0"/>
      <w:marTop w:val="0"/>
      <w:marBottom w:val="0"/>
      <w:divBdr>
        <w:top w:val="none" w:sz="0" w:space="0" w:color="auto"/>
        <w:left w:val="none" w:sz="0" w:space="0" w:color="auto"/>
        <w:bottom w:val="none" w:sz="0" w:space="0" w:color="auto"/>
        <w:right w:val="none" w:sz="0" w:space="0" w:color="auto"/>
      </w:divBdr>
    </w:div>
    <w:div w:id="4477757">
      <w:bodyDiv w:val="1"/>
      <w:marLeft w:val="0"/>
      <w:marRight w:val="0"/>
      <w:marTop w:val="0"/>
      <w:marBottom w:val="0"/>
      <w:divBdr>
        <w:top w:val="none" w:sz="0" w:space="0" w:color="auto"/>
        <w:left w:val="none" w:sz="0" w:space="0" w:color="auto"/>
        <w:bottom w:val="none" w:sz="0" w:space="0" w:color="auto"/>
        <w:right w:val="none" w:sz="0" w:space="0" w:color="auto"/>
      </w:divBdr>
    </w:div>
    <w:div w:id="4987682">
      <w:bodyDiv w:val="1"/>
      <w:marLeft w:val="0"/>
      <w:marRight w:val="0"/>
      <w:marTop w:val="0"/>
      <w:marBottom w:val="0"/>
      <w:divBdr>
        <w:top w:val="none" w:sz="0" w:space="0" w:color="auto"/>
        <w:left w:val="none" w:sz="0" w:space="0" w:color="auto"/>
        <w:bottom w:val="none" w:sz="0" w:space="0" w:color="auto"/>
        <w:right w:val="none" w:sz="0" w:space="0" w:color="auto"/>
      </w:divBdr>
    </w:div>
    <w:div w:id="5444495">
      <w:bodyDiv w:val="1"/>
      <w:marLeft w:val="0"/>
      <w:marRight w:val="0"/>
      <w:marTop w:val="0"/>
      <w:marBottom w:val="0"/>
      <w:divBdr>
        <w:top w:val="none" w:sz="0" w:space="0" w:color="auto"/>
        <w:left w:val="none" w:sz="0" w:space="0" w:color="auto"/>
        <w:bottom w:val="none" w:sz="0" w:space="0" w:color="auto"/>
        <w:right w:val="none" w:sz="0" w:space="0" w:color="auto"/>
      </w:divBdr>
    </w:div>
    <w:div w:id="6177703">
      <w:bodyDiv w:val="1"/>
      <w:marLeft w:val="0"/>
      <w:marRight w:val="0"/>
      <w:marTop w:val="0"/>
      <w:marBottom w:val="0"/>
      <w:divBdr>
        <w:top w:val="none" w:sz="0" w:space="0" w:color="auto"/>
        <w:left w:val="none" w:sz="0" w:space="0" w:color="auto"/>
        <w:bottom w:val="none" w:sz="0" w:space="0" w:color="auto"/>
        <w:right w:val="none" w:sz="0" w:space="0" w:color="auto"/>
      </w:divBdr>
    </w:div>
    <w:div w:id="6639968">
      <w:bodyDiv w:val="1"/>
      <w:marLeft w:val="0"/>
      <w:marRight w:val="0"/>
      <w:marTop w:val="0"/>
      <w:marBottom w:val="0"/>
      <w:divBdr>
        <w:top w:val="none" w:sz="0" w:space="0" w:color="auto"/>
        <w:left w:val="none" w:sz="0" w:space="0" w:color="auto"/>
        <w:bottom w:val="none" w:sz="0" w:space="0" w:color="auto"/>
        <w:right w:val="none" w:sz="0" w:space="0" w:color="auto"/>
      </w:divBdr>
    </w:div>
    <w:div w:id="6909573">
      <w:bodyDiv w:val="1"/>
      <w:marLeft w:val="0"/>
      <w:marRight w:val="0"/>
      <w:marTop w:val="0"/>
      <w:marBottom w:val="0"/>
      <w:divBdr>
        <w:top w:val="none" w:sz="0" w:space="0" w:color="auto"/>
        <w:left w:val="none" w:sz="0" w:space="0" w:color="auto"/>
        <w:bottom w:val="none" w:sz="0" w:space="0" w:color="auto"/>
        <w:right w:val="none" w:sz="0" w:space="0" w:color="auto"/>
      </w:divBdr>
    </w:div>
    <w:div w:id="6910389">
      <w:bodyDiv w:val="1"/>
      <w:marLeft w:val="0"/>
      <w:marRight w:val="0"/>
      <w:marTop w:val="0"/>
      <w:marBottom w:val="0"/>
      <w:divBdr>
        <w:top w:val="none" w:sz="0" w:space="0" w:color="auto"/>
        <w:left w:val="none" w:sz="0" w:space="0" w:color="auto"/>
        <w:bottom w:val="none" w:sz="0" w:space="0" w:color="auto"/>
        <w:right w:val="none" w:sz="0" w:space="0" w:color="auto"/>
      </w:divBdr>
    </w:div>
    <w:div w:id="7144480">
      <w:bodyDiv w:val="1"/>
      <w:marLeft w:val="0"/>
      <w:marRight w:val="0"/>
      <w:marTop w:val="0"/>
      <w:marBottom w:val="0"/>
      <w:divBdr>
        <w:top w:val="none" w:sz="0" w:space="0" w:color="auto"/>
        <w:left w:val="none" w:sz="0" w:space="0" w:color="auto"/>
        <w:bottom w:val="none" w:sz="0" w:space="0" w:color="auto"/>
        <w:right w:val="none" w:sz="0" w:space="0" w:color="auto"/>
      </w:divBdr>
    </w:div>
    <w:div w:id="7605535">
      <w:bodyDiv w:val="1"/>
      <w:marLeft w:val="0"/>
      <w:marRight w:val="0"/>
      <w:marTop w:val="0"/>
      <w:marBottom w:val="0"/>
      <w:divBdr>
        <w:top w:val="none" w:sz="0" w:space="0" w:color="auto"/>
        <w:left w:val="none" w:sz="0" w:space="0" w:color="auto"/>
        <w:bottom w:val="none" w:sz="0" w:space="0" w:color="auto"/>
        <w:right w:val="none" w:sz="0" w:space="0" w:color="auto"/>
      </w:divBdr>
    </w:div>
    <w:div w:id="7878795">
      <w:bodyDiv w:val="1"/>
      <w:marLeft w:val="0"/>
      <w:marRight w:val="0"/>
      <w:marTop w:val="0"/>
      <w:marBottom w:val="0"/>
      <w:divBdr>
        <w:top w:val="none" w:sz="0" w:space="0" w:color="auto"/>
        <w:left w:val="none" w:sz="0" w:space="0" w:color="auto"/>
        <w:bottom w:val="none" w:sz="0" w:space="0" w:color="auto"/>
        <w:right w:val="none" w:sz="0" w:space="0" w:color="auto"/>
      </w:divBdr>
    </w:div>
    <w:div w:id="8024625">
      <w:bodyDiv w:val="1"/>
      <w:marLeft w:val="0"/>
      <w:marRight w:val="0"/>
      <w:marTop w:val="0"/>
      <w:marBottom w:val="0"/>
      <w:divBdr>
        <w:top w:val="none" w:sz="0" w:space="0" w:color="auto"/>
        <w:left w:val="none" w:sz="0" w:space="0" w:color="auto"/>
        <w:bottom w:val="none" w:sz="0" w:space="0" w:color="auto"/>
        <w:right w:val="none" w:sz="0" w:space="0" w:color="auto"/>
      </w:divBdr>
    </w:div>
    <w:div w:id="8026602">
      <w:bodyDiv w:val="1"/>
      <w:marLeft w:val="0"/>
      <w:marRight w:val="0"/>
      <w:marTop w:val="0"/>
      <w:marBottom w:val="0"/>
      <w:divBdr>
        <w:top w:val="none" w:sz="0" w:space="0" w:color="auto"/>
        <w:left w:val="none" w:sz="0" w:space="0" w:color="auto"/>
        <w:bottom w:val="none" w:sz="0" w:space="0" w:color="auto"/>
        <w:right w:val="none" w:sz="0" w:space="0" w:color="auto"/>
      </w:divBdr>
    </w:div>
    <w:div w:id="8798138">
      <w:bodyDiv w:val="1"/>
      <w:marLeft w:val="0"/>
      <w:marRight w:val="0"/>
      <w:marTop w:val="0"/>
      <w:marBottom w:val="0"/>
      <w:divBdr>
        <w:top w:val="none" w:sz="0" w:space="0" w:color="auto"/>
        <w:left w:val="none" w:sz="0" w:space="0" w:color="auto"/>
        <w:bottom w:val="none" w:sz="0" w:space="0" w:color="auto"/>
        <w:right w:val="none" w:sz="0" w:space="0" w:color="auto"/>
      </w:divBdr>
    </w:div>
    <w:div w:id="8992911">
      <w:bodyDiv w:val="1"/>
      <w:marLeft w:val="0"/>
      <w:marRight w:val="0"/>
      <w:marTop w:val="0"/>
      <w:marBottom w:val="0"/>
      <w:divBdr>
        <w:top w:val="none" w:sz="0" w:space="0" w:color="auto"/>
        <w:left w:val="none" w:sz="0" w:space="0" w:color="auto"/>
        <w:bottom w:val="none" w:sz="0" w:space="0" w:color="auto"/>
        <w:right w:val="none" w:sz="0" w:space="0" w:color="auto"/>
      </w:divBdr>
    </w:div>
    <w:div w:id="9140062">
      <w:bodyDiv w:val="1"/>
      <w:marLeft w:val="0"/>
      <w:marRight w:val="0"/>
      <w:marTop w:val="0"/>
      <w:marBottom w:val="0"/>
      <w:divBdr>
        <w:top w:val="none" w:sz="0" w:space="0" w:color="auto"/>
        <w:left w:val="none" w:sz="0" w:space="0" w:color="auto"/>
        <w:bottom w:val="none" w:sz="0" w:space="0" w:color="auto"/>
        <w:right w:val="none" w:sz="0" w:space="0" w:color="auto"/>
      </w:divBdr>
    </w:div>
    <w:div w:id="9377158">
      <w:bodyDiv w:val="1"/>
      <w:marLeft w:val="0"/>
      <w:marRight w:val="0"/>
      <w:marTop w:val="0"/>
      <w:marBottom w:val="0"/>
      <w:divBdr>
        <w:top w:val="none" w:sz="0" w:space="0" w:color="auto"/>
        <w:left w:val="none" w:sz="0" w:space="0" w:color="auto"/>
        <w:bottom w:val="none" w:sz="0" w:space="0" w:color="auto"/>
        <w:right w:val="none" w:sz="0" w:space="0" w:color="auto"/>
      </w:divBdr>
    </w:div>
    <w:div w:id="10033719">
      <w:bodyDiv w:val="1"/>
      <w:marLeft w:val="0"/>
      <w:marRight w:val="0"/>
      <w:marTop w:val="0"/>
      <w:marBottom w:val="0"/>
      <w:divBdr>
        <w:top w:val="none" w:sz="0" w:space="0" w:color="auto"/>
        <w:left w:val="none" w:sz="0" w:space="0" w:color="auto"/>
        <w:bottom w:val="none" w:sz="0" w:space="0" w:color="auto"/>
        <w:right w:val="none" w:sz="0" w:space="0" w:color="auto"/>
      </w:divBdr>
    </w:div>
    <w:div w:id="10111948">
      <w:bodyDiv w:val="1"/>
      <w:marLeft w:val="0"/>
      <w:marRight w:val="0"/>
      <w:marTop w:val="0"/>
      <w:marBottom w:val="0"/>
      <w:divBdr>
        <w:top w:val="none" w:sz="0" w:space="0" w:color="auto"/>
        <w:left w:val="none" w:sz="0" w:space="0" w:color="auto"/>
        <w:bottom w:val="none" w:sz="0" w:space="0" w:color="auto"/>
        <w:right w:val="none" w:sz="0" w:space="0" w:color="auto"/>
      </w:divBdr>
    </w:div>
    <w:div w:id="11686889">
      <w:bodyDiv w:val="1"/>
      <w:marLeft w:val="0"/>
      <w:marRight w:val="0"/>
      <w:marTop w:val="0"/>
      <w:marBottom w:val="0"/>
      <w:divBdr>
        <w:top w:val="none" w:sz="0" w:space="0" w:color="auto"/>
        <w:left w:val="none" w:sz="0" w:space="0" w:color="auto"/>
        <w:bottom w:val="none" w:sz="0" w:space="0" w:color="auto"/>
        <w:right w:val="none" w:sz="0" w:space="0" w:color="auto"/>
      </w:divBdr>
    </w:div>
    <w:div w:id="11960270">
      <w:bodyDiv w:val="1"/>
      <w:marLeft w:val="0"/>
      <w:marRight w:val="0"/>
      <w:marTop w:val="0"/>
      <w:marBottom w:val="0"/>
      <w:divBdr>
        <w:top w:val="none" w:sz="0" w:space="0" w:color="auto"/>
        <w:left w:val="none" w:sz="0" w:space="0" w:color="auto"/>
        <w:bottom w:val="none" w:sz="0" w:space="0" w:color="auto"/>
        <w:right w:val="none" w:sz="0" w:space="0" w:color="auto"/>
      </w:divBdr>
    </w:div>
    <w:div w:id="12345673">
      <w:bodyDiv w:val="1"/>
      <w:marLeft w:val="0"/>
      <w:marRight w:val="0"/>
      <w:marTop w:val="0"/>
      <w:marBottom w:val="0"/>
      <w:divBdr>
        <w:top w:val="none" w:sz="0" w:space="0" w:color="auto"/>
        <w:left w:val="none" w:sz="0" w:space="0" w:color="auto"/>
        <w:bottom w:val="none" w:sz="0" w:space="0" w:color="auto"/>
        <w:right w:val="none" w:sz="0" w:space="0" w:color="auto"/>
      </w:divBdr>
    </w:div>
    <w:div w:id="14160628">
      <w:bodyDiv w:val="1"/>
      <w:marLeft w:val="0"/>
      <w:marRight w:val="0"/>
      <w:marTop w:val="0"/>
      <w:marBottom w:val="0"/>
      <w:divBdr>
        <w:top w:val="none" w:sz="0" w:space="0" w:color="auto"/>
        <w:left w:val="none" w:sz="0" w:space="0" w:color="auto"/>
        <w:bottom w:val="none" w:sz="0" w:space="0" w:color="auto"/>
        <w:right w:val="none" w:sz="0" w:space="0" w:color="auto"/>
      </w:divBdr>
    </w:div>
    <w:div w:id="14429381">
      <w:bodyDiv w:val="1"/>
      <w:marLeft w:val="0"/>
      <w:marRight w:val="0"/>
      <w:marTop w:val="0"/>
      <w:marBottom w:val="0"/>
      <w:divBdr>
        <w:top w:val="none" w:sz="0" w:space="0" w:color="auto"/>
        <w:left w:val="none" w:sz="0" w:space="0" w:color="auto"/>
        <w:bottom w:val="none" w:sz="0" w:space="0" w:color="auto"/>
        <w:right w:val="none" w:sz="0" w:space="0" w:color="auto"/>
      </w:divBdr>
    </w:div>
    <w:div w:id="14692406">
      <w:bodyDiv w:val="1"/>
      <w:marLeft w:val="0"/>
      <w:marRight w:val="0"/>
      <w:marTop w:val="0"/>
      <w:marBottom w:val="0"/>
      <w:divBdr>
        <w:top w:val="none" w:sz="0" w:space="0" w:color="auto"/>
        <w:left w:val="none" w:sz="0" w:space="0" w:color="auto"/>
        <w:bottom w:val="none" w:sz="0" w:space="0" w:color="auto"/>
        <w:right w:val="none" w:sz="0" w:space="0" w:color="auto"/>
      </w:divBdr>
    </w:div>
    <w:div w:id="14892638">
      <w:bodyDiv w:val="1"/>
      <w:marLeft w:val="0"/>
      <w:marRight w:val="0"/>
      <w:marTop w:val="0"/>
      <w:marBottom w:val="0"/>
      <w:divBdr>
        <w:top w:val="none" w:sz="0" w:space="0" w:color="auto"/>
        <w:left w:val="none" w:sz="0" w:space="0" w:color="auto"/>
        <w:bottom w:val="none" w:sz="0" w:space="0" w:color="auto"/>
        <w:right w:val="none" w:sz="0" w:space="0" w:color="auto"/>
      </w:divBdr>
    </w:div>
    <w:div w:id="14894250">
      <w:bodyDiv w:val="1"/>
      <w:marLeft w:val="0"/>
      <w:marRight w:val="0"/>
      <w:marTop w:val="0"/>
      <w:marBottom w:val="0"/>
      <w:divBdr>
        <w:top w:val="none" w:sz="0" w:space="0" w:color="auto"/>
        <w:left w:val="none" w:sz="0" w:space="0" w:color="auto"/>
        <w:bottom w:val="none" w:sz="0" w:space="0" w:color="auto"/>
        <w:right w:val="none" w:sz="0" w:space="0" w:color="auto"/>
      </w:divBdr>
    </w:div>
    <w:div w:id="14965066">
      <w:bodyDiv w:val="1"/>
      <w:marLeft w:val="0"/>
      <w:marRight w:val="0"/>
      <w:marTop w:val="0"/>
      <w:marBottom w:val="0"/>
      <w:divBdr>
        <w:top w:val="none" w:sz="0" w:space="0" w:color="auto"/>
        <w:left w:val="none" w:sz="0" w:space="0" w:color="auto"/>
        <w:bottom w:val="none" w:sz="0" w:space="0" w:color="auto"/>
        <w:right w:val="none" w:sz="0" w:space="0" w:color="auto"/>
      </w:divBdr>
    </w:div>
    <w:div w:id="15036875">
      <w:bodyDiv w:val="1"/>
      <w:marLeft w:val="0"/>
      <w:marRight w:val="0"/>
      <w:marTop w:val="0"/>
      <w:marBottom w:val="0"/>
      <w:divBdr>
        <w:top w:val="none" w:sz="0" w:space="0" w:color="auto"/>
        <w:left w:val="none" w:sz="0" w:space="0" w:color="auto"/>
        <w:bottom w:val="none" w:sz="0" w:space="0" w:color="auto"/>
        <w:right w:val="none" w:sz="0" w:space="0" w:color="auto"/>
      </w:divBdr>
    </w:div>
    <w:div w:id="15232140">
      <w:bodyDiv w:val="1"/>
      <w:marLeft w:val="0"/>
      <w:marRight w:val="0"/>
      <w:marTop w:val="0"/>
      <w:marBottom w:val="0"/>
      <w:divBdr>
        <w:top w:val="none" w:sz="0" w:space="0" w:color="auto"/>
        <w:left w:val="none" w:sz="0" w:space="0" w:color="auto"/>
        <w:bottom w:val="none" w:sz="0" w:space="0" w:color="auto"/>
        <w:right w:val="none" w:sz="0" w:space="0" w:color="auto"/>
      </w:divBdr>
    </w:div>
    <w:div w:id="15624384">
      <w:bodyDiv w:val="1"/>
      <w:marLeft w:val="0"/>
      <w:marRight w:val="0"/>
      <w:marTop w:val="0"/>
      <w:marBottom w:val="0"/>
      <w:divBdr>
        <w:top w:val="none" w:sz="0" w:space="0" w:color="auto"/>
        <w:left w:val="none" w:sz="0" w:space="0" w:color="auto"/>
        <w:bottom w:val="none" w:sz="0" w:space="0" w:color="auto"/>
        <w:right w:val="none" w:sz="0" w:space="0" w:color="auto"/>
      </w:divBdr>
    </w:div>
    <w:div w:id="15811878">
      <w:bodyDiv w:val="1"/>
      <w:marLeft w:val="0"/>
      <w:marRight w:val="0"/>
      <w:marTop w:val="0"/>
      <w:marBottom w:val="0"/>
      <w:divBdr>
        <w:top w:val="none" w:sz="0" w:space="0" w:color="auto"/>
        <w:left w:val="none" w:sz="0" w:space="0" w:color="auto"/>
        <w:bottom w:val="none" w:sz="0" w:space="0" w:color="auto"/>
        <w:right w:val="none" w:sz="0" w:space="0" w:color="auto"/>
      </w:divBdr>
    </w:div>
    <w:div w:id="16006477">
      <w:bodyDiv w:val="1"/>
      <w:marLeft w:val="0"/>
      <w:marRight w:val="0"/>
      <w:marTop w:val="0"/>
      <w:marBottom w:val="0"/>
      <w:divBdr>
        <w:top w:val="none" w:sz="0" w:space="0" w:color="auto"/>
        <w:left w:val="none" w:sz="0" w:space="0" w:color="auto"/>
        <w:bottom w:val="none" w:sz="0" w:space="0" w:color="auto"/>
        <w:right w:val="none" w:sz="0" w:space="0" w:color="auto"/>
      </w:divBdr>
    </w:div>
    <w:div w:id="16277221">
      <w:bodyDiv w:val="1"/>
      <w:marLeft w:val="0"/>
      <w:marRight w:val="0"/>
      <w:marTop w:val="0"/>
      <w:marBottom w:val="0"/>
      <w:divBdr>
        <w:top w:val="none" w:sz="0" w:space="0" w:color="auto"/>
        <w:left w:val="none" w:sz="0" w:space="0" w:color="auto"/>
        <w:bottom w:val="none" w:sz="0" w:space="0" w:color="auto"/>
        <w:right w:val="none" w:sz="0" w:space="0" w:color="auto"/>
      </w:divBdr>
    </w:div>
    <w:div w:id="16319293">
      <w:bodyDiv w:val="1"/>
      <w:marLeft w:val="0"/>
      <w:marRight w:val="0"/>
      <w:marTop w:val="0"/>
      <w:marBottom w:val="0"/>
      <w:divBdr>
        <w:top w:val="none" w:sz="0" w:space="0" w:color="auto"/>
        <w:left w:val="none" w:sz="0" w:space="0" w:color="auto"/>
        <w:bottom w:val="none" w:sz="0" w:space="0" w:color="auto"/>
        <w:right w:val="none" w:sz="0" w:space="0" w:color="auto"/>
      </w:divBdr>
    </w:div>
    <w:div w:id="16398421">
      <w:bodyDiv w:val="1"/>
      <w:marLeft w:val="0"/>
      <w:marRight w:val="0"/>
      <w:marTop w:val="0"/>
      <w:marBottom w:val="0"/>
      <w:divBdr>
        <w:top w:val="none" w:sz="0" w:space="0" w:color="auto"/>
        <w:left w:val="none" w:sz="0" w:space="0" w:color="auto"/>
        <w:bottom w:val="none" w:sz="0" w:space="0" w:color="auto"/>
        <w:right w:val="none" w:sz="0" w:space="0" w:color="auto"/>
      </w:divBdr>
    </w:div>
    <w:div w:id="16589093">
      <w:bodyDiv w:val="1"/>
      <w:marLeft w:val="0"/>
      <w:marRight w:val="0"/>
      <w:marTop w:val="0"/>
      <w:marBottom w:val="0"/>
      <w:divBdr>
        <w:top w:val="none" w:sz="0" w:space="0" w:color="auto"/>
        <w:left w:val="none" w:sz="0" w:space="0" w:color="auto"/>
        <w:bottom w:val="none" w:sz="0" w:space="0" w:color="auto"/>
        <w:right w:val="none" w:sz="0" w:space="0" w:color="auto"/>
      </w:divBdr>
    </w:div>
    <w:div w:id="16661479">
      <w:bodyDiv w:val="1"/>
      <w:marLeft w:val="0"/>
      <w:marRight w:val="0"/>
      <w:marTop w:val="0"/>
      <w:marBottom w:val="0"/>
      <w:divBdr>
        <w:top w:val="none" w:sz="0" w:space="0" w:color="auto"/>
        <w:left w:val="none" w:sz="0" w:space="0" w:color="auto"/>
        <w:bottom w:val="none" w:sz="0" w:space="0" w:color="auto"/>
        <w:right w:val="none" w:sz="0" w:space="0" w:color="auto"/>
      </w:divBdr>
    </w:div>
    <w:div w:id="16782822">
      <w:bodyDiv w:val="1"/>
      <w:marLeft w:val="0"/>
      <w:marRight w:val="0"/>
      <w:marTop w:val="0"/>
      <w:marBottom w:val="0"/>
      <w:divBdr>
        <w:top w:val="none" w:sz="0" w:space="0" w:color="auto"/>
        <w:left w:val="none" w:sz="0" w:space="0" w:color="auto"/>
        <w:bottom w:val="none" w:sz="0" w:space="0" w:color="auto"/>
        <w:right w:val="none" w:sz="0" w:space="0" w:color="auto"/>
      </w:divBdr>
    </w:div>
    <w:div w:id="17853655">
      <w:bodyDiv w:val="1"/>
      <w:marLeft w:val="0"/>
      <w:marRight w:val="0"/>
      <w:marTop w:val="0"/>
      <w:marBottom w:val="0"/>
      <w:divBdr>
        <w:top w:val="none" w:sz="0" w:space="0" w:color="auto"/>
        <w:left w:val="none" w:sz="0" w:space="0" w:color="auto"/>
        <w:bottom w:val="none" w:sz="0" w:space="0" w:color="auto"/>
        <w:right w:val="none" w:sz="0" w:space="0" w:color="auto"/>
      </w:divBdr>
    </w:div>
    <w:div w:id="17853980">
      <w:bodyDiv w:val="1"/>
      <w:marLeft w:val="0"/>
      <w:marRight w:val="0"/>
      <w:marTop w:val="0"/>
      <w:marBottom w:val="0"/>
      <w:divBdr>
        <w:top w:val="none" w:sz="0" w:space="0" w:color="auto"/>
        <w:left w:val="none" w:sz="0" w:space="0" w:color="auto"/>
        <w:bottom w:val="none" w:sz="0" w:space="0" w:color="auto"/>
        <w:right w:val="none" w:sz="0" w:space="0" w:color="auto"/>
      </w:divBdr>
    </w:div>
    <w:div w:id="19089671">
      <w:bodyDiv w:val="1"/>
      <w:marLeft w:val="0"/>
      <w:marRight w:val="0"/>
      <w:marTop w:val="0"/>
      <w:marBottom w:val="0"/>
      <w:divBdr>
        <w:top w:val="none" w:sz="0" w:space="0" w:color="auto"/>
        <w:left w:val="none" w:sz="0" w:space="0" w:color="auto"/>
        <w:bottom w:val="none" w:sz="0" w:space="0" w:color="auto"/>
        <w:right w:val="none" w:sz="0" w:space="0" w:color="auto"/>
      </w:divBdr>
    </w:div>
    <w:div w:id="19548811">
      <w:bodyDiv w:val="1"/>
      <w:marLeft w:val="0"/>
      <w:marRight w:val="0"/>
      <w:marTop w:val="0"/>
      <w:marBottom w:val="0"/>
      <w:divBdr>
        <w:top w:val="none" w:sz="0" w:space="0" w:color="auto"/>
        <w:left w:val="none" w:sz="0" w:space="0" w:color="auto"/>
        <w:bottom w:val="none" w:sz="0" w:space="0" w:color="auto"/>
        <w:right w:val="none" w:sz="0" w:space="0" w:color="auto"/>
      </w:divBdr>
    </w:div>
    <w:div w:id="19821772">
      <w:bodyDiv w:val="1"/>
      <w:marLeft w:val="0"/>
      <w:marRight w:val="0"/>
      <w:marTop w:val="0"/>
      <w:marBottom w:val="0"/>
      <w:divBdr>
        <w:top w:val="none" w:sz="0" w:space="0" w:color="auto"/>
        <w:left w:val="none" w:sz="0" w:space="0" w:color="auto"/>
        <w:bottom w:val="none" w:sz="0" w:space="0" w:color="auto"/>
        <w:right w:val="none" w:sz="0" w:space="0" w:color="auto"/>
      </w:divBdr>
    </w:div>
    <w:div w:id="20055017">
      <w:bodyDiv w:val="1"/>
      <w:marLeft w:val="0"/>
      <w:marRight w:val="0"/>
      <w:marTop w:val="0"/>
      <w:marBottom w:val="0"/>
      <w:divBdr>
        <w:top w:val="none" w:sz="0" w:space="0" w:color="auto"/>
        <w:left w:val="none" w:sz="0" w:space="0" w:color="auto"/>
        <w:bottom w:val="none" w:sz="0" w:space="0" w:color="auto"/>
        <w:right w:val="none" w:sz="0" w:space="0" w:color="auto"/>
      </w:divBdr>
    </w:div>
    <w:div w:id="20280296">
      <w:bodyDiv w:val="1"/>
      <w:marLeft w:val="0"/>
      <w:marRight w:val="0"/>
      <w:marTop w:val="0"/>
      <w:marBottom w:val="0"/>
      <w:divBdr>
        <w:top w:val="none" w:sz="0" w:space="0" w:color="auto"/>
        <w:left w:val="none" w:sz="0" w:space="0" w:color="auto"/>
        <w:bottom w:val="none" w:sz="0" w:space="0" w:color="auto"/>
        <w:right w:val="none" w:sz="0" w:space="0" w:color="auto"/>
      </w:divBdr>
    </w:div>
    <w:div w:id="21369695">
      <w:bodyDiv w:val="1"/>
      <w:marLeft w:val="0"/>
      <w:marRight w:val="0"/>
      <w:marTop w:val="0"/>
      <w:marBottom w:val="0"/>
      <w:divBdr>
        <w:top w:val="none" w:sz="0" w:space="0" w:color="auto"/>
        <w:left w:val="none" w:sz="0" w:space="0" w:color="auto"/>
        <w:bottom w:val="none" w:sz="0" w:space="0" w:color="auto"/>
        <w:right w:val="none" w:sz="0" w:space="0" w:color="auto"/>
      </w:divBdr>
    </w:div>
    <w:div w:id="21790403">
      <w:bodyDiv w:val="1"/>
      <w:marLeft w:val="0"/>
      <w:marRight w:val="0"/>
      <w:marTop w:val="0"/>
      <w:marBottom w:val="0"/>
      <w:divBdr>
        <w:top w:val="none" w:sz="0" w:space="0" w:color="auto"/>
        <w:left w:val="none" w:sz="0" w:space="0" w:color="auto"/>
        <w:bottom w:val="none" w:sz="0" w:space="0" w:color="auto"/>
        <w:right w:val="none" w:sz="0" w:space="0" w:color="auto"/>
      </w:divBdr>
    </w:div>
    <w:div w:id="21826086">
      <w:bodyDiv w:val="1"/>
      <w:marLeft w:val="0"/>
      <w:marRight w:val="0"/>
      <w:marTop w:val="0"/>
      <w:marBottom w:val="0"/>
      <w:divBdr>
        <w:top w:val="none" w:sz="0" w:space="0" w:color="auto"/>
        <w:left w:val="none" w:sz="0" w:space="0" w:color="auto"/>
        <w:bottom w:val="none" w:sz="0" w:space="0" w:color="auto"/>
        <w:right w:val="none" w:sz="0" w:space="0" w:color="auto"/>
      </w:divBdr>
    </w:div>
    <w:div w:id="22170708">
      <w:bodyDiv w:val="1"/>
      <w:marLeft w:val="0"/>
      <w:marRight w:val="0"/>
      <w:marTop w:val="0"/>
      <w:marBottom w:val="0"/>
      <w:divBdr>
        <w:top w:val="none" w:sz="0" w:space="0" w:color="auto"/>
        <w:left w:val="none" w:sz="0" w:space="0" w:color="auto"/>
        <w:bottom w:val="none" w:sz="0" w:space="0" w:color="auto"/>
        <w:right w:val="none" w:sz="0" w:space="0" w:color="auto"/>
      </w:divBdr>
    </w:div>
    <w:div w:id="22295521">
      <w:bodyDiv w:val="1"/>
      <w:marLeft w:val="0"/>
      <w:marRight w:val="0"/>
      <w:marTop w:val="0"/>
      <w:marBottom w:val="0"/>
      <w:divBdr>
        <w:top w:val="none" w:sz="0" w:space="0" w:color="auto"/>
        <w:left w:val="none" w:sz="0" w:space="0" w:color="auto"/>
        <w:bottom w:val="none" w:sz="0" w:space="0" w:color="auto"/>
        <w:right w:val="none" w:sz="0" w:space="0" w:color="auto"/>
      </w:divBdr>
    </w:div>
    <w:div w:id="22948091">
      <w:bodyDiv w:val="1"/>
      <w:marLeft w:val="0"/>
      <w:marRight w:val="0"/>
      <w:marTop w:val="0"/>
      <w:marBottom w:val="0"/>
      <w:divBdr>
        <w:top w:val="none" w:sz="0" w:space="0" w:color="auto"/>
        <w:left w:val="none" w:sz="0" w:space="0" w:color="auto"/>
        <w:bottom w:val="none" w:sz="0" w:space="0" w:color="auto"/>
        <w:right w:val="none" w:sz="0" w:space="0" w:color="auto"/>
      </w:divBdr>
    </w:div>
    <w:div w:id="23287815">
      <w:bodyDiv w:val="1"/>
      <w:marLeft w:val="0"/>
      <w:marRight w:val="0"/>
      <w:marTop w:val="0"/>
      <w:marBottom w:val="0"/>
      <w:divBdr>
        <w:top w:val="none" w:sz="0" w:space="0" w:color="auto"/>
        <w:left w:val="none" w:sz="0" w:space="0" w:color="auto"/>
        <w:bottom w:val="none" w:sz="0" w:space="0" w:color="auto"/>
        <w:right w:val="none" w:sz="0" w:space="0" w:color="auto"/>
      </w:divBdr>
    </w:div>
    <w:div w:id="23605901">
      <w:bodyDiv w:val="1"/>
      <w:marLeft w:val="0"/>
      <w:marRight w:val="0"/>
      <w:marTop w:val="0"/>
      <w:marBottom w:val="0"/>
      <w:divBdr>
        <w:top w:val="none" w:sz="0" w:space="0" w:color="auto"/>
        <w:left w:val="none" w:sz="0" w:space="0" w:color="auto"/>
        <w:bottom w:val="none" w:sz="0" w:space="0" w:color="auto"/>
        <w:right w:val="none" w:sz="0" w:space="0" w:color="auto"/>
      </w:divBdr>
    </w:div>
    <w:div w:id="24253260">
      <w:bodyDiv w:val="1"/>
      <w:marLeft w:val="0"/>
      <w:marRight w:val="0"/>
      <w:marTop w:val="0"/>
      <w:marBottom w:val="0"/>
      <w:divBdr>
        <w:top w:val="none" w:sz="0" w:space="0" w:color="auto"/>
        <w:left w:val="none" w:sz="0" w:space="0" w:color="auto"/>
        <w:bottom w:val="none" w:sz="0" w:space="0" w:color="auto"/>
        <w:right w:val="none" w:sz="0" w:space="0" w:color="auto"/>
      </w:divBdr>
    </w:div>
    <w:div w:id="24986684">
      <w:bodyDiv w:val="1"/>
      <w:marLeft w:val="0"/>
      <w:marRight w:val="0"/>
      <w:marTop w:val="0"/>
      <w:marBottom w:val="0"/>
      <w:divBdr>
        <w:top w:val="none" w:sz="0" w:space="0" w:color="auto"/>
        <w:left w:val="none" w:sz="0" w:space="0" w:color="auto"/>
        <w:bottom w:val="none" w:sz="0" w:space="0" w:color="auto"/>
        <w:right w:val="none" w:sz="0" w:space="0" w:color="auto"/>
      </w:divBdr>
    </w:div>
    <w:div w:id="25061844">
      <w:bodyDiv w:val="1"/>
      <w:marLeft w:val="0"/>
      <w:marRight w:val="0"/>
      <w:marTop w:val="0"/>
      <w:marBottom w:val="0"/>
      <w:divBdr>
        <w:top w:val="none" w:sz="0" w:space="0" w:color="auto"/>
        <w:left w:val="none" w:sz="0" w:space="0" w:color="auto"/>
        <w:bottom w:val="none" w:sz="0" w:space="0" w:color="auto"/>
        <w:right w:val="none" w:sz="0" w:space="0" w:color="auto"/>
      </w:divBdr>
    </w:div>
    <w:div w:id="25103215">
      <w:bodyDiv w:val="1"/>
      <w:marLeft w:val="0"/>
      <w:marRight w:val="0"/>
      <w:marTop w:val="0"/>
      <w:marBottom w:val="0"/>
      <w:divBdr>
        <w:top w:val="none" w:sz="0" w:space="0" w:color="auto"/>
        <w:left w:val="none" w:sz="0" w:space="0" w:color="auto"/>
        <w:bottom w:val="none" w:sz="0" w:space="0" w:color="auto"/>
        <w:right w:val="none" w:sz="0" w:space="0" w:color="auto"/>
      </w:divBdr>
    </w:div>
    <w:div w:id="25107465">
      <w:bodyDiv w:val="1"/>
      <w:marLeft w:val="0"/>
      <w:marRight w:val="0"/>
      <w:marTop w:val="0"/>
      <w:marBottom w:val="0"/>
      <w:divBdr>
        <w:top w:val="none" w:sz="0" w:space="0" w:color="auto"/>
        <w:left w:val="none" w:sz="0" w:space="0" w:color="auto"/>
        <w:bottom w:val="none" w:sz="0" w:space="0" w:color="auto"/>
        <w:right w:val="none" w:sz="0" w:space="0" w:color="auto"/>
      </w:divBdr>
    </w:div>
    <w:div w:id="25180181">
      <w:bodyDiv w:val="1"/>
      <w:marLeft w:val="0"/>
      <w:marRight w:val="0"/>
      <w:marTop w:val="0"/>
      <w:marBottom w:val="0"/>
      <w:divBdr>
        <w:top w:val="none" w:sz="0" w:space="0" w:color="auto"/>
        <w:left w:val="none" w:sz="0" w:space="0" w:color="auto"/>
        <w:bottom w:val="none" w:sz="0" w:space="0" w:color="auto"/>
        <w:right w:val="none" w:sz="0" w:space="0" w:color="auto"/>
      </w:divBdr>
    </w:div>
    <w:div w:id="25567913">
      <w:bodyDiv w:val="1"/>
      <w:marLeft w:val="0"/>
      <w:marRight w:val="0"/>
      <w:marTop w:val="0"/>
      <w:marBottom w:val="0"/>
      <w:divBdr>
        <w:top w:val="none" w:sz="0" w:space="0" w:color="auto"/>
        <w:left w:val="none" w:sz="0" w:space="0" w:color="auto"/>
        <w:bottom w:val="none" w:sz="0" w:space="0" w:color="auto"/>
        <w:right w:val="none" w:sz="0" w:space="0" w:color="auto"/>
      </w:divBdr>
    </w:div>
    <w:div w:id="26025764">
      <w:bodyDiv w:val="1"/>
      <w:marLeft w:val="0"/>
      <w:marRight w:val="0"/>
      <w:marTop w:val="0"/>
      <w:marBottom w:val="0"/>
      <w:divBdr>
        <w:top w:val="none" w:sz="0" w:space="0" w:color="auto"/>
        <w:left w:val="none" w:sz="0" w:space="0" w:color="auto"/>
        <w:bottom w:val="none" w:sz="0" w:space="0" w:color="auto"/>
        <w:right w:val="none" w:sz="0" w:space="0" w:color="auto"/>
      </w:divBdr>
    </w:div>
    <w:div w:id="26101730">
      <w:bodyDiv w:val="1"/>
      <w:marLeft w:val="0"/>
      <w:marRight w:val="0"/>
      <w:marTop w:val="0"/>
      <w:marBottom w:val="0"/>
      <w:divBdr>
        <w:top w:val="none" w:sz="0" w:space="0" w:color="auto"/>
        <w:left w:val="none" w:sz="0" w:space="0" w:color="auto"/>
        <w:bottom w:val="none" w:sz="0" w:space="0" w:color="auto"/>
        <w:right w:val="none" w:sz="0" w:space="0" w:color="auto"/>
      </w:divBdr>
    </w:div>
    <w:div w:id="26179254">
      <w:bodyDiv w:val="1"/>
      <w:marLeft w:val="0"/>
      <w:marRight w:val="0"/>
      <w:marTop w:val="0"/>
      <w:marBottom w:val="0"/>
      <w:divBdr>
        <w:top w:val="none" w:sz="0" w:space="0" w:color="auto"/>
        <w:left w:val="none" w:sz="0" w:space="0" w:color="auto"/>
        <w:bottom w:val="none" w:sz="0" w:space="0" w:color="auto"/>
        <w:right w:val="none" w:sz="0" w:space="0" w:color="auto"/>
      </w:divBdr>
    </w:div>
    <w:div w:id="26299829">
      <w:bodyDiv w:val="1"/>
      <w:marLeft w:val="0"/>
      <w:marRight w:val="0"/>
      <w:marTop w:val="0"/>
      <w:marBottom w:val="0"/>
      <w:divBdr>
        <w:top w:val="none" w:sz="0" w:space="0" w:color="auto"/>
        <w:left w:val="none" w:sz="0" w:space="0" w:color="auto"/>
        <w:bottom w:val="none" w:sz="0" w:space="0" w:color="auto"/>
        <w:right w:val="none" w:sz="0" w:space="0" w:color="auto"/>
      </w:divBdr>
    </w:div>
    <w:div w:id="26374298">
      <w:bodyDiv w:val="1"/>
      <w:marLeft w:val="0"/>
      <w:marRight w:val="0"/>
      <w:marTop w:val="0"/>
      <w:marBottom w:val="0"/>
      <w:divBdr>
        <w:top w:val="none" w:sz="0" w:space="0" w:color="auto"/>
        <w:left w:val="none" w:sz="0" w:space="0" w:color="auto"/>
        <w:bottom w:val="none" w:sz="0" w:space="0" w:color="auto"/>
        <w:right w:val="none" w:sz="0" w:space="0" w:color="auto"/>
      </w:divBdr>
    </w:div>
    <w:div w:id="26877816">
      <w:bodyDiv w:val="1"/>
      <w:marLeft w:val="0"/>
      <w:marRight w:val="0"/>
      <w:marTop w:val="0"/>
      <w:marBottom w:val="0"/>
      <w:divBdr>
        <w:top w:val="none" w:sz="0" w:space="0" w:color="auto"/>
        <w:left w:val="none" w:sz="0" w:space="0" w:color="auto"/>
        <w:bottom w:val="none" w:sz="0" w:space="0" w:color="auto"/>
        <w:right w:val="none" w:sz="0" w:space="0" w:color="auto"/>
      </w:divBdr>
    </w:div>
    <w:div w:id="27265807">
      <w:bodyDiv w:val="1"/>
      <w:marLeft w:val="0"/>
      <w:marRight w:val="0"/>
      <w:marTop w:val="0"/>
      <w:marBottom w:val="0"/>
      <w:divBdr>
        <w:top w:val="none" w:sz="0" w:space="0" w:color="auto"/>
        <w:left w:val="none" w:sz="0" w:space="0" w:color="auto"/>
        <w:bottom w:val="none" w:sz="0" w:space="0" w:color="auto"/>
        <w:right w:val="none" w:sz="0" w:space="0" w:color="auto"/>
      </w:divBdr>
    </w:div>
    <w:div w:id="27881952">
      <w:bodyDiv w:val="1"/>
      <w:marLeft w:val="0"/>
      <w:marRight w:val="0"/>
      <w:marTop w:val="0"/>
      <w:marBottom w:val="0"/>
      <w:divBdr>
        <w:top w:val="none" w:sz="0" w:space="0" w:color="auto"/>
        <w:left w:val="none" w:sz="0" w:space="0" w:color="auto"/>
        <w:bottom w:val="none" w:sz="0" w:space="0" w:color="auto"/>
        <w:right w:val="none" w:sz="0" w:space="0" w:color="auto"/>
      </w:divBdr>
    </w:div>
    <w:div w:id="28068627">
      <w:bodyDiv w:val="1"/>
      <w:marLeft w:val="0"/>
      <w:marRight w:val="0"/>
      <w:marTop w:val="0"/>
      <w:marBottom w:val="0"/>
      <w:divBdr>
        <w:top w:val="none" w:sz="0" w:space="0" w:color="auto"/>
        <w:left w:val="none" w:sz="0" w:space="0" w:color="auto"/>
        <w:bottom w:val="none" w:sz="0" w:space="0" w:color="auto"/>
        <w:right w:val="none" w:sz="0" w:space="0" w:color="auto"/>
      </w:divBdr>
    </w:div>
    <w:div w:id="29107497">
      <w:bodyDiv w:val="1"/>
      <w:marLeft w:val="0"/>
      <w:marRight w:val="0"/>
      <w:marTop w:val="0"/>
      <w:marBottom w:val="0"/>
      <w:divBdr>
        <w:top w:val="none" w:sz="0" w:space="0" w:color="auto"/>
        <w:left w:val="none" w:sz="0" w:space="0" w:color="auto"/>
        <w:bottom w:val="none" w:sz="0" w:space="0" w:color="auto"/>
        <w:right w:val="none" w:sz="0" w:space="0" w:color="auto"/>
      </w:divBdr>
    </w:div>
    <w:div w:id="29234324">
      <w:bodyDiv w:val="1"/>
      <w:marLeft w:val="0"/>
      <w:marRight w:val="0"/>
      <w:marTop w:val="0"/>
      <w:marBottom w:val="0"/>
      <w:divBdr>
        <w:top w:val="none" w:sz="0" w:space="0" w:color="auto"/>
        <w:left w:val="none" w:sz="0" w:space="0" w:color="auto"/>
        <w:bottom w:val="none" w:sz="0" w:space="0" w:color="auto"/>
        <w:right w:val="none" w:sz="0" w:space="0" w:color="auto"/>
      </w:divBdr>
    </w:div>
    <w:div w:id="29260423">
      <w:bodyDiv w:val="1"/>
      <w:marLeft w:val="0"/>
      <w:marRight w:val="0"/>
      <w:marTop w:val="0"/>
      <w:marBottom w:val="0"/>
      <w:divBdr>
        <w:top w:val="none" w:sz="0" w:space="0" w:color="auto"/>
        <w:left w:val="none" w:sz="0" w:space="0" w:color="auto"/>
        <w:bottom w:val="none" w:sz="0" w:space="0" w:color="auto"/>
        <w:right w:val="none" w:sz="0" w:space="0" w:color="auto"/>
      </w:divBdr>
    </w:div>
    <w:div w:id="29308045">
      <w:bodyDiv w:val="1"/>
      <w:marLeft w:val="0"/>
      <w:marRight w:val="0"/>
      <w:marTop w:val="0"/>
      <w:marBottom w:val="0"/>
      <w:divBdr>
        <w:top w:val="none" w:sz="0" w:space="0" w:color="auto"/>
        <w:left w:val="none" w:sz="0" w:space="0" w:color="auto"/>
        <w:bottom w:val="none" w:sz="0" w:space="0" w:color="auto"/>
        <w:right w:val="none" w:sz="0" w:space="0" w:color="auto"/>
      </w:divBdr>
    </w:div>
    <w:div w:id="30040374">
      <w:bodyDiv w:val="1"/>
      <w:marLeft w:val="0"/>
      <w:marRight w:val="0"/>
      <w:marTop w:val="0"/>
      <w:marBottom w:val="0"/>
      <w:divBdr>
        <w:top w:val="none" w:sz="0" w:space="0" w:color="auto"/>
        <w:left w:val="none" w:sz="0" w:space="0" w:color="auto"/>
        <w:bottom w:val="none" w:sz="0" w:space="0" w:color="auto"/>
        <w:right w:val="none" w:sz="0" w:space="0" w:color="auto"/>
      </w:divBdr>
    </w:div>
    <w:div w:id="30156800">
      <w:bodyDiv w:val="1"/>
      <w:marLeft w:val="0"/>
      <w:marRight w:val="0"/>
      <w:marTop w:val="0"/>
      <w:marBottom w:val="0"/>
      <w:divBdr>
        <w:top w:val="none" w:sz="0" w:space="0" w:color="auto"/>
        <w:left w:val="none" w:sz="0" w:space="0" w:color="auto"/>
        <w:bottom w:val="none" w:sz="0" w:space="0" w:color="auto"/>
        <w:right w:val="none" w:sz="0" w:space="0" w:color="auto"/>
      </w:divBdr>
    </w:div>
    <w:div w:id="30765096">
      <w:bodyDiv w:val="1"/>
      <w:marLeft w:val="0"/>
      <w:marRight w:val="0"/>
      <w:marTop w:val="0"/>
      <w:marBottom w:val="0"/>
      <w:divBdr>
        <w:top w:val="none" w:sz="0" w:space="0" w:color="auto"/>
        <w:left w:val="none" w:sz="0" w:space="0" w:color="auto"/>
        <w:bottom w:val="none" w:sz="0" w:space="0" w:color="auto"/>
        <w:right w:val="none" w:sz="0" w:space="0" w:color="auto"/>
      </w:divBdr>
    </w:div>
    <w:div w:id="31882597">
      <w:bodyDiv w:val="1"/>
      <w:marLeft w:val="0"/>
      <w:marRight w:val="0"/>
      <w:marTop w:val="0"/>
      <w:marBottom w:val="0"/>
      <w:divBdr>
        <w:top w:val="none" w:sz="0" w:space="0" w:color="auto"/>
        <w:left w:val="none" w:sz="0" w:space="0" w:color="auto"/>
        <w:bottom w:val="none" w:sz="0" w:space="0" w:color="auto"/>
        <w:right w:val="none" w:sz="0" w:space="0" w:color="auto"/>
      </w:divBdr>
    </w:div>
    <w:div w:id="32506409">
      <w:bodyDiv w:val="1"/>
      <w:marLeft w:val="0"/>
      <w:marRight w:val="0"/>
      <w:marTop w:val="0"/>
      <w:marBottom w:val="0"/>
      <w:divBdr>
        <w:top w:val="none" w:sz="0" w:space="0" w:color="auto"/>
        <w:left w:val="none" w:sz="0" w:space="0" w:color="auto"/>
        <w:bottom w:val="none" w:sz="0" w:space="0" w:color="auto"/>
        <w:right w:val="none" w:sz="0" w:space="0" w:color="auto"/>
      </w:divBdr>
    </w:div>
    <w:div w:id="33509793">
      <w:bodyDiv w:val="1"/>
      <w:marLeft w:val="0"/>
      <w:marRight w:val="0"/>
      <w:marTop w:val="0"/>
      <w:marBottom w:val="0"/>
      <w:divBdr>
        <w:top w:val="none" w:sz="0" w:space="0" w:color="auto"/>
        <w:left w:val="none" w:sz="0" w:space="0" w:color="auto"/>
        <w:bottom w:val="none" w:sz="0" w:space="0" w:color="auto"/>
        <w:right w:val="none" w:sz="0" w:space="0" w:color="auto"/>
      </w:divBdr>
    </w:div>
    <w:div w:id="34088510">
      <w:bodyDiv w:val="1"/>
      <w:marLeft w:val="0"/>
      <w:marRight w:val="0"/>
      <w:marTop w:val="0"/>
      <w:marBottom w:val="0"/>
      <w:divBdr>
        <w:top w:val="none" w:sz="0" w:space="0" w:color="auto"/>
        <w:left w:val="none" w:sz="0" w:space="0" w:color="auto"/>
        <w:bottom w:val="none" w:sz="0" w:space="0" w:color="auto"/>
        <w:right w:val="none" w:sz="0" w:space="0" w:color="auto"/>
      </w:divBdr>
    </w:div>
    <w:div w:id="34627208">
      <w:bodyDiv w:val="1"/>
      <w:marLeft w:val="0"/>
      <w:marRight w:val="0"/>
      <w:marTop w:val="0"/>
      <w:marBottom w:val="0"/>
      <w:divBdr>
        <w:top w:val="none" w:sz="0" w:space="0" w:color="auto"/>
        <w:left w:val="none" w:sz="0" w:space="0" w:color="auto"/>
        <w:bottom w:val="none" w:sz="0" w:space="0" w:color="auto"/>
        <w:right w:val="none" w:sz="0" w:space="0" w:color="auto"/>
      </w:divBdr>
    </w:div>
    <w:div w:id="35083215">
      <w:bodyDiv w:val="1"/>
      <w:marLeft w:val="0"/>
      <w:marRight w:val="0"/>
      <w:marTop w:val="0"/>
      <w:marBottom w:val="0"/>
      <w:divBdr>
        <w:top w:val="none" w:sz="0" w:space="0" w:color="auto"/>
        <w:left w:val="none" w:sz="0" w:space="0" w:color="auto"/>
        <w:bottom w:val="none" w:sz="0" w:space="0" w:color="auto"/>
        <w:right w:val="none" w:sz="0" w:space="0" w:color="auto"/>
      </w:divBdr>
    </w:div>
    <w:div w:id="35204797">
      <w:bodyDiv w:val="1"/>
      <w:marLeft w:val="0"/>
      <w:marRight w:val="0"/>
      <w:marTop w:val="0"/>
      <w:marBottom w:val="0"/>
      <w:divBdr>
        <w:top w:val="none" w:sz="0" w:space="0" w:color="auto"/>
        <w:left w:val="none" w:sz="0" w:space="0" w:color="auto"/>
        <w:bottom w:val="none" w:sz="0" w:space="0" w:color="auto"/>
        <w:right w:val="none" w:sz="0" w:space="0" w:color="auto"/>
      </w:divBdr>
    </w:div>
    <w:div w:id="35475858">
      <w:bodyDiv w:val="1"/>
      <w:marLeft w:val="0"/>
      <w:marRight w:val="0"/>
      <w:marTop w:val="0"/>
      <w:marBottom w:val="0"/>
      <w:divBdr>
        <w:top w:val="none" w:sz="0" w:space="0" w:color="auto"/>
        <w:left w:val="none" w:sz="0" w:space="0" w:color="auto"/>
        <w:bottom w:val="none" w:sz="0" w:space="0" w:color="auto"/>
        <w:right w:val="none" w:sz="0" w:space="0" w:color="auto"/>
      </w:divBdr>
    </w:div>
    <w:div w:id="35547860">
      <w:bodyDiv w:val="1"/>
      <w:marLeft w:val="0"/>
      <w:marRight w:val="0"/>
      <w:marTop w:val="0"/>
      <w:marBottom w:val="0"/>
      <w:divBdr>
        <w:top w:val="none" w:sz="0" w:space="0" w:color="auto"/>
        <w:left w:val="none" w:sz="0" w:space="0" w:color="auto"/>
        <w:bottom w:val="none" w:sz="0" w:space="0" w:color="auto"/>
        <w:right w:val="none" w:sz="0" w:space="0" w:color="auto"/>
      </w:divBdr>
    </w:div>
    <w:div w:id="35587773">
      <w:bodyDiv w:val="1"/>
      <w:marLeft w:val="0"/>
      <w:marRight w:val="0"/>
      <w:marTop w:val="0"/>
      <w:marBottom w:val="0"/>
      <w:divBdr>
        <w:top w:val="none" w:sz="0" w:space="0" w:color="auto"/>
        <w:left w:val="none" w:sz="0" w:space="0" w:color="auto"/>
        <w:bottom w:val="none" w:sz="0" w:space="0" w:color="auto"/>
        <w:right w:val="none" w:sz="0" w:space="0" w:color="auto"/>
      </w:divBdr>
    </w:div>
    <w:div w:id="36316575">
      <w:bodyDiv w:val="1"/>
      <w:marLeft w:val="0"/>
      <w:marRight w:val="0"/>
      <w:marTop w:val="0"/>
      <w:marBottom w:val="0"/>
      <w:divBdr>
        <w:top w:val="none" w:sz="0" w:space="0" w:color="auto"/>
        <w:left w:val="none" w:sz="0" w:space="0" w:color="auto"/>
        <w:bottom w:val="none" w:sz="0" w:space="0" w:color="auto"/>
        <w:right w:val="none" w:sz="0" w:space="0" w:color="auto"/>
      </w:divBdr>
    </w:div>
    <w:div w:id="36515999">
      <w:bodyDiv w:val="1"/>
      <w:marLeft w:val="0"/>
      <w:marRight w:val="0"/>
      <w:marTop w:val="0"/>
      <w:marBottom w:val="0"/>
      <w:divBdr>
        <w:top w:val="none" w:sz="0" w:space="0" w:color="auto"/>
        <w:left w:val="none" w:sz="0" w:space="0" w:color="auto"/>
        <w:bottom w:val="none" w:sz="0" w:space="0" w:color="auto"/>
        <w:right w:val="none" w:sz="0" w:space="0" w:color="auto"/>
      </w:divBdr>
    </w:div>
    <w:div w:id="36703052">
      <w:bodyDiv w:val="1"/>
      <w:marLeft w:val="0"/>
      <w:marRight w:val="0"/>
      <w:marTop w:val="0"/>
      <w:marBottom w:val="0"/>
      <w:divBdr>
        <w:top w:val="none" w:sz="0" w:space="0" w:color="auto"/>
        <w:left w:val="none" w:sz="0" w:space="0" w:color="auto"/>
        <w:bottom w:val="none" w:sz="0" w:space="0" w:color="auto"/>
        <w:right w:val="none" w:sz="0" w:space="0" w:color="auto"/>
      </w:divBdr>
    </w:div>
    <w:div w:id="36707476">
      <w:bodyDiv w:val="1"/>
      <w:marLeft w:val="0"/>
      <w:marRight w:val="0"/>
      <w:marTop w:val="0"/>
      <w:marBottom w:val="0"/>
      <w:divBdr>
        <w:top w:val="none" w:sz="0" w:space="0" w:color="auto"/>
        <w:left w:val="none" w:sz="0" w:space="0" w:color="auto"/>
        <w:bottom w:val="none" w:sz="0" w:space="0" w:color="auto"/>
        <w:right w:val="none" w:sz="0" w:space="0" w:color="auto"/>
      </w:divBdr>
    </w:div>
    <w:div w:id="36857448">
      <w:bodyDiv w:val="1"/>
      <w:marLeft w:val="0"/>
      <w:marRight w:val="0"/>
      <w:marTop w:val="0"/>
      <w:marBottom w:val="0"/>
      <w:divBdr>
        <w:top w:val="none" w:sz="0" w:space="0" w:color="auto"/>
        <w:left w:val="none" w:sz="0" w:space="0" w:color="auto"/>
        <w:bottom w:val="none" w:sz="0" w:space="0" w:color="auto"/>
        <w:right w:val="none" w:sz="0" w:space="0" w:color="auto"/>
      </w:divBdr>
    </w:div>
    <w:div w:id="37631029">
      <w:bodyDiv w:val="1"/>
      <w:marLeft w:val="0"/>
      <w:marRight w:val="0"/>
      <w:marTop w:val="0"/>
      <w:marBottom w:val="0"/>
      <w:divBdr>
        <w:top w:val="none" w:sz="0" w:space="0" w:color="auto"/>
        <w:left w:val="none" w:sz="0" w:space="0" w:color="auto"/>
        <w:bottom w:val="none" w:sz="0" w:space="0" w:color="auto"/>
        <w:right w:val="none" w:sz="0" w:space="0" w:color="auto"/>
      </w:divBdr>
    </w:div>
    <w:div w:id="37752688">
      <w:bodyDiv w:val="1"/>
      <w:marLeft w:val="0"/>
      <w:marRight w:val="0"/>
      <w:marTop w:val="0"/>
      <w:marBottom w:val="0"/>
      <w:divBdr>
        <w:top w:val="none" w:sz="0" w:space="0" w:color="auto"/>
        <w:left w:val="none" w:sz="0" w:space="0" w:color="auto"/>
        <w:bottom w:val="none" w:sz="0" w:space="0" w:color="auto"/>
        <w:right w:val="none" w:sz="0" w:space="0" w:color="auto"/>
      </w:divBdr>
    </w:div>
    <w:div w:id="38669319">
      <w:bodyDiv w:val="1"/>
      <w:marLeft w:val="0"/>
      <w:marRight w:val="0"/>
      <w:marTop w:val="0"/>
      <w:marBottom w:val="0"/>
      <w:divBdr>
        <w:top w:val="none" w:sz="0" w:space="0" w:color="auto"/>
        <w:left w:val="none" w:sz="0" w:space="0" w:color="auto"/>
        <w:bottom w:val="none" w:sz="0" w:space="0" w:color="auto"/>
        <w:right w:val="none" w:sz="0" w:space="0" w:color="auto"/>
      </w:divBdr>
    </w:div>
    <w:div w:id="38743307">
      <w:bodyDiv w:val="1"/>
      <w:marLeft w:val="0"/>
      <w:marRight w:val="0"/>
      <w:marTop w:val="0"/>
      <w:marBottom w:val="0"/>
      <w:divBdr>
        <w:top w:val="none" w:sz="0" w:space="0" w:color="auto"/>
        <w:left w:val="none" w:sz="0" w:space="0" w:color="auto"/>
        <w:bottom w:val="none" w:sz="0" w:space="0" w:color="auto"/>
        <w:right w:val="none" w:sz="0" w:space="0" w:color="auto"/>
      </w:divBdr>
    </w:div>
    <w:div w:id="38894416">
      <w:bodyDiv w:val="1"/>
      <w:marLeft w:val="0"/>
      <w:marRight w:val="0"/>
      <w:marTop w:val="0"/>
      <w:marBottom w:val="0"/>
      <w:divBdr>
        <w:top w:val="none" w:sz="0" w:space="0" w:color="auto"/>
        <w:left w:val="none" w:sz="0" w:space="0" w:color="auto"/>
        <w:bottom w:val="none" w:sz="0" w:space="0" w:color="auto"/>
        <w:right w:val="none" w:sz="0" w:space="0" w:color="auto"/>
      </w:divBdr>
    </w:div>
    <w:div w:id="39091063">
      <w:bodyDiv w:val="1"/>
      <w:marLeft w:val="0"/>
      <w:marRight w:val="0"/>
      <w:marTop w:val="0"/>
      <w:marBottom w:val="0"/>
      <w:divBdr>
        <w:top w:val="none" w:sz="0" w:space="0" w:color="auto"/>
        <w:left w:val="none" w:sz="0" w:space="0" w:color="auto"/>
        <w:bottom w:val="none" w:sz="0" w:space="0" w:color="auto"/>
        <w:right w:val="none" w:sz="0" w:space="0" w:color="auto"/>
      </w:divBdr>
    </w:div>
    <w:div w:id="39211738">
      <w:bodyDiv w:val="1"/>
      <w:marLeft w:val="0"/>
      <w:marRight w:val="0"/>
      <w:marTop w:val="0"/>
      <w:marBottom w:val="0"/>
      <w:divBdr>
        <w:top w:val="none" w:sz="0" w:space="0" w:color="auto"/>
        <w:left w:val="none" w:sz="0" w:space="0" w:color="auto"/>
        <w:bottom w:val="none" w:sz="0" w:space="0" w:color="auto"/>
        <w:right w:val="none" w:sz="0" w:space="0" w:color="auto"/>
      </w:divBdr>
    </w:div>
    <w:div w:id="39674349">
      <w:bodyDiv w:val="1"/>
      <w:marLeft w:val="0"/>
      <w:marRight w:val="0"/>
      <w:marTop w:val="0"/>
      <w:marBottom w:val="0"/>
      <w:divBdr>
        <w:top w:val="none" w:sz="0" w:space="0" w:color="auto"/>
        <w:left w:val="none" w:sz="0" w:space="0" w:color="auto"/>
        <w:bottom w:val="none" w:sz="0" w:space="0" w:color="auto"/>
        <w:right w:val="none" w:sz="0" w:space="0" w:color="auto"/>
      </w:divBdr>
    </w:div>
    <w:div w:id="39865775">
      <w:bodyDiv w:val="1"/>
      <w:marLeft w:val="0"/>
      <w:marRight w:val="0"/>
      <w:marTop w:val="0"/>
      <w:marBottom w:val="0"/>
      <w:divBdr>
        <w:top w:val="none" w:sz="0" w:space="0" w:color="auto"/>
        <w:left w:val="none" w:sz="0" w:space="0" w:color="auto"/>
        <w:bottom w:val="none" w:sz="0" w:space="0" w:color="auto"/>
        <w:right w:val="none" w:sz="0" w:space="0" w:color="auto"/>
      </w:divBdr>
    </w:div>
    <w:div w:id="40525287">
      <w:bodyDiv w:val="1"/>
      <w:marLeft w:val="0"/>
      <w:marRight w:val="0"/>
      <w:marTop w:val="0"/>
      <w:marBottom w:val="0"/>
      <w:divBdr>
        <w:top w:val="none" w:sz="0" w:space="0" w:color="auto"/>
        <w:left w:val="none" w:sz="0" w:space="0" w:color="auto"/>
        <w:bottom w:val="none" w:sz="0" w:space="0" w:color="auto"/>
        <w:right w:val="none" w:sz="0" w:space="0" w:color="auto"/>
      </w:divBdr>
    </w:div>
    <w:div w:id="41683113">
      <w:bodyDiv w:val="1"/>
      <w:marLeft w:val="0"/>
      <w:marRight w:val="0"/>
      <w:marTop w:val="0"/>
      <w:marBottom w:val="0"/>
      <w:divBdr>
        <w:top w:val="none" w:sz="0" w:space="0" w:color="auto"/>
        <w:left w:val="none" w:sz="0" w:space="0" w:color="auto"/>
        <w:bottom w:val="none" w:sz="0" w:space="0" w:color="auto"/>
        <w:right w:val="none" w:sz="0" w:space="0" w:color="auto"/>
      </w:divBdr>
    </w:div>
    <w:div w:id="42095200">
      <w:bodyDiv w:val="1"/>
      <w:marLeft w:val="0"/>
      <w:marRight w:val="0"/>
      <w:marTop w:val="0"/>
      <w:marBottom w:val="0"/>
      <w:divBdr>
        <w:top w:val="none" w:sz="0" w:space="0" w:color="auto"/>
        <w:left w:val="none" w:sz="0" w:space="0" w:color="auto"/>
        <w:bottom w:val="none" w:sz="0" w:space="0" w:color="auto"/>
        <w:right w:val="none" w:sz="0" w:space="0" w:color="auto"/>
      </w:divBdr>
    </w:div>
    <w:div w:id="42145870">
      <w:bodyDiv w:val="1"/>
      <w:marLeft w:val="0"/>
      <w:marRight w:val="0"/>
      <w:marTop w:val="0"/>
      <w:marBottom w:val="0"/>
      <w:divBdr>
        <w:top w:val="none" w:sz="0" w:space="0" w:color="auto"/>
        <w:left w:val="none" w:sz="0" w:space="0" w:color="auto"/>
        <w:bottom w:val="none" w:sz="0" w:space="0" w:color="auto"/>
        <w:right w:val="none" w:sz="0" w:space="0" w:color="auto"/>
      </w:divBdr>
    </w:div>
    <w:div w:id="42296806">
      <w:bodyDiv w:val="1"/>
      <w:marLeft w:val="0"/>
      <w:marRight w:val="0"/>
      <w:marTop w:val="0"/>
      <w:marBottom w:val="0"/>
      <w:divBdr>
        <w:top w:val="none" w:sz="0" w:space="0" w:color="auto"/>
        <w:left w:val="none" w:sz="0" w:space="0" w:color="auto"/>
        <w:bottom w:val="none" w:sz="0" w:space="0" w:color="auto"/>
        <w:right w:val="none" w:sz="0" w:space="0" w:color="auto"/>
      </w:divBdr>
    </w:div>
    <w:div w:id="42561933">
      <w:bodyDiv w:val="1"/>
      <w:marLeft w:val="0"/>
      <w:marRight w:val="0"/>
      <w:marTop w:val="0"/>
      <w:marBottom w:val="0"/>
      <w:divBdr>
        <w:top w:val="none" w:sz="0" w:space="0" w:color="auto"/>
        <w:left w:val="none" w:sz="0" w:space="0" w:color="auto"/>
        <w:bottom w:val="none" w:sz="0" w:space="0" w:color="auto"/>
        <w:right w:val="none" w:sz="0" w:space="0" w:color="auto"/>
      </w:divBdr>
    </w:div>
    <w:div w:id="43068278">
      <w:bodyDiv w:val="1"/>
      <w:marLeft w:val="0"/>
      <w:marRight w:val="0"/>
      <w:marTop w:val="0"/>
      <w:marBottom w:val="0"/>
      <w:divBdr>
        <w:top w:val="none" w:sz="0" w:space="0" w:color="auto"/>
        <w:left w:val="none" w:sz="0" w:space="0" w:color="auto"/>
        <w:bottom w:val="none" w:sz="0" w:space="0" w:color="auto"/>
        <w:right w:val="none" w:sz="0" w:space="0" w:color="auto"/>
      </w:divBdr>
    </w:div>
    <w:div w:id="43675140">
      <w:bodyDiv w:val="1"/>
      <w:marLeft w:val="0"/>
      <w:marRight w:val="0"/>
      <w:marTop w:val="0"/>
      <w:marBottom w:val="0"/>
      <w:divBdr>
        <w:top w:val="none" w:sz="0" w:space="0" w:color="auto"/>
        <w:left w:val="none" w:sz="0" w:space="0" w:color="auto"/>
        <w:bottom w:val="none" w:sz="0" w:space="0" w:color="auto"/>
        <w:right w:val="none" w:sz="0" w:space="0" w:color="auto"/>
      </w:divBdr>
    </w:div>
    <w:div w:id="43844062">
      <w:bodyDiv w:val="1"/>
      <w:marLeft w:val="0"/>
      <w:marRight w:val="0"/>
      <w:marTop w:val="0"/>
      <w:marBottom w:val="0"/>
      <w:divBdr>
        <w:top w:val="none" w:sz="0" w:space="0" w:color="auto"/>
        <w:left w:val="none" w:sz="0" w:space="0" w:color="auto"/>
        <w:bottom w:val="none" w:sz="0" w:space="0" w:color="auto"/>
        <w:right w:val="none" w:sz="0" w:space="0" w:color="auto"/>
      </w:divBdr>
    </w:div>
    <w:div w:id="44068979">
      <w:bodyDiv w:val="1"/>
      <w:marLeft w:val="0"/>
      <w:marRight w:val="0"/>
      <w:marTop w:val="0"/>
      <w:marBottom w:val="0"/>
      <w:divBdr>
        <w:top w:val="none" w:sz="0" w:space="0" w:color="auto"/>
        <w:left w:val="none" w:sz="0" w:space="0" w:color="auto"/>
        <w:bottom w:val="none" w:sz="0" w:space="0" w:color="auto"/>
        <w:right w:val="none" w:sz="0" w:space="0" w:color="auto"/>
      </w:divBdr>
    </w:div>
    <w:div w:id="44260056">
      <w:bodyDiv w:val="1"/>
      <w:marLeft w:val="0"/>
      <w:marRight w:val="0"/>
      <w:marTop w:val="0"/>
      <w:marBottom w:val="0"/>
      <w:divBdr>
        <w:top w:val="none" w:sz="0" w:space="0" w:color="auto"/>
        <w:left w:val="none" w:sz="0" w:space="0" w:color="auto"/>
        <w:bottom w:val="none" w:sz="0" w:space="0" w:color="auto"/>
        <w:right w:val="none" w:sz="0" w:space="0" w:color="auto"/>
      </w:divBdr>
    </w:div>
    <w:div w:id="44305763">
      <w:bodyDiv w:val="1"/>
      <w:marLeft w:val="0"/>
      <w:marRight w:val="0"/>
      <w:marTop w:val="0"/>
      <w:marBottom w:val="0"/>
      <w:divBdr>
        <w:top w:val="none" w:sz="0" w:space="0" w:color="auto"/>
        <w:left w:val="none" w:sz="0" w:space="0" w:color="auto"/>
        <w:bottom w:val="none" w:sz="0" w:space="0" w:color="auto"/>
        <w:right w:val="none" w:sz="0" w:space="0" w:color="auto"/>
      </w:divBdr>
    </w:div>
    <w:div w:id="45379791">
      <w:bodyDiv w:val="1"/>
      <w:marLeft w:val="0"/>
      <w:marRight w:val="0"/>
      <w:marTop w:val="0"/>
      <w:marBottom w:val="0"/>
      <w:divBdr>
        <w:top w:val="none" w:sz="0" w:space="0" w:color="auto"/>
        <w:left w:val="none" w:sz="0" w:space="0" w:color="auto"/>
        <w:bottom w:val="none" w:sz="0" w:space="0" w:color="auto"/>
        <w:right w:val="none" w:sz="0" w:space="0" w:color="auto"/>
      </w:divBdr>
    </w:div>
    <w:div w:id="45566645">
      <w:bodyDiv w:val="1"/>
      <w:marLeft w:val="0"/>
      <w:marRight w:val="0"/>
      <w:marTop w:val="0"/>
      <w:marBottom w:val="0"/>
      <w:divBdr>
        <w:top w:val="none" w:sz="0" w:space="0" w:color="auto"/>
        <w:left w:val="none" w:sz="0" w:space="0" w:color="auto"/>
        <w:bottom w:val="none" w:sz="0" w:space="0" w:color="auto"/>
        <w:right w:val="none" w:sz="0" w:space="0" w:color="auto"/>
      </w:divBdr>
    </w:div>
    <w:div w:id="45573284">
      <w:bodyDiv w:val="1"/>
      <w:marLeft w:val="0"/>
      <w:marRight w:val="0"/>
      <w:marTop w:val="0"/>
      <w:marBottom w:val="0"/>
      <w:divBdr>
        <w:top w:val="none" w:sz="0" w:space="0" w:color="auto"/>
        <w:left w:val="none" w:sz="0" w:space="0" w:color="auto"/>
        <w:bottom w:val="none" w:sz="0" w:space="0" w:color="auto"/>
        <w:right w:val="none" w:sz="0" w:space="0" w:color="auto"/>
      </w:divBdr>
    </w:div>
    <w:div w:id="46414893">
      <w:bodyDiv w:val="1"/>
      <w:marLeft w:val="0"/>
      <w:marRight w:val="0"/>
      <w:marTop w:val="0"/>
      <w:marBottom w:val="0"/>
      <w:divBdr>
        <w:top w:val="none" w:sz="0" w:space="0" w:color="auto"/>
        <w:left w:val="none" w:sz="0" w:space="0" w:color="auto"/>
        <w:bottom w:val="none" w:sz="0" w:space="0" w:color="auto"/>
        <w:right w:val="none" w:sz="0" w:space="0" w:color="auto"/>
      </w:divBdr>
    </w:div>
    <w:div w:id="47075017">
      <w:bodyDiv w:val="1"/>
      <w:marLeft w:val="0"/>
      <w:marRight w:val="0"/>
      <w:marTop w:val="0"/>
      <w:marBottom w:val="0"/>
      <w:divBdr>
        <w:top w:val="none" w:sz="0" w:space="0" w:color="auto"/>
        <w:left w:val="none" w:sz="0" w:space="0" w:color="auto"/>
        <w:bottom w:val="none" w:sz="0" w:space="0" w:color="auto"/>
        <w:right w:val="none" w:sz="0" w:space="0" w:color="auto"/>
      </w:divBdr>
    </w:div>
    <w:div w:id="47384599">
      <w:bodyDiv w:val="1"/>
      <w:marLeft w:val="0"/>
      <w:marRight w:val="0"/>
      <w:marTop w:val="0"/>
      <w:marBottom w:val="0"/>
      <w:divBdr>
        <w:top w:val="none" w:sz="0" w:space="0" w:color="auto"/>
        <w:left w:val="none" w:sz="0" w:space="0" w:color="auto"/>
        <w:bottom w:val="none" w:sz="0" w:space="0" w:color="auto"/>
        <w:right w:val="none" w:sz="0" w:space="0" w:color="auto"/>
      </w:divBdr>
    </w:div>
    <w:div w:id="47919236">
      <w:bodyDiv w:val="1"/>
      <w:marLeft w:val="0"/>
      <w:marRight w:val="0"/>
      <w:marTop w:val="0"/>
      <w:marBottom w:val="0"/>
      <w:divBdr>
        <w:top w:val="none" w:sz="0" w:space="0" w:color="auto"/>
        <w:left w:val="none" w:sz="0" w:space="0" w:color="auto"/>
        <w:bottom w:val="none" w:sz="0" w:space="0" w:color="auto"/>
        <w:right w:val="none" w:sz="0" w:space="0" w:color="auto"/>
      </w:divBdr>
    </w:div>
    <w:div w:id="48458612">
      <w:bodyDiv w:val="1"/>
      <w:marLeft w:val="0"/>
      <w:marRight w:val="0"/>
      <w:marTop w:val="0"/>
      <w:marBottom w:val="0"/>
      <w:divBdr>
        <w:top w:val="none" w:sz="0" w:space="0" w:color="auto"/>
        <w:left w:val="none" w:sz="0" w:space="0" w:color="auto"/>
        <w:bottom w:val="none" w:sz="0" w:space="0" w:color="auto"/>
        <w:right w:val="none" w:sz="0" w:space="0" w:color="auto"/>
      </w:divBdr>
    </w:div>
    <w:div w:id="48693463">
      <w:bodyDiv w:val="1"/>
      <w:marLeft w:val="0"/>
      <w:marRight w:val="0"/>
      <w:marTop w:val="0"/>
      <w:marBottom w:val="0"/>
      <w:divBdr>
        <w:top w:val="none" w:sz="0" w:space="0" w:color="auto"/>
        <w:left w:val="none" w:sz="0" w:space="0" w:color="auto"/>
        <w:bottom w:val="none" w:sz="0" w:space="0" w:color="auto"/>
        <w:right w:val="none" w:sz="0" w:space="0" w:color="auto"/>
      </w:divBdr>
    </w:div>
    <w:div w:id="49500318">
      <w:bodyDiv w:val="1"/>
      <w:marLeft w:val="0"/>
      <w:marRight w:val="0"/>
      <w:marTop w:val="0"/>
      <w:marBottom w:val="0"/>
      <w:divBdr>
        <w:top w:val="none" w:sz="0" w:space="0" w:color="auto"/>
        <w:left w:val="none" w:sz="0" w:space="0" w:color="auto"/>
        <w:bottom w:val="none" w:sz="0" w:space="0" w:color="auto"/>
        <w:right w:val="none" w:sz="0" w:space="0" w:color="auto"/>
      </w:divBdr>
    </w:div>
    <w:div w:id="49883615">
      <w:bodyDiv w:val="1"/>
      <w:marLeft w:val="0"/>
      <w:marRight w:val="0"/>
      <w:marTop w:val="0"/>
      <w:marBottom w:val="0"/>
      <w:divBdr>
        <w:top w:val="none" w:sz="0" w:space="0" w:color="auto"/>
        <w:left w:val="none" w:sz="0" w:space="0" w:color="auto"/>
        <w:bottom w:val="none" w:sz="0" w:space="0" w:color="auto"/>
        <w:right w:val="none" w:sz="0" w:space="0" w:color="auto"/>
      </w:divBdr>
    </w:div>
    <w:div w:id="50008443">
      <w:bodyDiv w:val="1"/>
      <w:marLeft w:val="0"/>
      <w:marRight w:val="0"/>
      <w:marTop w:val="0"/>
      <w:marBottom w:val="0"/>
      <w:divBdr>
        <w:top w:val="none" w:sz="0" w:space="0" w:color="auto"/>
        <w:left w:val="none" w:sz="0" w:space="0" w:color="auto"/>
        <w:bottom w:val="none" w:sz="0" w:space="0" w:color="auto"/>
        <w:right w:val="none" w:sz="0" w:space="0" w:color="auto"/>
      </w:divBdr>
    </w:div>
    <w:div w:id="50469148">
      <w:bodyDiv w:val="1"/>
      <w:marLeft w:val="0"/>
      <w:marRight w:val="0"/>
      <w:marTop w:val="0"/>
      <w:marBottom w:val="0"/>
      <w:divBdr>
        <w:top w:val="none" w:sz="0" w:space="0" w:color="auto"/>
        <w:left w:val="none" w:sz="0" w:space="0" w:color="auto"/>
        <w:bottom w:val="none" w:sz="0" w:space="0" w:color="auto"/>
        <w:right w:val="none" w:sz="0" w:space="0" w:color="auto"/>
      </w:divBdr>
    </w:div>
    <w:div w:id="50543308">
      <w:bodyDiv w:val="1"/>
      <w:marLeft w:val="0"/>
      <w:marRight w:val="0"/>
      <w:marTop w:val="0"/>
      <w:marBottom w:val="0"/>
      <w:divBdr>
        <w:top w:val="none" w:sz="0" w:space="0" w:color="auto"/>
        <w:left w:val="none" w:sz="0" w:space="0" w:color="auto"/>
        <w:bottom w:val="none" w:sz="0" w:space="0" w:color="auto"/>
        <w:right w:val="none" w:sz="0" w:space="0" w:color="auto"/>
      </w:divBdr>
    </w:div>
    <w:div w:id="50808757">
      <w:bodyDiv w:val="1"/>
      <w:marLeft w:val="0"/>
      <w:marRight w:val="0"/>
      <w:marTop w:val="0"/>
      <w:marBottom w:val="0"/>
      <w:divBdr>
        <w:top w:val="none" w:sz="0" w:space="0" w:color="auto"/>
        <w:left w:val="none" w:sz="0" w:space="0" w:color="auto"/>
        <w:bottom w:val="none" w:sz="0" w:space="0" w:color="auto"/>
        <w:right w:val="none" w:sz="0" w:space="0" w:color="auto"/>
      </w:divBdr>
    </w:div>
    <w:div w:id="51082127">
      <w:bodyDiv w:val="1"/>
      <w:marLeft w:val="0"/>
      <w:marRight w:val="0"/>
      <w:marTop w:val="0"/>
      <w:marBottom w:val="0"/>
      <w:divBdr>
        <w:top w:val="none" w:sz="0" w:space="0" w:color="auto"/>
        <w:left w:val="none" w:sz="0" w:space="0" w:color="auto"/>
        <w:bottom w:val="none" w:sz="0" w:space="0" w:color="auto"/>
        <w:right w:val="none" w:sz="0" w:space="0" w:color="auto"/>
      </w:divBdr>
    </w:div>
    <w:div w:id="51272117">
      <w:bodyDiv w:val="1"/>
      <w:marLeft w:val="0"/>
      <w:marRight w:val="0"/>
      <w:marTop w:val="0"/>
      <w:marBottom w:val="0"/>
      <w:divBdr>
        <w:top w:val="none" w:sz="0" w:space="0" w:color="auto"/>
        <w:left w:val="none" w:sz="0" w:space="0" w:color="auto"/>
        <w:bottom w:val="none" w:sz="0" w:space="0" w:color="auto"/>
        <w:right w:val="none" w:sz="0" w:space="0" w:color="auto"/>
      </w:divBdr>
    </w:div>
    <w:div w:id="51277684">
      <w:bodyDiv w:val="1"/>
      <w:marLeft w:val="0"/>
      <w:marRight w:val="0"/>
      <w:marTop w:val="0"/>
      <w:marBottom w:val="0"/>
      <w:divBdr>
        <w:top w:val="none" w:sz="0" w:space="0" w:color="auto"/>
        <w:left w:val="none" w:sz="0" w:space="0" w:color="auto"/>
        <w:bottom w:val="none" w:sz="0" w:space="0" w:color="auto"/>
        <w:right w:val="none" w:sz="0" w:space="0" w:color="auto"/>
      </w:divBdr>
    </w:div>
    <w:div w:id="51391945">
      <w:bodyDiv w:val="1"/>
      <w:marLeft w:val="0"/>
      <w:marRight w:val="0"/>
      <w:marTop w:val="0"/>
      <w:marBottom w:val="0"/>
      <w:divBdr>
        <w:top w:val="none" w:sz="0" w:space="0" w:color="auto"/>
        <w:left w:val="none" w:sz="0" w:space="0" w:color="auto"/>
        <w:bottom w:val="none" w:sz="0" w:space="0" w:color="auto"/>
        <w:right w:val="none" w:sz="0" w:space="0" w:color="auto"/>
      </w:divBdr>
    </w:div>
    <w:div w:id="52311398">
      <w:bodyDiv w:val="1"/>
      <w:marLeft w:val="0"/>
      <w:marRight w:val="0"/>
      <w:marTop w:val="0"/>
      <w:marBottom w:val="0"/>
      <w:divBdr>
        <w:top w:val="none" w:sz="0" w:space="0" w:color="auto"/>
        <w:left w:val="none" w:sz="0" w:space="0" w:color="auto"/>
        <w:bottom w:val="none" w:sz="0" w:space="0" w:color="auto"/>
        <w:right w:val="none" w:sz="0" w:space="0" w:color="auto"/>
      </w:divBdr>
    </w:div>
    <w:div w:id="52585298">
      <w:bodyDiv w:val="1"/>
      <w:marLeft w:val="0"/>
      <w:marRight w:val="0"/>
      <w:marTop w:val="0"/>
      <w:marBottom w:val="0"/>
      <w:divBdr>
        <w:top w:val="none" w:sz="0" w:space="0" w:color="auto"/>
        <w:left w:val="none" w:sz="0" w:space="0" w:color="auto"/>
        <w:bottom w:val="none" w:sz="0" w:space="0" w:color="auto"/>
        <w:right w:val="none" w:sz="0" w:space="0" w:color="auto"/>
      </w:divBdr>
    </w:div>
    <w:div w:id="53234652">
      <w:bodyDiv w:val="1"/>
      <w:marLeft w:val="0"/>
      <w:marRight w:val="0"/>
      <w:marTop w:val="0"/>
      <w:marBottom w:val="0"/>
      <w:divBdr>
        <w:top w:val="none" w:sz="0" w:space="0" w:color="auto"/>
        <w:left w:val="none" w:sz="0" w:space="0" w:color="auto"/>
        <w:bottom w:val="none" w:sz="0" w:space="0" w:color="auto"/>
        <w:right w:val="none" w:sz="0" w:space="0" w:color="auto"/>
      </w:divBdr>
    </w:div>
    <w:div w:id="53357039">
      <w:bodyDiv w:val="1"/>
      <w:marLeft w:val="0"/>
      <w:marRight w:val="0"/>
      <w:marTop w:val="0"/>
      <w:marBottom w:val="0"/>
      <w:divBdr>
        <w:top w:val="none" w:sz="0" w:space="0" w:color="auto"/>
        <w:left w:val="none" w:sz="0" w:space="0" w:color="auto"/>
        <w:bottom w:val="none" w:sz="0" w:space="0" w:color="auto"/>
        <w:right w:val="none" w:sz="0" w:space="0" w:color="auto"/>
      </w:divBdr>
    </w:div>
    <w:div w:id="53742302">
      <w:bodyDiv w:val="1"/>
      <w:marLeft w:val="0"/>
      <w:marRight w:val="0"/>
      <w:marTop w:val="0"/>
      <w:marBottom w:val="0"/>
      <w:divBdr>
        <w:top w:val="none" w:sz="0" w:space="0" w:color="auto"/>
        <w:left w:val="none" w:sz="0" w:space="0" w:color="auto"/>
        <w:bottom w:val="none" w:sz="0" w:space="0" w:color="auto"/>
        <w:right w:val="none" w:sz="0" w:space="0" w:color="auto"/>
      </w:divBdr>
    </w:div>
    <w:div w:id="53892760">
      <w:bodyDiv w:val="1"/>
      <w:marLeft w:val="0"/>
      <w:marRight w:val="0"/>
      <w:marTop w:val="0"/>
      <w:marBottom w:val="0"/>
      <w:divBdr>
        <w:top w:val="none" w:sz="0" w:space="0" w:color="auto"/>
        <w:left w:val="none" w:sz="0" w:space="0" w:color="auto"/>
        <w:bottom w:val="none" w:sz="0" w:space="0" w:color="auto"/>
        <w:right w:val="none" w:sz="0" w:space="0" w:color="auto"/>
      </w:divBdr>
    </w:div>
    <w:div w:id="54857821">
      <w:bodyDiv w:val="1"/>
      <w:marLeft w:val="0"/>
      <w:marRight w:val="0"/>
      <w:marTop w:val="0"/>
      <w:marBottom w:val="0"/>
      <w:divBdr>
        <w:top w:val="none" w:sz="0" w:space="0" w:color="auto"/>
        <w:left w:val="none" w:sz="0" w:space="0" w:color="auto"/>
        <w:bottom w:val="none" w:sz="0" w:space="0" w:color="auto"/>
        <w:right w:val="none" w:sz="0" w:space="0" w:color="auto"/>
      </w:divBdr>
    </w:div>
    <w:div w:id="55134216">
      <w:bodyDiv w:val="1"/>
      <w:marLeft w:val="0"/>
      <w:marRight w:val="0"/>
      <w:marTop w:val="0"/>
      <w:marBottom w:val="0"/>
      <w:divBdr>
        <w:top w:val="none" w:sz="0" w:space="0" w:color="auto"/>
        <w:left w:val="none" w:sz="0" w:space="0" w:color="auto"/>
        <w:bottom w:val="none" w:sz="0" w:space="0" w:color="auto"/>
        <w:right w:val="none" w:sz="0" w:space="0" w:color="auto"/>
      </w:divBdr>
    </w:div>
    <w:div w:id="55396522">
      <w:bodyDiv w:val="1"/>
      <w:marLeft w:val="0"/>
      <w:marRight w:val="0"/>
      <w:marTop w:val="0"/>
      <w:marBottom w:val="0"/>
      <w:divBdr>
        <w:top w:val="none" w:sz="0" w:space="0" w:color="auto"/>
        <w:left w:val="none" w:sz="0" w:space="0" w:color="auto"/>
        <w:bottom w:val="none" w:sz="0" w:space="0" w:color="auto"/>
        <w:right w:val="none" w:sz="0" w:space="0" w:color="auto"/>
      </w:divBdr>
    </w:div>
    <w:div w:id="55670381">
      <w:bodyDiv w:val="1"/>
      <w:marLeft w:val="0"/>
      <w:marRight w:val="0"/>
      <w:marTop w:val="0"/>
      <w:marBottom w:val="0"/>
      <w:divBdr>
        <w:top w:val="none" w:sz="0" w:space="0" w:color="auto"/>
        <w:left w:val="none" w:sz="0" w:space="0" w:color="auto"/>
        <w:bottom w:val="none" w:sz="0" w:space="0" w:color="auto"/>
        <w:right w:val="none" w:sz="0" w:space="0" w:color="auto"/>
      </w:divBdr>
    </w:div>
    <w:div w:id="56127818">
      <w:bodyDiv w:val="1"/>
      <w:marLeft w:val="0"/>
      <w:marRight w:val="0"/>
      <w:marTop w:val="0"/>
      <w:marBottom w:val="0"/>
      <w:divBdr>
        <w:top w:val="none" w:sz="0" w:space="0" w:color="auto"/>
        <w:left w:val="none" w:sz="0" w:space="0" w:color="auto"/>
        <w:bottom w:val="none" w:sz="0" w:space="0" w:color="auto"/>
        <w:right w:val="none" w:sz="0" w:space="0" w:color="auto"/>
      </w:divBdr>
    </w:div>
    <w:div w:id="56250404">
      <w:bodyDiv w:val="1"/>
      <w:marLeft w:val="0"/>
      <w:marRight w:val="0"/>
      <w:marTop w:val="0"/>
      <w:marBottom w:val="0"/>
      <w:divBdr>
        <w:top w:val="none" w:sz="0" w:space="0" w:color="auto"/>
        <w:left w:val="none" w:sz="0" w:space="0" w:color="auto"/>
        <w:bottom w:val="none" w:sz="0" w:space="0" w:color="auto"/>
        <w:right w:val="none" w:sz="0" w:space="0" w:color="auto"/>
      </w:divBdr>
    </w:div>
    <w:div w:id="56706685">
      <w:bodyDiv w:val="1"/>
      <w:marLeft w:val="0"/>
      <w:marRight w:val="0"/>
      <w:marTop w:val="0"/>
      <w:marBottom w:val="0"/>
      <w:divBdr>
        <w:top w:val="none" w:sz="0" w:space="0" w:color="auto"/>
        <w:left w:val="none" w:sz="0" w:space="0" w:color="auto"/>
        <w:bottom w:val="none" w:sz="0" w:space="0" w:color="auto"/>
        <w:right w:val="none" w:sz="0" w:space="0" w:color="auto"/>
      </w:divBdr>
    </w:div>
    <w:div w:id="56755080">
      <w:bodyDiv w:val="1"/>
      <w:marLeft w:val="0"/>
      <w:marRight w:val="0"/>
      <w:marTop w:val="0"/>
      <w:marBottom w:val="0"/>
      <w:divBdr>
        <w:top w:val="none" w:sz="0" w:space="0" w:color="auto"/>
        <w:left w:val="none" w:sz="0" w:space="0" w:color="auto"/>
        <w:bottom w:val="none" w:sz="0" w:space="0" w:color="auto"/>
        <w:right w:val="none" w:sz="0" w:space="0" w:color="auto"/>
      </w:divBdr>
    </w:div>
    <w:div w:id="57171270">
      <w:bodyDiv w:val="1"/>
      <w:marLeft w:val="0"/>
      <w:marRight w:val="0"/>
      <w:marTop w:val="0"/>
      <w:marBottom w:val="0"/>
      <w:divBdr>
        <w:top w:val="none" w:sz="0" w:space="0" w:color="auto"/>
        <w:left w:val="none" w:sz="0" w:space="0" w:color="auto"/>
        <w:bottom w:val="none" w:sz="0" w:space="0" w:color="auto"/>
        <w:right w:val="none" w:sz="0" w:space="0" w:color="auto"/>
      </w:divBdr>
    </w:div>
    <w:div w:id="57284119">
      <w:bodyDiv w:val="1"/>
      <w:marLeft w:val="0"/>
      <w:marRight w:val="0"/>
      <w:marTop w:val="0"/>
      <w:marBottom w:val="0"/>
      <w:divBdr>
        <w:top w:val="none" w:sz="0" w:space="0" w:color="auto"/>
        <w:left w:val="none" w:sz="0" w:space="0" w:color="auto"/>
        <w:bottom w:val="none" w:sz="0" w:space="0" w:color="auto"/>
        <w:right w:val="none" w:sz="0" w:space="0" w:color="auto"/>
      </w:divBdr>
    </w:div>
    <w:div w:id="57630669">
      <w:bodyDiv w:val="1"/>
      <w:marLeft w:val="0"/>
      <w:marRight w:val="0"/>
      <w:marTop w:val="0"/>
      <w:marBottom w:val="0"/>
      <w:divBdr>
        <w:top w:val="none" w:sz="0" w:space="0" w:color="auto"/>
        <w:left w:val="none" w:sz="0" w:space="0" w:color="auto"/>
        <w:bottom w:val="none" w:sz="0" w:space="0" w:color="auto"/>
        <w:right w:val="none" w:sz="0" w:space="0" w:color="auto"/>
      </w:divBdr>
    </w:div>
    <w:div w:id="57674710">
      <w:bodyDiv w:val="1"/>
      <w:marLeft w:val="0"/>
      <w:marRight w:val="0"/>
      <w:marTop w:val="0"/>
      <w:marBottom w:val="0"/>
      <w:divBdr>
        <w:top w:val="none" w:sz="0" w:space="0" w:color="auto"/>
        <w:left w:val="none" w:sz="0" w:space="0" w:color="auto"/>
        <w:bottom w:val="none" w:sz="0" w:space="0" w:color="auto"/>
        <w:right w:val="none" w:sz="0" w:space="0" w:color="auto"/>
      </w:divBdr>
    </w:div>
    <w:div w:id="58410655">
      <w:bodyDiv w:val="1"/>
      <w:marLeft w:val="0"/>
      <w:marRight w:val="0"/>
      <w:marTop w:val="0"/>
      <w:marBottom w:val="0"/>
      <w:divBdr>
        <w:top w:val="none" w:sz="0" w:space="0" w:color="auto"/>
        <w:left w:val="none" w:sz="0" w:space="0" w:color="auto"/>
        <w:bottom w:val="none" w:sz="0" w:space="0" w:color="auto"/>
        <w:right w:val="none" w:sz="0" w:space="0" w:color="auto"/>
      </w:divBdr>
    </w:div>
    <w:div w:id="58482614">
      <w:bodyDiv w:val="1"/>
      <w:marLeft w:val="0"/>
      <w:marRight w:val="0"/>
      <w:marTop w:val="0"/>
      <w:marBottom w:val="0"/>
      <w:divBdr>
        <w:top w:val="none" w:sz="0" w:space="0" w:color="auto"/>
        <w:left w:val="none" w:sz="0" w:space="0" w:color="auto"/>
        <w:bottom w:val="none" w:sz="0" w:space="0" w:color="auto"/>
        <w:right w:val="none" w:sz="0" w:space="0" w:color="auto"/>
      </w:divBdr>
    </w:div>
    <w:div w:id="58483917">
      <w:bodyDiv w:val="1"/>
      <w:marLeft w:val="0"/>
      <w:marRight w:val="0"/>
      <w:marTop w:val="0"/>
      <w:marBottom w:val="0"/>
      <w:divBdr>
        <w:top w:val="none" w:sz="0" w:space="0" w:color="auto"/>
        <w:left w:val="none" w:sz="0" w:space="0" w:color="auto"/>
        <w:bottom w:val="none" w:sz="0" w:space="0" w:color="auto"/>
        <w:right w:val="none" w:sz="0" w:space="0" w:color="auto"/>
      </w:divBdr>
    </w:div>
    <w:div w:id="58603167">
      <w:bodyDiv w:val="1"/>
      <w:marLeft w:val="0"/>
      <w:marRight w:val="0"/>
      <w:marTop w:val="0"/>
      <w:marBottom w:val="0"/>
      <w:divBdr>
        <w:top w:val="none" w:sz="0" w:space="0" w:color="auto"/>
        <w:left w:val="none" w:sz="0" w:space="0" w:color="auto"/>
        <w:bottom w:val="none" w:sz="0" w:space="0" w:color="auto"/>
        <w:right w:val="none" w:sz="0" w:space="0" w:color="auto"/>
      </w:divBdr>
    </w:div>
    <w:div w:id="59208576">
      <w:bodyDiv w:val="1"/>
      <w:marLeft w:val="0"/>
      <w:marRight w:val="0"/>
      <w:marTop w:val="0"/>
      <w:marBottom w:val="0"/>
      <w:divBdr>
        <w:top w:val="none" w:sz="0" w:space="0" w:color="auto"/>
        <w:left w:val="none" w:sz="0" w:space="0" w:color="auto"/>
        <w:bottom w:val="none" w:sz="0" w:space="0" w:color="auto"/>
        <w:right w:val="none" w:sz="0" w:space="0" w:color="auto"/>
      </w:divBdr>
    </w:div>
    <w:div w:id="59209076">
      <w:bodyDiv w:val="1"/>
      <w:marLeft w:val="0"/>
      <w:marRight w:val="0"/>
      <w:marTop w:val="0"/>
      <w:marBottom w:val="0"/>
      <w:divBdr>
        <w:top w:val="none" w:sz="0" w:space="0" w:color="auto"/>
        <w:left w:val="none" w:sz="0" w:space="0" w:color="auto"/>
        <w:bottom w:val="none" w:sz="0" w:space="0" w:color="auto"/>
        <w:right w:val="none" w:sz="0" w:space="0" w:color="auto"/>
      </w:divBdr>
    </w:div>
    <w:div w:id="59251914">
      <w:bodyDiv w:val="1"/>
      <w:marLeft w:val="0"/>
      <w:marRight w:val="0"/>
      <w:marTop w:val="0"/>
      <w:marBottom w:val="0"/>
      <w:divBdr>
        <w:top w:val="none" w:sz="0" w:space="0" w:color="auto"/>
        <w:left w:val="none" w:sz="0" w:space="0" w:color="auto"/>
        <w:bottom w:val="none" w:sz="0" w:space="0" w:color="auto"/>
        <w:right w:val="none" w:sz="0" w:space="0" w:color="auto"/>
      </w:divBdr>
    </w:div>
    <w:div w:id="59449046">
      <w:bodyDiv w:val="1"/>
      <w:marLeft w:val="0"/>
      <w:marRight w:val="0"/>
      <w:marTop w:val="0"/>
      <w:marBottom w:val="0"/>
      <w:divBdr>
        <w:top w:val="none" w:sz="0" w:space="0" w:color="auto"/>
        <w:left w:val="none" w:sz="0" w:space="0" w:color="auto"/>
        <w:bottom w:val="none" w:sz="0" w:space="0" w:color="auto"/>
        <w:right w:val="none" w:sz="0" w:space="0" w:color="auto"/>
      </w:divBdr>
    </w:div>
    <w:div w:id="59789804">
      <w:bodyDiv w:val="1"/>
      <w:marLeft w:val="0"/>
      <w:marRight w:val="0"/>
      <w:marTop w:val="0"/>
      <w:marBottom w:val="0"/>
      <w:divBdr>
        <w:top w:val="none" w:sz="0" w:space="0" w:color="auto"/>
        <w:left w:val="none" w:sz="0" w:space="0" w:color="auto"/>
        <w:bottom w:val="none" w:sz="0" w:space="0" w:color="auto"/>
        <w:right w:val="none" w:sz="0" w:space="0" w:color="auto"/>
      </w:divBdr>
    </w:div>
    <w:div w:id="59983822">
      <w:bodyDiv w:val="1"/>
      <w:marLeft w:val="0"/>
      <w:marRight w:val="0"/>
      <w:marTop w:val="0"/>
      <w:marBottom w:val="0"/>
      <w:divBdr>
        <w:top w:val="none" w:sz="0" w:space="0" w:color="auto"/>
        <w:left w:val="none" w:sz="0" w:space="0" w:color="auto"/>
        <w:bottom w:val="none" w:sz="0" w:space="0" w:color="auto"/>
        <w:right w:val="none" w:sz="0" w:space="0" w:color="auto"/>
      </w:divBdr>
    </w:div>
    <w:div w:id="60489874">
      <w:bodyDiv w:val="1"/>
      <w:marLeft w:val="0"/>
      <w:marRight w:val="0"/>
      <w:marTop w:val="0"/>
      <w:marBottom w:val="0"/>
      <w:divBdr>
        <w:top w:val="none" w:sz="0" w:space="0" w:color="auto"/>
        <w:left w:val="none" w:sz="0" w:space="0" w:color="auto"/>
        <w:bottom w:val="none" w:sz="0" w:space="0" w:color="auto"/>
        <w:right w:val="none" w:sz="0" w:space="0" w:color="auto"/>
      </w:divBdr>
    </w:div>
    <w:div w:id="61027551">
      <w:bodyDiv w:val="1"/>
      <w:marLeft w:val="0"/>
      <w:marRight w:val="0"/>
      <w:marTop w:val="0"/>
      <w:marBottom w:val="0"/>
      <w:divBdr>
        <w:top w:val="none" w:sz="0" w:space="0" w:color="auto"/>
        <w:left w:val="none" w:sz="0" w:space="0" w:color="auto"/>
        <w:bottom w:val="none" w:sz="0" w:space="0" w:color="auto"/>
        <w:right w:val="none" w:sz="0" w:space="0" w:color="auto"/>
      </w:divBdr>
    </w:div>
    <w:div w:id="62340783">
      <w:bodyDiv w:val="1"/>
      <w:marLeft w:val="0"/>
      <w:marRight w:val="0"/>
      <w:marTop w:val="0"/>
      <w:marBottom w:val="0"/>
      <w:divBdr>
        <w:top w:val="none" w:sz="0" w:space="0" w:color="auto"/>
        <w:left w:val="none" w:sz="0" w:space="0" w:color="auto"/>
        <w:bottom w:val="none" w:sz="0" w:space="0" w:color="auto"/>
        <w:right w:val="none" w:sz="0" w:space="0" w:color="auto"/>
      </w:divBdr>
    </w:div>
    <w:div w:id="62804290">
      <w:bodyDiv w:val="1"/>
      <w:marLeft w:val="0"/>
      <w:marRight w:val="0"/>
      <w:marTop w:val="0"/>
      <w:marBottom w:val="0"/>
      <w:divBdr>
        <w:top w:val="none" w:sz="0" w:space="0" w:color="auto"/>
        <w:left w:val="none" w:sz="0" w:space="0" w:color="auto"/>
        <w:bottom w:val="none" w:sz="0" w:space="0" w:color="auto"/>
        <w:right w:val="none" w:sz="0" w:space="0" w:color="auto"/>
      </w:divBdr>
    </w:div>
    <w:div w:id="62879776">
      <w:bodyDiv w:val="1"/>
      <w:marLeft w:val="0"/>
      <w:marRight w:val="0"/>
      <w:marTop w:val="0"/>
      <w:marBottom w:val="0"/>
      <w:divBdr>
        <w:top w:val="none" w:sz="0" w:space="0" w:color="auto"/>
        <w:left w:val="none" w:sz="0" w:space="0" w:color="auto"/>
        <w:bottom w:val="none" w:sz="0" w:space="0" w:color="auto"/>
        <w:right w:val="none" w:sz="0" w:space="0" w:color="auto"/>
      </w:divBdr>
    </w:div>
    <w:div w:id="63139681">
      <w:bodyDiv w:val="1"/>
      <w:marLeft w:val="0"/>
      <w:marRight w:val="0"/>
      <w:marTop w:val="0"/>
      <w:marBottom w:val="0"/>
      <w:divBdr>
        <w:top w:val="none" w:sz="0" w:space="0" w:color="auto"/>
        <w:left w:val="none" w:sz="0" w:space="0" w:color="auto"/>
        <w:bottom w:val="none" w:sz="0" w:space="0" w:color="auto"/>
        <w:right w:val="none" w:sz="0" w:space="0" w:color="auto"/>
      </w:divBdr>
    </w:div>
    <w:div w:id="63720114">
      <w:bodyDiv w:val="1"/>
      <w:marLeft w:val="0"/>
      <w:marRight w:val="0"/>
      <w:marTop w:val="0"/>
      <w:marBottom w:val="0"/>
      <w:divBdr>
        <w:top w:val="none" w:sz="0" w:space="0" w:color="auto"/>
        <w:left w:val="none" w:sz="0" w:space="0" w:color="auto"/>
        <w:bottom w:val="none" w:sz="0" w:space="0" w:color="auto"/>
        <w:right w:val="none" w:sz="0" w:space="0" w:color="auto"/>
      </w:divBdr>
    </w:div>
    <w:div w:id="63843274">
      <w:bodyDiv w:val="1"/>
      <w:marLeft w:val="0"/>
      <w:marRight w:val="0"/>
      <w:marTop w:val="0"/>
      <w:marBottom w:val="0"/>
      <w:divBdr>
        <w:top w:val="none" w:sz="0" w:space="0" w:color="auto"/>
        <w:left w:val="none" w:sz="0" w:space="0" w:color="auto"/>
        <w:bottom w:val="none" w:sz="0" w:space="0" w:color="auto"/>
        <w:right w:val="none" w:sz="0" w:space="0" w:color="auto"/>
      </w:divBdr>
    </w:div>
    <w:div w:id="64693239">
      <w:bodyDiv w:val="1"/>
      <w:marLeft w:val="0"/>
      <w:marRight w:val="0"/>
      <w:marTop w:val="0"/>
      <w:marBottom w:val="0"/>
      <w:divBdr>
        <w:top w:val="none" w:sz="0" w:space="0" w:color="auto"/>
        <w:left w:val="none" w:sz="0" w:space="0" w:color="auto"/>
        <w:bottom w:val="none" w:sz="0" w:space="0" w:color="auto"/>
        <w:right w:val="none" w:sz="0" w:space="0" w:color="auto"/>
      </w:divBdr>
    </w:div>
    <w:div w:id="64770232">
      <w:bodyDiv w:val="1"/>
      <w:marLeft w:val="0"/>
      <w:marRight w:val="0"/>
      <w:marTop w:val="0"/>
      <w:marBottom w:val="0"/>
      <w:divBdr>
        <w:top w:val="none" w:sz="0" w:space="0" w:color="auto"/>
        <w:left w:val="none" w:sz="0" w:space="0" w:color="auto"/>
        <w:bottom w:val="none" w:sz="0" w:space="0" w:color="auto"/>
        <w:right w:val="none" w:sz="0" w:space="0" w:color="auto"/>
      </w:divBdr>
    </w:div>
    <w:div w:id="64843395">
      <w:bodyDiv w:val="1"/>
      <w:marLeft w:val="0"/>
      <w:marRight w:val="0"/>
      <w:marTop w:val="0"/>
      <w:marBottom w:val="0"/>
      <w:divBdr>
        <w:top w:val="none" w:sz="0" w:space="0" w:color="auto"/>
        <w:left w:val="none" w:sz="0" w:space="0" w:color="auto"/>
        <w:bottom w:val="none" w:sz="0" w:space="0" w:color="auto"/>
        <w:right w:val="none" w:sz="0" w:space="0" w:color="auto"/>
      </w:divBdr>
    </w:div>
    <w:div w:id="65227251">
      <w:bodyDiv w:val="1"/>
      <w:marLeft w:val="0"/>
      <w:marRight w:val="0"/>
      <w:marTop w:val="0"/>
      <w:marBottom w:val="0"/>
      <w:divBdr>
        <w:top w:val="none" w:sz="0" w:space="0" w:color="auto"/>
        <w:left w:val="none" w:sz="0" w:space="0" w:color="auto"/>
        <w:bottom w:val="none" w:sz="0" w:space="0" w:color="auto"/>
        <w:right w:val="none" w:sz="0" w:space="0" w:color="auto"/>
      </w:divBdr>
    </w:div>
    <w:div w:id="65882151">
      <w:bodyDiv w:val="1"/>
      <w:marLeft w:val="0"/>
      <w:marRight w:val="0"/>
      <w:marTop w:val="0"/>
      <w:marBottom w:val="0"/>
      <w:divBdr>
        <w:top w:val="none" w:sz="0" w:space="0" w:color="auto"/>
        <w:left w:val="none" w:sz="0" w:space="0" w:color="auto"/>
        <w:bottom w:val="none" w:sz="0" w:space="0" w:color="auto"/>
        <w:right w:val="none" w:sz="0" w:space="0" w:color="auto"/>
      </w:divBdr>
    </w:div>
    <w:div w:id="66342737">
      <w:bodyDiv w:val="1"/>
      <w:marLeft w:val="0"/>
      <w:marRight w:val="0"/>
      <w:marTop w:val="0"/>
      <w:marBottom w:val="0"/>
      <w:divBdr>
        <w:top w:val="none" w:sz="0" w:space="0" w:color="auto"/>
        <w:left w:val="none" w:sz="0" w:space="0" w:color="auto"/>
        <w:bottom w:val="none" w:sz="0" w:space="0" w:color="auto"/>
        <w:right w:val="none" w:sz="0" w:space="0" w:color="auto"/>
      </w:divBdr>
    </w:div>
    <w:div w:id="66655980">
      <w:bodyDiv w:val="1"/>
      <w:marLeft w:val="0"/>
      <w:marRight w:val="0"/>
      <w:marTop w:val="0"/>
      <w:marBottom w:val="0"/>
      <w:divBdr>
        <w:top w:val="none" w:sz="0" w:space="0" w:color="auto"/>
        <w:left w:val="none" w:sz="0" w:space="0" w:color="auto"/>
        <w:bottom w:val="none" w:sz="0" w:space="0" w:color="auto"/>
        <w:right w:val="none" w:sz="0" w:space="0" w:color="auto"/>
      </w:divBdr>
    </w:div>
    <w:div w:id="66803141">
      <w:bodyDiv w:val="1"/>
      <w:marLeft w:val="0"/>
      <w:marRight w:val="0"/>
      <w:marTop w:val="0"/>
      <w:marBottom w:val="0"/>
      <w:divBdr>
        <w:top w:val="none" w:sz="0" w:space="0" w:color="auto"/>
        <w:left w:val="none" w:sz="0" w:space="0" w:color="auto"/>
        <w:bottom w:val="none" w:sz="0" w:space="0" w:color="auto"/>
        <w:right w:val="none" w:sz="0" w:space="0" w:color="auto"/>
      </w:divBdr>
    </w:div>
    <w:div w:id="67387088">
      <w:bodyDiv w:val="1"/>
      <w:marLeft w:val="0"/>
      <w:marRight w:val="0"/>
      <w:marTop w:val="0"/>
      <w:marBottom w:val="0"/>
      <w:divBdr>
        <w:top w:val="none" w:sz="0" w:space="0" w:color="auto"/>
        <w:left w:val="none" w:sz="0" w:space="0" w:color="auto"/>
        <w:bottom w:val="none" w:sz="0" w:space="0" w:color="auto"/>
        <w:right w:val="none" w:sz="0" w:space="0" w:color="auto"/>
      </w:divBdr>
    </w:div>
    <w:div w:id="67390472">
      <w:bodyDiv w:val="1"/>
      <w:marLeft w:val="0"/>
      <w:marRight w:val="0"/>
      <w:marTop w:val="0"/>
      <w:marBottom w:val="0"/>
      <w:divBdr>
        <w:top w:val="none" w:sz="0" w:space="0" w:color="auto"/>
        <w:left w:val="none" w:sz="0" w:space="0" w:color="auto"/>
        <w:bottom w:val="none" w:sz="0" w:space="0" w:color="auto"/>
        <w:right w:val="none" w:sz="0" w:space="0" w:color="auto"/>
      </w:divBdr>
    </w:div>
    <w:div w:id="67773401">
      <w:bodyDiv w:val="1"/>
      <w:marLeft w:val="0"/>
      <w:marRight w:val="0"/>
      <w:marTop w:val="0"/>
      <w:marBottom w:val="0"/>
      <w:divBdr>
        <w:top w:val="none" w:sz="0" w:space="0" w:color="auto"/>
        <w:left w:val="none" w:sz="0" w:space="0" w:color="auto"/>
        <w:bottom w:val="none" w:sz="0" w:space="0" w:color="auto"/>
        <w:right w:val="none" w:sz="0" w:space="0" w:color="auto"/>
      </w:divBdr>
    </w:div>
    <w:div w:id="68038169">
      <w:bodyDiv w:val="1"/>
      <w:marLeft w:val="0"/>
      <w:marRight w:val="0"/>
      <w:marTop w:val="0"/>
      <w:marBottom w:val="0"/>
      <w:divBdr>
        <w:top w:val="none" w:sz="0" w:space="0" w:color="auto"/>
        <w:left w:val="none" w:sz="0" w:space="0" w:color="auto"/>
        <w:bottom w:val="none" w:sz="0" w:space="0" w:color="auto"/>
        <w:right w:val="none" w:sz="0" w:space="0" w:color="auto"/>
      </w:divBdr>
    </w:div>
    <w:div w:id="68039743">
      <w:bodyDiv w:val="1"/>
      <w:marLeft w:val="0"/>
      <w:marRight w:val="0"/>
      <w:marTop w:val="0"/>
      <w:marBottom w:val="0"/>
      <w:divBdr>
        <w:top w:val="none" w:sz="0" w:space="0" w:color="auto"/>
        <w:left w:val="none" w:sz="0" w:space="0" w:color="auto"/>
        <w:bottom w:val="none" w:sz="0" w:space="0" w:color="auto"/>
        <w:right w:val="none" w:sz="0" w:space="0" w:color="auto"/>
      </w:divBdr>
    </w:div>
    <w:div w:id="68962649">
      <w:bodyDiv w:val="1"/>
      <w:marLeft w:val="0"/>
      <w:marRight w:val="0"/>
      <w:marTop w:val="0"/>
      <w:marBottom w:val="0"/>
      <w:divBdr>
        <w:top w:val="none" w:sz="0" w:space="0" w:color="auto"/>
        <w:left w:val="none" w:sz="0" w:space="0" w:color="auto"/>
        <w:bottom w:val="none" w:sz="0" w:space="0" w:color="auto"/>
        <w:right w:val="none" w:sz="0" w:space="0" w:color="auto"/>
      </w:divBdr>
    </w:div>
    <w:div w:id="69009965">
      <w:bodyDiv w:val="1"/>
      <w:marLeft w:val="0"/>
      <w:marRight w:val="0"/>
      <w:marTop w:val="0"/>
      <w:marBottom w:val="0"/>
      <w:divBdr>
        <w:top w:val="none" w:sz="0" w:space="0" w:color="auto"/>
        <w:left w:val="none" w:sz="0" w:space="0" w:color="auto"/>
        <w:bottom w:val="none" w:sz="0" w:space="0" w:color="auto"/>
        <w:right w:val="none" w:sz="0" w:space="0" w:color="auto"/>
      </w:divBdr>
    </w:div>
    <w:div w:id="69349968">
      <w:bodyDiv w:val="1"/>
      <w:marLeft w:val="0"/>
      <w:marRight w:val="0"/>
      <w:marTop w:val="0"/>
      <w:marBottom w:val="0"/>
      <w:divBdr>
        <w:top w:val="none" w:sz="0" w:space="0" w:color="auto"/>
        <w:left w:val="none" w:sz="0" w:space="0" w:color="auto"/>
        <w:bottom w:val="none" w:sz="0" w:space="0" w:color="auto"/>
        <w:right w:val="none" w:sz="0" w:space="0" w:color="auto"/>
      </w:divBdr>
    </w:div>
    <w:div w:id="69933092">
      <w:bodyDiv w:val="1"/>
      <w:marLeft w:val="0"/>
      <w:marRight w:val="0"/>
      <w:marTop w:val="0"/>
      <w:marBottom w:val="0"/>
      <w:divBdr>
        <w:top w:val="none" w:sz="0" w:space="0" w:color="auto"/>
        <w:left w:val="none" w:sz="0" w:space="0" w:color="auto"/>
        <w:bottom w:val="none" w:sz="0" w:space="0" w:color="auto"/>
        <w:right w:val="none" w:sz="0" w:space="0" w:color="auto"/>
      </w:divBdr>
    </w:div>
    <w:div w:id="70009977">
      <w:bodyDiv w:val="1"/>
      <w:marLeft w:val="0"/>
      <w:marRight w:val="0"/>
      <w:marTop w:val="0"/>
      <w:marBottom w:val="0"/>
      <w:divBdr>
        <w:top w:val="none" w:sz="0" w:space="0" w:color="auto"/>
        <w:left w:val="none" w:sz="0" w:space="0" w:color="auto"/>
        <w:bottom w:val="none" w:sz="0" w:space="0" w:color="auto"/>
        <w:right w:val="none" w:sz="0" w:space="0" w:color="auto"/>
      </w:divBdr>
    </w:div>
    <w:div w:id="70086809">
      <w:bodyDiv w:val="1"/>
      <w:marLeft w:val="0"/>
      <w:marRight w:val="0"/>
      <w:marTop w:val="0"/>
      <w:marBottom w:val="0"/>
      <w:divBdr>
        <w:top w:val="none" w:sz="0" w:space="0" w:color="auto"/>
        <w:left w:val="none" w:sz="0" w:space="0" w:color="auto"/>
        <w:bottom w:val="none" w:sz="0" w:space="0" w:color="auto"/>
        <w:right w:val="none" w:sz="0" w:space="0" w:color="auto"/>
      </w:divBdr>
    </w:div>
    <w:div w:id="70590443">
      <w:bodyDiv w:val="1"/>
      <w:marLeft w:val="0"/>
      <w:marRight w:val="0"/>
      <w:marTop w:val="0"/>
      <w:marBottom w:val="0"/>
      <w:divBdr>
        <w:top w:val="none" w:sz="0" w:space="0" w:color="auto"/>
        <w:left w:val="none" w:sz="0" w:space="0" w:color="auto"/>
        <w:bottom w:val="none" w:sz="0" w:space="0" w:color="auto"/>
        <w:right w:val="none" w:sz="0" w:space="0" w:color="auto"/>
      </w:divBdr>
    </w:div>
    <w:div w:id="71315492">
      <w:bodyDiv w:val="1"/>
      <w:marLeft w:val="0"/>
      <w:marRight w:val="0"/>
      <w:marTop w:val="0"/>
      <w:marBottom w:val="0"/>
      <w:divBdr>
        <w:top w:val="none" w:sz="0" w:space="0" w:color="auto"/>
        <w:left w:val="none" w:sz="0" w:space="0" w:color="auto"/>
        <w:bottom w:val="none" w:sz="0" w:space="0" w:color="auto"/>
        <w:right w:val="none" w:sz="0" w:space="0" w:color="auto"/>
      </w:divBdr>
    </w:div>
    <w:div w:id="71393169">
      <w:bodyDiv w:val="1"/>
      <w:marLeft w:val="0"/>
      <w:marRight w:val="0"/>
      <w:marTop w:val="0"/>
      <w:marBottom w:val="0"/>
      <w:divBdr>
        <w:top w:val="none" w:sz="0" w:space="0" w:color="auto"/>
        <w:left w:val="none" w:sz="0" w:space="0" w:color="auto"/>
        <w:bottom w:val="none" w:sz="0" w:space="0" w:color="auto"/>
        <w:right w:val="none" w:sz="0" w:space="0" w:color="auto"/>
      </w:divBdr>
    </w:div>
    <w:div w:id="71631224">
      <w:bodyDiv w:val="1"/>
      <w:marLeft w:val="0"/>
      <w:marRight w:val="0"/>
      <w:marTop w:val="0"/>
      <w:marBottom w:val="0"/>
      <w:divBdr>
        <w:top w:val="none" w:sz="0" w:space="0" w:color="auto"/>
        <w:left w:val="none" w:sz="0" w:space="0" w:color="auto"/>
        <w:bottom w:val="none" w:sz="0" w:space="0" w:color="auto"/>
        <w:right w:val="none" w:sz="0" w:space="0" w:color="auto"/>
      </w:divBdr>
    </w:div>
    <w:div w:id="71858181">
      <w:bodyDiv w:val="1"/>
      <w:marLeft w:val="0"/>
      <w:marRight w:val="0"/>
      <w:marTop w:val="0"/>
      <w:marBottom w:val="0"/>
      <w:divBdr>
        <w:top w:val="none" w:sz="0" w:space="0" w:color="auto"/>
        <w:left w:val="none" w:sz="0" w:space="0" w:color="auto"/>
        <w:bottom w:val="none" w:sz="0" w:space="0" w:color="auto"/>
        <w:right w:val="none" w:sz="0" w:space="0" w:color="auto"/>
      </w:divBdr>
    </w:div>
    <w:div w:id="72317868">
      <w:bodyDiv w:val="1"/>
      <w:marLeft w:val="0"/>
      <w:marRight w:val="0"/>
      <w:marTop w:val="0"/>
      <w:marBottom w:val="0"/>
      <w:divBdr>
        <w:top w:val="none" w:sz="0" w:space="0" w:color="auto"/>
        <w:left w:val="none" w:sz="0" w:space="0" w:color="auto"/>
        <w:bottom w:val="none" w:sz="0" w:space="0" w:color="auto"/>
        <w:right w:val="none" w:sz="0" w:space="0" w:color="auto"/>
      </w:divBdr>
    </w:div>
    <w:div w:id="72436612">
      <w:bodyDiv w:val="1"/>
      <w:marLeft w:val="0"/>
      <w:marRight w:val="0"/>
      <w:marTop w:val="0"/>
      <w:marBottom w:val="0"/>
      <w:divBdr>
        <w:top w:val="none" w:sz="0" w:space="0" w:color="auto"/>
        <w:left w:val="none" w:sz="0" w:space="0" w:color="auto"/>
        <w:bottom w:val="none" w:sz="0" w:space="0" w:color="auto"/>
        <w:right w:val="none" w:sz="0" w:space="0" w:color="auto"/>
      </w:divBdr>
    </w:div>
    <w:div w:id="72552276">
      <w:bodyDiv w:val="1"/>
      <w:marLeft w:val="0"/>
      <w:marRight w:val="0"/>
      <w:marTop w:val="0"/>
      <w:marBottom w:val="0"/>
      <w:divBdr>
        <w:top w:val="none" w:sz="0" w:space="0" w:color="auto"/>
        <w:left w:val="none" w:sz="0" w:space="0" w:color="auto"/>
        <w:bottom w:val="none" w:sz="0" w:space="0" w:color="auto"/>
        <w:right w:val="none" w:sz="0" w:space="0" w:color="auto"/>
      </w:divBdr>
    </w:div>
    <w:div w:id="72630363">
      <w:bodyDiv w:val="1"/>
      <w:marLeft w:val="0"/>
      <w:marRight w:val="0"/>
      <w:marTop w:val="0"/>
      <w:marBottom w:val="0"/>
      <w:divBdr>
        <w:top w:val="none" w:sz="0" w:space="0" w:color="auto"/>
        <w:left w:val="none" w:sz="0" w:space="0" w:color="auto"/>
        <w:bottom w:val="none" w:sz="0" w:space="0" w:color="auto"/>
        <w:right w:val="none" w:sz="0" w:space="0" w:color="auto"/>
      </w:divBdr>
    </w:div>
    <w:div w:id="72699360">
      <w:bodyDiv w:val="1"/>
      <w:marLeft w:val="0"/>
      <w:marRight w:val="0"/>
      <w:marTop w:val="0"/>
      <w:marBottom w:val="0"/>
      <w:divBdr>
        <w:top w:val="none" w:sz="0" w:space="0" w:color="auto"/>
        <w:left w:val="none" w:sz="0" w:space="0" w:color="auto"/>
        <w:bottom w:val="none" w:sz="0" w:space="0" w:color="auto"/>
        <w:right w:val="none" w:sz="0" w:space="0" w:color="auto"/>
      </w:divBdr>
    </w:div>
    <w:div w:id="73941032">
      <w:bodyDiv w:val="1"/>
      <w:marLeft w:val="0"/>
      <w:marRight w:val="0"/>
      <w:marTop w:val="0"/>
      <w:marBottom w:val="0"/>
      <w:divBdr>
        <w:top w:val="none" w:sz="0" w:space="0" w:color="auto"/>
        <w:left w:val="none" w:sz="0" w:space="0" w:color="auto"/>
        <w:bottom w:val="none" w:sz="0" w:space="0" w:color="auto"/>
        <w:right w:val="none" w:sz="0" w:space="0" w:color="auto"/>
      </w:divBdr>
    </w:div>
    <w:div w:id="74323736">
      <w:bodyDiv w:val="1"/>
      <w:marLeft w:val="0"/>
      <w:marRight w:val="0"/>
      <w:marTop w:val="0"/>
      <w:marBottom w:val="0"/>
      <w:divBdr>
        <w:top w:val="none" w:sz="0" w:space="0" w:color="auto"/>
        <w:left w:val="none" w:sz="0" w:space="0" w:color="auto"/>
        <w:bottom w:val="none" w:sz="0" w:space="0" w:color="auto"/>
        <w:right w:val="none" w:sz="0" w:space="0" w:color="auto"/>
      </w:divBdr>
    </w:div>
    <w:div w:id="74514871">
      <w:bodyDiv w:val="1"/>
      <w:marLeft w:val="0"/>
      <w:marRight w:val="0"/>
      <w:marTop w:val="0"/>
      <w:marBottom w:val="0"/>
      <w:divBdr>
        <w:top w:val="none" w:sz="0" w:space="0" w:color="auto"/>
        <w:left w:val="none" w:sz="0" w:space="0" w:color="auto"/>
        <w:bottom w:val="none" w:sz="0" w:space="0" w:color="auto"/>
        <w:right w:val="none" w:sz="0" w:space="0" w:color="auto"/>
      </w:divBdr>
    </w:div>
    <w:div w:id="74713715">
      <w:bodyDiv w:val="1"/>
      <w:marLeft w:val="0"/>
      <w:marRight w:val="0"/>
      <w:marTop w:val="0"/>
      <w:marBottom w:val="0"/>
      <w:divBdr>
        <w:top w:val="none" w:sz="0" w:space="0" w:color="auto"/>
        <w:left w:val="none" w:sz="0" w:space="0" w:color="auto"/>
        <w:bottom w:val="none" w:sz="0" w:space="0" w:color="auto"/>
        <w:right w:val="none" w:sz="0" w:space="0" w:color="auto"/>
      </w:divBdr>
    </w:div>
    <w:div w:id="75984530">
      <w:bodyDiv w:val="1"/>
      <w:marLeft w:val="0"/>
      <w:marRight w:val="0"/>
      <w:marTop w:val="0"/>
      <w:marBottom w:val="0"/>
      <w:divBdr>
        <w:top w:val="none" w:sz="0" w:space="0" w:color="auto"/>
        <w:left w:val="none" w:sz="0" w:space="0" w:color="auto"/>
        <w:bottom w:val="none" w:sz="0" w:space="0" w:color="auto"/>
        <w:right w:val="none" w:sz="0" w:space="0" w:color="auto"/>
      </w:divBdr>
    </w:div>
    <w:div w:id="76178612">
      <w:bodyDiv w:val="1"/>
      <w:marLeft w:val="0"/>
      <w:marRight w:val="0"/>
      <w:marTop w:val="0"/>
      <w:marBottom w:val="0"/>
      <w:divBdr>
        <w:top w:val="none" w:sz="0" w:space="0" w:color="auto"/>
        <w:left w:val="none" w:sz="0" w:space="0" w:color="auto"/>
        <w:bottom w:val="none" w:sz="0" w:space="0" w:color="auto"/>
        <w:right w:val="none" w:sz="0" w:space="0" w:color="auto"/>
      </w:divBdr>
    </w:div>
    <w:div w:id="76288194">
      <w:bodyDiv w:val="1"/>
      <w:marLeft w:val="0"/>
      <w:marRight w:val="0"/>
      <w:marTop w:val="0"/>
      <w:marBottom w:val="0"/>
      <w:divBdr>
        <w:top w:val="none" w:sz="0" w:space="0" w:color="auto"/>
        <w:left w:val="none" w:sz="0" w:space="0" w:color="auto"/>
        <w:bottom w:val="none" w:sz="0" w:space="0" w:color="auto"/>
        <w:right w:val="none" w:sz="0" w:space="0" w:color="auto"/>
      </w:divBdr>
    </w:div>
    <w:div w:id="76445248">
      <w:bodyDiv w:val="1"/>
      <w:marLeft w:val="0"/>
      <w:marRight w:val="0"/>
      <w:marTop w:val="0"/>
      <w:marBottom w:val="0"/>
      <w:divBdr>
        <w:top w:val="none" w:sz="0" w:space="0" w:color="auto"/>
        <w:left w:val="none" w:sz="0" w:space="0" w:color="auto"/>
        <w:bottom w:val="none" w:sz="0" w:space="0" w:color="auto"/>
        <w:right w:val="none" w:sz="0" w:space="0" w:color="auto"/>
      </w:divBdr>
    </w:div>
    <w:div w:id="77407032">
      <w:bodyDiv w:val="1"/>
      <w:marLeft w:val="0"/>
      <w:marRight w:val="0"/>
      <w:marTop w:val="0"/>
      <w:marBottom w:val="0"/>
      <w:divBdr>
        <w:top w:val="none" w:sz="0" w:space="0" w:color="auto"/>
        <w:left w:val="none" w:sz="0" w:space="0" w:color="auto"/>
        <w:bottom w:val="none" w:sz="0" w:space="0" w:color="auto"/>
        <w:right w:val="none" w:sz="0" w:space="0" w:color="auto"/>
      </w:divBdr>
    </w:div>
    <w:div w:id="77798440">
      <w:bodyDiv w:val="1"/>
      <w:marLeft w:val="0"/>
      <w:marRight w:val="0"/>
      <w:marTop w:val="0"/>
      <w:marBottom w:val="0"/>
      <w:divBdr>
        <w:top w:val="none" w:sz="0" w:space="0" w:color="auto"/>
        <w:left w:val="none" w:sz="0" w:space="0" w:color="auto"/>
        <w:bottom w:val="none" w:sz="0" w:space="0" w:color="auto"/>
        <w:right w:val="none" w:sz="0" w:space="0" w:color="auto"/>
      </w:divBdr>
    </w:div>
    <w:div w:id="77992508">
      <w:bodyDiv w:val="1"/>
      <w:marLeft w:val="0"/>
      <w:marRight w:val="0"/>
      <w:marTop w:val="0"/>
      <w:marBottom w:val="0"/>
      <w:divBdr>
        <w:top w:val="none" w:sz="0" w:space="0" w:color="auto"/>
        <w:left w:val="none" w:sz="0" w:space="0" w:color="auto"/>
        <w:bottom w:val="none" w:sz="0" w:space="0" w:color="auto"/>
        <w:right w:val="none" w:sz="0" w:space="0" w:color="auto"/>
      </w:divBdr>
    </w:div>
    <w:div w:id="78261256">
      <w:bodyDiv w:val="1"/>
      <w:marLeft w:val="0"/>
      <w:marRight w:val="0"/>
      <w:marTop w:val="0"/>
      <w:marBottom w:val="0"/>
      <w:divBdr>
        <w:top w:val="none" w:sz="0" w:space="0" w:color="auto"/>
        <w:left w:val="none" w:sz="0" w:space="0" w:color="auto"/>
        <w:bottom w:val="none" w:sz="0" w:space="0" w:color="auto"/>
        <w:right w:val="none" w:sz="0" w:space="0" w:color="auto"/>
      </w:divBdr>
    </w:div>
    <w:div w:id="78410627">
      <w:bodyDiv w:val="1"/>
      <w:marLeft w:val="0"/>
      <w:marRight w:val="0"/>
      <w:marTop w:val="0"/>
      <w:marBottom w:val="0"/>
      <w:divBdr>
        <w:top w:val="none" w:sz="0" w:space="0" w:color="auto"/>
        <w:left w:val="none" w:sz="0" w:space="0" w:color="auto"/>
        <w:bottom w:val="none" w:sz="0" w:space="0" w:color="auto"/>
        <w:right w:val="none" w:sz="0" w:space="0" w:color="auto"/>
      </w:divBdr>
    </w:div>
    <w:div w:id="79299482">
      <w:bodyDiv w:val="1"/>
      <w:marLeft w:val="0"/>
      <w:marRight w:val="0"/>
      <w:marTop w:val="0"/>
      <w:marBottom w:val="0"/>
      <w:divBdr>
        <w:top w:val="none" w:sz="0" w:space="0" w:color="auto"/>
        <w:left w:val="none" w:sz="0" w:space="0" w:color="auto"/>
        <w:bottom w:val="none" w:sz="0" w:space="0" w:color="auto"/>
        <w:right w:val="none" w:sz="0" w:space="0" w:color="auto"/>
      </w:divBdr>
    </w:div>
    <w:div w:id="79371484">
      <w:bodyDiv w:val="1"/>
      <w:marLeft w:val="0"/>
      <w:marRight w:val="0"/>
      <w:marTop w:val="0"/>
      <w:marBottom w:val="0"/>
      <w:divBdr>
        <w:top w:val="none" w:sz="0" w:space="0" w:color="auto"/>
        <w:left w:val="none" w:sz="0" w:space="0" w:color="auto"/>
        <w:bottom w:val="none" w:sz="0" w:space="0" w:color="auto"/>
        <w:right w:val="none" w:sz="0" w:space="0" w:color="auto"/>
      </w:divBdr>
    </w:div>
    <w:div w:id="79448697">
      <w:bodyDiv w:val="1"/>
      <w:marLeft w:val="0"/>
      <w:marRight w:val="0"/>
      <w:marTop w:val="0"/>
      <w:marBottom w:val="0"/>
      <w:divBdr>
        <w:top w:val="none" w:sz="0" w:space="0" w:color="auto"/>
        <w:left w:val="none" w:sz="0" w:space="0" w:color="auto"/>
        <w:bottom w:val="none" w:sz="0" w:space="0" w:color="auto"/>
        <w:right w:val="none" w:sz="0" w:space="0" w:color="auto"/>
      </w:divBdr>
    </w:div>
    <w:div w:id="79451418">
      <w:bodyDiv w:val="1"/>
      <w:marLeft w:val="0"/>
      <w:marRight w:val="0"/>
      <w:marTop w:val="0"/>
      <w:marBottom w:val="0"/>
      <w:divBdr>
        <w:top w:val="none" w:sz="0" w:space="0" w:color="auto"/>
        <w:left w:val="none" w:sz="0" w:space="0" w:color="auto"/>
        <w:bottom w:val="none" w:sz="0" w:space="0" w:color="auto"/>
        <w:right w:val="none" w:sz="0" w:space="0" w:color="auto"/>
      </w:divBdr>
    </w:div>
    <w:div w:id="79569694">
      <w:bodyDiv w:val="1"/>
      <w:marLeft w:val="0"/>
      <w:marRight w:val="0"/>
      <w:marTop w:val="0"/>
      <w:marBottom w:val="0"/>
      <w:divBdr>
        <w:top w:val="none" w:sz="0" w:space="0" w:color="auto"/>
        <w:left w:val="none" w:sz="0" w:space="0" w:color="auto"/>
        <w:bottom w:val="none" w:sz="0" w:space="0" w:color="auto"/>
        <w:right w:val="none" w:sz="0" w:space="0" w:color="auto"/>
      </w:divBdr>
    </w:div>
    <w:div w:id="81491861">
      <w:bodyDiv w:val="1"/>
      <w:marLeft w:val="0"/>
      <w:marRight w:val="0"/>
      <w:marTop w:val="0"/>
      <w:marBottom w:val="0"/>
      <w:divBdr>
        <w:top w:val="none" w:sz="0" w:space="0" w:color="auto"/>
        <w:left w:val="none" w:sz="0" w:space="0" w:color="auto"/>
        <w:bottom w:val="none" w:sz="0" w:space="0" w:color="auto"/>
        <w:right w:val="none" w:sz="0" w:space="0" w:color="auto"/>
      </w:divBdr>
    </w:div>
    <w:div w:id="82145109">
      <w:bodyDiv w:val="1"/>
      <w:marLeft w:val="0"/>
      <w:marRight w:val="0"/>
      <w:marTop w:val="0"/>
      <w:marBottom w:val="0"/>
      <w:divBdr>
        <w:top w:val="none" w:sz="0" w:space="0" w:color="auto"/>
        <w:left w:val="none" w:sz="0" w:space="0" w:color="auto"/>
        <w:bottom w:val="none" w:sz="0" w:space="0" w:color="auto"/>
        <w:right w:val="none" w:sz="0" w:space="0" w:color="auto"/>
      </w:divBdr>
    </w:div>
    <w:div w:id="83111619">
      <w:bodyDiv w:val="1"/>
      <w:marLeft w:val="0"/>
      <w:marRight w:val="0"/>
      <w:marTop w:val="0"/>
      <w:marBottom w:val="0"/>
      <w:divBdr>
        <w:top w:val="none" w:sz="0" w:space="0" w:color="auto"/>
        <w:left w:val="none" w:sz="0" w:space="0" w:color="auto"/>
        <w:bottom w:val="none" w:sz="0" w:space="0" w:color="auto"/>
        <w:right w:val="none" w:sz="0" w:space="0" w:color="auto"/>
      </w:divBdr>
    </w:div>
    <w:div w:id="83848125">
      <w:bodyDiv w:val="1"/>
      <w:marLeft w:val="0"/>
      <w:marRight w:val="0"/>
      <w:marTop w:val="0"/>
      <w:marBottom w:val="0"/>
      <w:divBdr>
        <w:top w:val="none" w:sz="0" w:space="0" w:color="auto"/>
        <w:left w:val="none" w:sz="0" w:space="0" w:color="auto"/>
        <w:bottom w:val="none" w:sz="0" w:space="0" w:color="auto"/>
        <w:right w:val="none" w:sz="0" w:space="0" w:color="auto"/>
      </w:divBdr>
    </w:div>
    <w:div w:id="84157924">
      <w:bodyDiv w:val="1"/>
      <w:marLeft w:val="0"/>
      <w:marRight w:val="0"/>
      <w:marTop w:val="0"/>
      <w:marBottom w:val="0"/>
      <w:divBdr>
        <w:top w:val="none" w:sz="0" w:space="0" w:color="auto"/>
        <w:left w:val="none" w:sz="0" w:space="0" w:color="auto"/>
        <w:bottom w:val="none" w:sz="0" w:space="0" w:color="auto"/>
        <w:right w:val="none" w:sz="0" w:space="0" w:color="auto"/>
      </w:divBdr>
    </w:div>
    <w:div w:id="84888264">
      <w:bodyDiv w:val="1"/>
      <w:marLeft w:val="0"/>
      <w:marRight w:val="0"/>
      <w:marTop w:val="0"/>
      <w:marBottom w:val="0"/>
      <w:divBdr>
        <w:top w:val="none" w:sz="0" w:space="0" w:color="auto"/>
        <w:left w:val="none" w:sz="0" w:space="0" w:color="auto"/>
        <w:bottom w:val="none" w:sz="0" w:space="0" w:color="auto"/>
        <w:right w:val="none" w:sz="0" w:space="0" w:color="auto"/>
      </w:divBdr>
    </w:div>
    <w:div w:id="85082319">
      <w:bodyDiv w:val="1"/>
      <w:marLeft w:val="0"/>
      <w:marRight w:val="0"/>
      <w:marTop w:val="0"/>
      <w:marBottom w:val="0"/>
      <w:divBdr>
        <w:top w:val="none" w:sz="0" w:space="0" w:color="auto"/>
        <w:left w:val="none" w:sz="0" w:space="0" w:color="auto"/>
        <w:bottom w:val="none" w:sz="0" w:space="0" w:color="auto"/>
        <w:right w:val="none" w:sz="0" w:space="0" w:color="auto"/>
      </w:divBdr>
    </w:div>
    <w:div w:id="86000597">
      <w:bodyDiv w:val="1"/>
      <w:marLeft w:val="0"/>
      <w:marRight w:val="0"/>
      <w:marTop w:val="0"/>
      <w:marBottom w:val="0"/>
      <w:divBdr>
        <w:top w:val="none" w:sz="0" w:space="0" w:color="auto"/>
        <w:left w:val="none" w:sz="0" w:space="0" w:color="auto"/>
        <w:bottom w:val="none" w:sz="0" w:space="0" w:color="auto"/>
        <w:right w:val="none" w:sz="0" w:space="0" w:color="auto"/>
      </w:divBdr>
    </w:div>
    <w:div w:id="86076612">
      <w:bodyDiv w:val="1"/>
      <w:marLeft w:val="0"/>
      <w:marRight w:val="0"/>
      <w:marTop w:val="0"/>
      <w:marBottom w:val="0"/>
      <w:divBdr>
        <w:top w:val="none" w:sz="0" w:space="0" w:color="auto"/>
        <w:left w:val="none" w:sz="0" w:space="0" w:color="auto"/>
        <w:bottom w:val="none" w:sz="0" w:space="0" w:color="auto"/>
        <w:right w:val="none" w:sz="0" w:space="0" w:color="auto"/>
      </w:divBdr>
    </w:div>
    <w:div w:id="86079903">
      <w:bodyDiv w:val="1"/>
      <w:marLeft w:val="0"/>
      <w:marRight w:val="0"/>
      <w:marTop w:val="0"/>
      <w:marBottom w:val="0"/>
      <w:divBdr>
        <w:top w:val="none" w:sz="0" w:space="0" w:color="auto"/>
        <w:left w:val="none" w:sz="0" w:space="0" w:color="auto"/>
        <w:bottom w:val="none" w:sz="0" w:space="0" w:color="auto"/>
        <w:right w:val="none" w:sz="0" w:space="0" w:color="auto"/>
      </w:divBdr>
    </w:div>
    <w:div w:id="86922568">
      <w:bodyDiv w:val="1"/>
      <w:marLeft w:val="0"/>
      <w:marRight w:val="0"/>
      <w:marTop w:val="0"/>
      <w:marBottom w:val="0"/>
      <w:divBdr>
        <w:top w:val="none" w:sz="0" w:space="0" w:color="auto"/>
        <w:left w:val="none" w:sz="0" w:space="0" w:color="auto"/>
        <w:bottom w:val="none" w:sz="0" w:space="0" w:color="auto"/>
        <w:right w:val="none" w:sz="0" w:space="0" w:color="auto"/>
      </w:divBdr>
    </w:div>
    <w:div w:id="87383812">
      <w:bodyDiv w:val="1"/>
      <w:marLeft w:val="0"/>
      <w:marRight w:val="0"/>
      <w:marTop w:val="0"/>
      <w:marBottom w:val="0"/>
      <w:divBdr>
        <w:top w:val="none" w:sz="0" w:space="0" w:color="auto"/>
        <w:left w:val="none" w:sz="0" w:space="0" w:color="auto"/>
        <w:bottom w:val="none" w:sz="0" w:space="0" w:color="auto"/>
        <w:right w:val="none" w:sz="0" w:space="0" w:color="auto"/>
      </w:divBdr>
    </w:div>
    <w:div w:id="87585756">
      <w:bodyDiv w:val="1"/>
      <w:marLeft w:val="0"/>
      <w:marRight w:val="0"/>
      <w:marTop w:val="0"/>
      <w:marBottom w:val="0"/>
      <w:divBdr>
        <w:top w:val="none" w:sz="0" w:space="0" w:color="auto"/>
        <w:left w:val="none" w:sz="0" w:space="0" w:color="auto"/>
        <w:bottom w:val="none" w:sz="0" w:space="0" w:color="auto"/>
        <w:right w:val="none" w:sz="0" w:space="0" w:color="auto"/>
      </w:divBdr>
    </w:div>
    <w:div w:id="88083544">
      <w:bodyDiv w:val="1"/>
      <w:marLeft w:val="0"/>
      <w:marRight w:val="0"/>
      <w:marTop w:val="0"/>
      <w:marBottom w:val="0"/>
      <w:divBdr>
        <w:top w:val="none" w:sz="0" w:space="0" w:color="auto"/>
        <w:left w:val="none" w:sz="0" w:space="0" w:color="auto"/>
        <w:bottom w:val="none" w:sz="0" w:space="0" w:color="auto"/>
        <w:right w:val="none" w:sz="0" w:space="0" w:color="auto"/>
      </w:divBdr>
    </w:div>
    <w:div w:id="88166146">
      <w:bodyDiv w:val="1"/>
      <w:marLeft w:val="0"/>
      <w:marRight w:val="0"/>
      <w:marTop w:val="0"/>
      <w:marBottom w:val="0"/>
      <w:divBdr>
        <w:top w:val="none" w:sz="0" w:space="0" w:color="auto"/>
        <w:left w:val="none" w:sz="0" w:space="0" w:color="auto"/>
        <w:bottom w:val="none" w:sz="0" w:space="0" w:color="auto"/>
        <w:right w:val="none" w:sz="0" w:space="0" w:color="auto"/>
      </w:divBdr>
    </w:div>
    <w:div w:id="88354818">
      <w:bodyDiv w:val="1"/>
      <w:marLeft w:val="0"/>
      <w:marRight w:val="0"/>
      <w:marTop w:val="0"/>
      <w:marBottom w:val="0"/>
      <w:divBdr>
        <w:top w:val="none" w:sz="0" w:space="0" w:color="auto"/>
        <w:left w:val="none" w:sz="0" w:space="0" w:color="auto"/>
        <w:bottom w:val="none" w:sz="0" w:space="0" w:color="auto"/>
        <w:right w:val="none" w:sz="0" w:space="0" w:color="auto"/>
      </w:divBdr>
    </w:div>
    <w:div w:id="88812985">
      <w:bodyDiv w:val="1"/>
      <w:marLeft w:val="0"/>
      <w:marRight w:val="0"/>
      <w:marTop w:val="0"/>
      <w:marBottom w:val="0"/>
      <w:divBdr>
        <w:top w:val="none" w:sz="0" w:space="0" w:color="auto"/>
        <w:left w:val="none" w:sz="0" w:space="0" w:color="auto"/>
        <w:bottom w:val="none" w:sz="0" w:space="0" w:color="auto"/>
        <w:right w:val="none" w:sz="0" w:space="0" w:color="auto"/>
      </w:divBdr>
    </w:div>
    <w:div w:id="89014018">
      <w:bodyDiv w:val="1"/>
      <w:marLeft w:val="0"/>
      <w:marRight w:val="0"/>
      <w:marTop w:val="0"/>
      <w:marBottom w:val="0"/>
      <w:divBdr>
        <w:top w:val="none" w:sz="0" w:space="0" w:color="auto"/>
        <w:left w:val="none" w:sz="0" w:space="0" w:color="auto"/>
        <w:bottom w:val="none" w:sz="0" w:space="0" w:color="auto"/>
        <w:right w:val="none" w:sz="0" w:space="0" w:color="auto"/>
      </w:divBdr>
    </w:div>
    <w:div w:id="89395174">
      <w:bodyDiv w:val="1"/>
      <w:marLeft w:val="0"/>
      <w:marRight w:val="0"/>
      <w:marTop w:val="0"/>
      <w:marBottom w:val="0"/>
      <w:divBdr>
        <w:top w:val="none" w:sz="0" w:space="0" w:color="auto"/>
        <w:left w:val="none" w:sz="0" w:space="0" w:color="auto"/>
        <w:bottom w:val="none" w:sz="0" w:space="0" w:color="auto"/>
        <w:right w:val="none" w:sz="0" w:space="0" w:color="auto"/>
      </w:divBdr>
    </w:div>
    <w:div w:id="89477329">
      <w:bodyDiv w:val="1"/>
      <w:marLeft w:val="0"/>
      <w:marRight w:val="0"/>
      <w:marTop w:val="0"/>
      <w:marBottom w:val="0"/>
      <w:divBdr>
        <w:top w:val="none" w:sz="0" w:space="0" w:color="auto"/>
        <w:left w:val="none" w:sz="0" w:space="0" w:color="auto"/>
        <w:bottom w:val="none" w:sz="0" w:space="0" w:color="auto"/>
        <w:right w:val="none" w:sz="0" w:space="0" w:color="auto"/>
      </w:divBdr>
    </w:div>
    <w:div w:id="89662913">
      <w:bodyDiv w:val="1"/>
      <w:marLeft w:val="0"/>
      <w:marRight w:val="0"/>
      <w:marTop w:val="0"/>
      <w:marBottom w:val="0"/>
      <w:divBdr>
        <w:top w:val="none" w:sz="0" w:space="0" w:color="auto"/>
        <w:left w:val="none" w:sz="0" w:space="0" w:color="auto"/>
        <w:bottom w:val="none" w:sz="0" w:space="0" w:color="auto"/>
        <w:right w:val="none" w:sz="0" w:space="0" w:color="auto"/>
      </w:divBdr>
    </w:div>
    <w:div w:id="89862352">
      <w:bodyDiv w:val="1"/>
      <w:marLeft w:val="0"/>
      <w:marRight w:val="0"/>
      <w:marTop w:val="0"/>
      <w:marBottom w:val="0"/>
      <w:divBdr>
        <w:top w:val="none" w:sz="0" w:space="0" w:color="auto"/>
        <w:left w:val="none" w:sz="0" w:space="0" w:color="auto"/>
        <w:bottom w:val="none" w:sz="0" w:space="0" w:color="auto"/>
        <w:right w:val="none" w:sz="0" w:space="0" w:color="auto"/>
      </w:divBdr>
    </w:div>
    <w:div w:id="90005503">
      <w:bodyDiv w:val="1"/>
      <w:marLeft w:val="0"/>
      <w:marRight w:val="0"/>
      <w:marTop w:val="0"/>
      <w:marBottom w:val="0"/>
      <w:divBdr>
        <w:top w:val="none" w:sz="0" w:space="0" w:color="auto"/>
        <w:left w:val="none" w:sz="0" w:space="0" w:color="auto"/>
        <w:bottom w:val="none" w:sz="0" w:space="0" w:color="auto"/>
        <w:right w:val="none" w:sz="0" w:space="0" w:color="auto"/>
      </w:divBdr>
    </w:div>
    <w:div w:id="90666075">
      <w:bodyDiv w:val="1"/>
      <w:marLeft w:val="0"/>
      <w:marRight w:val="0"/>
      <w:marTop w:val="0"/>
      <w:marBottom w:val="0"/>
      <w:divBdr>
        <w:top w:val="none" w:sz="0" w:space="0" w:color="auto"/>
        <w:left w:val="none" w:sz="0" w:space="0" w:color="auto"/>
        <w:bottom w:val="none" w:sz="0" w:space="0" w:color="auto"/>
        <w:right w:val="none" w:sz="0" w:space="0" w:color="auto"/>
      </w:divBdr>
    </w:div>
    <w:div w:id="90856575">
      <w:bodyDiv w:val="1"/>
      <w:marLeft w:val="0"/>
      <w:marRight w:val="0"/>
      <w:marTop w:val="0"/>
      <w:marBottom w:val="0"/>
      <w:divBdr>
        <w:top w:val="none" w:sz="0" w:space="0" w:color="auto"/>
        <w:left w:val="none" w:sz="0" w:space="0" w:color="auto"/>
        <w:bottom w:val="none" w:sz="0" w:space="0" w:color="auto"/>
        <w:right w:val="none" w:sz="0" w:space="0" w:color="auto"/>
      </w:divBdr>
    </w:div>
    <w:div w:id="91627716">
      <w:bodyDiv w:val="1"/>
      <w:marLeft w:val="0"/>
      <w:marRight w:val="0"/>
      <w:marTop w:val="0"/>
      <w:marBottom w:val="0"/>
      <w:divBdr>
        <w:top w:val="none" w:sz="0" w:space="0" w:color="auto"/>
        <w:left w:val="none" w:sz="0" w:space="0" w:color="auto"/>
        <w:bottom w:val="none" w:sz="0" w:space="0" w:color="auto"/>
        <w:right w:val="none" w:sz="0" w:space="0" w:color="auto"/>
      </w:divBdr>
    </w:div>
    <w:div w:id="91777579">
      <w:bodyDiv w:val="1"/>
      <w:marLeft w:val="0"/>
      <w:marRight w:val="0"/>
      <w:marTop w:val="0"/>
      <w:marBottom w:val="0"/>
      <w:divBdr>
        <w:top w:val="none" w:sz="0" w:space="0" w:color="auto"/>
        <w:left w:val="none" w:sz="0" w:space="0" w:color="auto"/>
        <w:bottom w:val="none" w:sz="0" w:space="0" w:color="auto"/>
        <w:right w:val="none" w:sz="0" w:space="0" w:color="auto"/>
      </w:divBdr>
    </w:div>
    <w:div w:id="92409450">
      <w:bodyDiv w:val="1"/>
      <w:marLeft w:val="0"/>
      <w:marRight w:val="0"/>
      <w:marTop w:val="0"/>
      <w:marBottom w:val="0"/>
      <w:divBdr>
        <w:top w:val="none" w:sz="0" w:space="0" w:color="auto"/>
        <w:left w:val="none" w:sz="0" w:space="0" w:color="auto"/>
        <w:bottom w:val="none" w:sz="0" w:space="0" w:color="auto"/>
        <w:right w:val="none" w:sz="0" w:space="0" w:color="auto"/>
      </w:divBdr>
    </w:div>
    <w:div w:id="92671519">
      <w:bodyDiv w:val="1"/>
      <w:marLeft w:val="0"/>
      <w:marRight w:val="0"/>
      <w:marTop w:val="0"/>
      <w:marBottom w:val="0"/>
      <w:divBdr>
        <w:top w:val="none" w:sz="0" w:space="0" w:color="auto"/>
        <w:left w:val="none" w:sz="0" w:space="0" w:color="auto"/>
        <w:bottom w:val="none" w:sz="0" w:space="0" w:color="auto"/>
        <w:right w:val="none" w:sz="0" w:space="0" w:color="auto"/>
      </w:divBdr>
    </w:div>
    <w:div w:id="92895111">
      <w:bodyDiv w:val="1"/>
      <w:marLeft w:val="0"/>
      <w:marRight w:val="0"/>
      <w:marTop w:val="0"/>
      <w:marBottom w:val="0"/>
      <w:divBdr>
        <w:top w:val="none" w:sz="0" w:space="0" w:color="auto"/>
        <w:left w:val="none" w:sz="0" w:space="0" w:color="auto"/>
        <w:bottom w:val="none" w:sz="0" w:space="0" w:color="auto"/>
        <w:right w:val="none" w:sz="0" w:space="0" w:color="auto"/>
      </w:divBdr>
    </w:div>
    <w:div w:id="93943123">
      <w:bodyDiv w:val="1"/>
      <w:marLeft w:val="0"/>
      <w:marRight w:val="0"/>
      <w:marTop w:val="0"/>
      <w:marBottom w:val="0"/>
      <w:divBdr>
        <w:top w:val="none" w:sz="0" w:space="0" w:color="auto"/>
        <w:left w:val="none" w:sz="0" w:space="0" w:color="auto"/>
        <w:bottom w:val="none" w:sz="0" w:space="0" w:color="auto"/>
        <w:right w:val="none" w:sz="0" w:space="0" w:color="auto"/>
      </w:divBdr>
    </w:div>
    <w:div w:id="94909002">
      <w:bodyDiv w:val="1"/>
      <w:marLeft w:val="0"/>
      <w:marRight w:val="0"/>
      <w:marTop w:val="0"/>
      <w:marBottom w:val="0"/>
      <w:divBdr>
        <w:top w:val="none" w:sz="0" w:space="0" w:color="auto"/>
        <w:left w:val="none" w:sz="0" w:space="0" w:color="auto"/>
        <w:bottom w:val="none" w:sz="0" w:space="0" w:color="auto"/>
        <w:right w:val="none" w:sz="0" w:space="0" w:color="auto"/>
      </w:divBdr>
    </w:div>
    <w:div w:id="95103932">
      <w:bodyDiv w:val="1"/>
      <w:marLeft w:val="0"/>
      <w:marRight w:val="0"/>
      <w:marTop w:val="0"/>
      <w:marBottom w:val="0"/>
      <w:divBdr>
        <w:top w:val="none" w:sz="0" w:space="0" w:color="auto"/>
        <w:left w:val="none" w:sz="0" w:space="0" w:color="auto"/>
        <w:bottom w:val="none" w:sz="0" w:space="0" w:color="auto"/>
        <w:right w:val="none" w:sz="0" w:space="0" w:color="auto"/>
      </w:divBdr>
    </w:div>
    <w:div w:id="95445450">
      <w:bodyDiv w:val="1"/>
      <w:marLeft w:val="0"/>
      <w:marRight w:val="0"/>
      <w:marTop w:val="0"/>
      <w:marBottom w:val="0"/>
      <w:divBdr>
        <w:top w:val="none" w:sz="0" w:space="0" w:color="auto"/>
        <w:left w:val="none" w:sz="0" w:space="0" w:color="auto"/>
        <w:bottom w:val="none" w:sz="0" w:space="0" w:color="auto"/>
        <w:right w:val="none" w:sz="0" w:space="0" w:color="auto"/>
      </w:divBdr>
    </w:div>
    <w:div w:id="95515717">
      <w:bodyDiv w:val="1"/>
      <w:marLeft w:val="0"/>
      <w:marRight w:val="0"/>
      <w:marTop w:val="0"/>
      <w:marBottom w:val="0"/>
      <w:divBdr>
        <w:top w:val="none" w:sz="0" w:space="0" w:color="auto"/>
        <w:left w:val="none" w:sz="0" w:space="0" w:color="auto"/>
        <w:bottom w:val="none" w:sz="0" w:space="0" w:color="auto"/>
        <w:right w:val="none" w:sz="0" w:space="0" w:color="auto"/>
      </w:divBdr>
    </w:div>
    <w:div w:id="95761153">
      <w:bodyDiv w:val="1"/>
      <w:marLeft w:val="0"/>
      <w:marRight w:val="0"/>
      <w:marTop w:val="0"/>
      <w:marBottom w:val="0"/>
      <w:divBdr>
        <w:top w:val="none" w:sz="0" w:space="0" w:color="auto"/>
        <w:left w:val="none" w:sz="0" w:space="0" w:color="auto"/>
        <w:bottom w:val="none" w:sz="0" w:space="0" w:color="auto"/>
        <w:right w:val="none" w:sz="0" w:space="0" w:color="auto"/>
      </w:divBdr>
    </w:div>
    <w:div w:id="95952894">
      <w:bodyDiv w:val="1"/>
      <w:marLeft w:val="0"/>
      <w:marRight w:val="0"/>
      <w:marTop w:val="0"/>
      <w:marBottom w:val="0"/>
      <w:divBdr>
        <w:top w:val="none" w:sz="0" w:space="0" w:color="auto"/>
        <w:left w:val="none" w:sz="0" w:space="0" w:color="auto"/>
        <w:bottom w:val="none" w:sz="0" w:space="0" w:color="auto"/>
        <w:right w:val="none" w:sz="0" w:space="0" w:color="auto"/>
      </w:divBdr>
    </w:div>
    <w:div w:id="96027169">
      <w:bodyDiv w:val="1"/>
      <w:marLeft w:val="0"/>
      <w:marRight w:val="0"/>
      <w:marTop w:val="0"/>
      <w:marBottom w:val="0"/>
      <w:divBdr>
        <w:top w:val="none" w:sz="0" w:space="0" w:color="auto"/>
        <w:left w:val="none" w:sz="0" w:space="0" w:color="auto"/>
        <w:bottom w:val="none" w:sz="0" w:space="0" w:color="auto"/>
        <w:right w:val="none" w:sz="0" w:space="0" w:color="auto"/>
      </w:divBdr>
    </w:div>
    <w:div w:id="96751697">
      <w:bodyDiv w:val="1"/>
      <w:marLeft w:val="0"/>
      <w:marRight w:val="0"/>
      <w:marTop w:val="0"/>
      <w:marBottom w:val="0"/>
      <w:divBdr>
        <w:top w:val="none" w:sz="0" w:space="0" w:color="auto"/>
        <w:left w:val="none" w:sz="0" w:space="0" w:color="auto"/>
        <w:bottom w:val="none" w:sz="0" w:space="0" w:color="auto"/>
        <w:right w:val="none" w:sz="0" w:space="0" w:color="auto"/>
      </w:divBdr>
    </w:div>
    <w:div w:id="97213926">
      <w:bodyDiv w:val="1"/>
      <w:marLeft w:val="0"/>
      <w:marRight w:val="0"/>
      <w:marTop w:val="0"/>
      <w:marBottom w:val="0"/>
      <w:divBdr>
        <w:top w:val="none" w:sz="0" w:space="0" w:color="auto"/>
        <w:left w:val="none" w:sz="0" w:space="0" w:color="auto"/>
        <w:bottom w:val="none" w:sz="0" w:space="0" w:color="auto"/>
        <w:right w:val="none" w:sz="0" w:space="0" w:color="auto"/>
      </w:divBdr>
    </w:div>
    <w:div w:id="97876002">
      <w:bodyDiv w:val="1"/>
      <w:marLeft w:val="0"/>
      <w:marRight w:val="0"/>
      <w:marTop w:val="0"/>
      <w:marBottom w:val="0"/>
      <w:divBdr>
        <w:top w:val="none" w:sz="0" w:space="0" w:color="auto"/>
        <w:left w:val="none" w:sz="0" w:space="0" w:color="auto"/>
        <w:bottom w:val="none" w:sz="0" w:space="0" w:color="auto"/>
        <w:right w:val="none" w:sz="0" w:space="0" w:color="auto"/>
      </w:divBdr>
    </w:div>
    <w:div w:id="97991520">
      <w:bodyDiv w:val="1"/>
      <w:marLeft w:val="0"/>
      <w:marRight w:val="0"/>
      <w:marTop w:val="0"/>
      <w:marBottom w:val="0"/>
      <w:divBdr>
        <w:top w:val="none" w:sz="0" w:space="0" w:color="auto"/>
        <w:left w:val="none" w:sz="0" w:space="0" w:color="auto"/>
        <w:bottom w:val="none" w:sz="0" w:space="0" w:color="auto"/>
        <w:right w:val="none" w:sz="0" w:space="0" w:color="auto"/>
      </w:divBdr>
    </w:div>
    <w:div w:id="98137149">
      <w:bodyDiv w:val="1"/>
      <w:marLeft w:val="0"/>
      <w:marRight w:val="0"/>
      <w:marTop w:val="0"/>
      <w:marBottom w:val="0"/>
      <w:divBdr>
        <w:top w:val="none" w:sz="0" w:space="0" w:color="auto"/>
        <w:left w:val="none" w:sz="0" w:space="0" w:color="auto"/>
        <w:bottom w:val="none" w:sz="0" w:space="0" w:color="auto"/>
        <w:right w:val="none" w:sz="0" w:space="0" w:color="auto"/>
      </w:divBdr>
    </w:div>
    <w:div w:id="98258965">
      <w:bodyDiv w:val="1"/>
      <w:marLeft w:val="0"/>
      <w:marRight w:val="0"/>
      <w:marTop w:val="0"/>
      <w:marBottom w:val="0"/>
      <w:divBdr>
        <w:top w:val="none" w:sz="0" w:space="0" w:color="auto"/>
        <w:left w:val="none" w:sz="0" w:space="0" w:color="auto"/>
        <w:bottom w:val="none" w:sz="0" w:space="0" w:color="auto"/>
        <w:right w:val="none" w:sz="0" w:space="0" w:color="auto"/>
      </w:divBdr>
    </w:div>
    <w:div w:id="99498301">
      <w:bodyDiv w:val="1"/>
      <w:marLeft w:val="0"/>
      <w:marRight w:val="0"/>
      <w:marTop w:val="0"/>
      <w:marBottom w:val="0"/>
      <w:divBdr>
        <w:top w:val="none" w:sz="0" w:space="0" w:color="auto"/>
        <w:left w:val="none" w:sz="0" w:space="0" w:color="auto"/>
        <w:bottom w:val="none" w:sz="0" w:space="0" w:color="auto"/>
        <w:right w:val="none" w:sz="0" w:space="0" w:color="auto"/>
      </w:divBdr>
    </w:div>
    <w:div w:id="99644359">
      <w:bodyDiv w:val="1"/>
      <w:marLeft w:val="0"/>
      <w:marRight w:val="0"/>
      <w:marTop w:val="0"/>
      <w:marBottom w:val="0"/>
      <w:divBdr>
        <w:top w:val="none" w:sz="0" w:space="0" w:color="auto"/>
        <w:left w:val="none" w:sz="0" w:space="0" w:color="auto"/>
        <w:bottom w:val="none" w:sz="0" w:space="0" w:color="auto"/>
        <w:right w:val="none" w:sz="0" w:space="0" w:color="auto"/>
      </w:divBdr>
    </w:div>
    <w:div w:id="99886212">
      <w:bodyDiv w:val="1"/>
      <w:marLeft w:val="0"/>
      <w:marRight w:val="0"/>
      <w:marTop w:val="0"/>
      <w:marBottom w:val="0"/>
      <w:divBdr>
        <w:top w:val="none" w:sz="0" w:space="0" w:color="auto"/>
        <w:left w:val="none" w:sz="0" w:space="0" w:color="auto"/>
        <w:bottom w:val="none" w:sz="0" w:space="0" w:color="auto"/>
        <w:right w:val="none" w:sz="0" w:space="0" w:color="auto"/>
      </w:divBdr>
    </w:div>
    <w:div w:id="100423147">
      <w:bodyDiv w:val="1"/>
      <w:marLeft w:val="0"/>
      <w:marRight w:val="0"/>
      <w:marTop w:val="0"/>
      <w:marBottom w:val="0"/>
      <w:divBdr>
        <w:top w:val="none" w:sz="0" w:space="0" w:color="auto"/>
        <w:left w:val="none" w:sz="0" w:space="0" w:color="auto"/>
        <w:bottom w:val="none" w:sz="0" w:space="0" w:color="auto"/>
        <w:right w:val="none" w:sz="0" w:space="0" w:color="auto"/>
      </w:divBdr>
    </w:div>
    <w:div w:id="100996610">
      <w:bodyDiv w:val="1"/>
      <w:marLeft w:val="0"/>
      <w:marRight w:val="0"/>
      <w:marTop w:val="0"/>
      <w:marBottom w:val="0"/>
      <w:divBdr>
        <w:top w:val="none" w:sz="0" w:space="0" w:color="auto"/>
        <w:left w:val="none" w:sz="0" w:space="0" w:color="auto"/>
        <w:bottom w:val="none" w:sz="0" w:space="0" w:color="auto"/>
        <w:right w:val="none" w:sz="0" w:space="0" w:color="auto"/>
      </w:divBdr>
    </w:div>
    <w:div w:id="101153675">
      <w:bodyDiv w:val="1"/>
      <w:marLeft w:val="0"/>
      <w:marRight w:val="0"/>
      <w:marTop w:val="0"/>
      <w:marBottom w:val="0"/>
      <w:divBdr>
        <w:top w:val="none" w:sz="0" w:space="0" w:color="auto"/>
        <w:left w:val="none" w:sz="0" w:space="0" w:color="auto"/>
        <w:bottom w:val="none" w:sz="0" w:space="0" w:color="auto"/>
        <w:right w:val="none" w:sz="0" w:space="0" w:color="auto"/>
      </w:divBdr>
    </w:div>
    <w:div w:id="101804816">
      <w:bodyDiv w:val="1"/>
      <w:marLeft w:val="0"/>
      <w:marRight w:val="0"/>
      <w:marTop w:val="0"/>
      <w:marBottom w:val="0"/>
      <w:divBdr>
        <w:top w:val="none" w:sz="0" w:space="0" w:color="auto"/>
        <w:left w:val="none" w:sz="0" w:space="0" w:color="auto"/>
        <w:bottom w:val="none" w:sz="0" w:space="0" w:color="auto"/>
        <w:right w:val="none" w:sz="0" w:space="0" w:color="auto"/>
      </w:divBdr>
    </w:div>
    <w:div w:id="101847642">
      <w:bodyDiv w:val="1"/>
      <w:marLeft w:val="0"/>
      <w:marRight w:val="0"/>
      <w:marTop w:val="0"/>
      <w:marBottom w:val="0"/>
      <w:divBdr>
        <w:top w:val="none" w:sz="0" w:space="0" w:color="auto"/>
        <w:left w:val="none" w:sz="0" w:space="0" w:color="auto"/>
        <w:bottom w:val="none" w:sz="0" w:space="0" w:color="auto"/>
        <w:right w:val="none" w:sz="0" w:space="0" w:color="auto"/>
      </w:divBdr>
    </w:div>
    <w:div w:id="101918570">
      <w:bodyDiv w:val="1"/>
      <w:marLeft w:val="0"/>
      <w:marRight w:val="0"/>
      <w:marTop w:val="0"/>
      <w:marBottom w:val="0"/>
      <w:divBdr>
        <w:top w:val="none" w:sz="0" w:space="0" w:color="auto"/>
        <w:left w:val="none" w:sz="0" w:space="0" w:color="auto"/>
        <w:bottom w:val="none" w:sz="0" w:space="0" w:color="auto"/>
        <w:right w:val="none" w:sz="0" w:space="0" w:color="auto"/>
      </w:divBdr>
    </w:div>
    <w:div w:id="102116532">
      <w:bodyDiv w:val="1"/>
      <w:marLeft w:val="0"/>
      <w:marRight w:val="0"/>
      <w:marTop w:val="0"/>
      <w:marBottom w:val="0"/>
      <w:divBdr>
        <w:top w:val="none" w:sz="0" w:space="0" w:color="auto"/>
        <w:left w:val="none" w:sz="0" w:space="0" w:color="auto"/>
        <w:bottom w:val="none" w:sz="0" w:space="0" w:color="auto"/>
        <w:right w:val="none" w:sz="0" w:space="0" w:color="auto"/>
      </w:divBdr>
    </w:div>
    <w:div w:id="102187452">
      <w:bodyDiv w:val="1"/>
      <w:marLeft w:val="0"/>
      <w:marRight w:val="0"/>
      <w:marTop w:val="0"/>
      <w:marBottom w:val="0"/>
      <w:divBdr>
        <w:top w:val="none" w:sz="0" w:space="0" w:color="auto"/>
        <w:left w:val="none" w:sz="0" w:space="0" w:color="auto"/>
        <w:bottom w:val="none" w:sz="0" w:space="0" w:color="auto"/>
        <w:right w:val="none" w:sz="0" w:space="0" w:color="auto"/>
      </w:divBdr>
    </w:div>
    <w:div w:id="102463625">
      <w:bodyDiv w:val="1"/>
      <w:marLeft w:val="0"/>
      <w:marRight w:val="0"/>
      <w:marTop w:val="0"/>
      <w:marBottom w:val="0"/>
      <w:divBdr>
        <w:top w:val="none" w:sz="0" w:space="0" w:color="auto"/>
        <w:left w:val="none" w:sz="0" w:space="0" w:color="auto"/>
        <w:bottom w:val="none" w:sz="0" w:space="0" w:color="auto"/>
        <w:right w:val="none" w:sz="0" w:space="0" w:color="auto"/>
      </w:divBdr>
    </w:div>
    <w:div w:id="102699608">
      <w:bodyDiv w:val="1"/>
      <w:marLeft w:val="0"/>
      <w:marRight w:val="0"/>
      <w:marTop w:val="0"/>
      <w:marBottom w:val="0"/>
      <w:divBdr>
        <w:top w:val="none" w:sz="0" w:space="0" w:color="auto"/>
        <w:left w:val="none" w:sz="0" w:space="0" w:color="auto"/>
        <w:bottom w:val="none" w:sz="0" w:space="0" w:color="auto"/>
        <w:right w:val="none" w:sz="0" w:space="0" w:color="auto"/>
      </w:divBdr>
    </w:div>
    <w:div w:id="102724553">
      <w:bodyDiv w:val="1"/>
      <w:marLeft w:val="0"/>
      <w:marRight w:val="0"/>
      <w:marTop w:val="0"/>
      <w:marBottom w:val="0"/>
      <w:divBdr>
        <w:top w:val="none" w:sz="0" w:space="0" w:color="auto"/>
        <w:left w:val="none" w:sz="0" w:space="0" w:color="auto"/>
        <w:bottom w:val="none" w:sz="0" w:space="0" w:color="auto"/>
        <w:right w:val="none" w:sz="0" w:space="0" w:color="auto"/>
      </w:divBdr>
    </w:div>
    <w:div w:id="102772558">
      <w:bodyDiv w:val="1"/>
      <w:marLeft w:val="0"/>
      <w:marRight w:val="0"/>
      <w:marTop w:val="0"/>
      <w:marBottom w:val="0"/>
      <w:divBdr>
        <w:top w:val="none" w:sz="0" w:space="0" w:color="auto"/>
        <w:left w:val="none" w:sz="0" w:space="0" w:color="auto"/>
        <w:bottom w:val="none" w:sz="0" w:space="0" w:color="auto"/>
        <w:right w:val="none" w:sz="0" w:space="0" w:color="auto"/>
      </w:divBdr>
    </w:div>
    <w:div w:id="102849531">
      <w:bodyDiv w:val="1"/>
      <w:marLeft w:val="0"/>
      <w:marRight w:val="0"/>
      <w:marTop w:val="0"/>
      <w:marBottom w:val="0"/>
      <w:divBdr>
        <w:top w:val="none" w:sz="0" w:space="0" w:color="auto"/>
        <w:left w:val="none" w:sz="0" w:space="0" w:color="auto"/>
        <w:bottom w:val="none" w:sz="0" w:space="0" w:color="auto"/>
        <w:right w:val="none" w:sz="0" w:space="0" w:color="auto"/>
      </w:divBdr>
    </w:div>
    <w:div w:id="102850693">
      <w:bodyDiv w:val="1"/>
      <w:marLeft w:val="0"/>
      <w:marRight w:val="0"/>
      <w:marTop w:val="0"/>
      <w:marBottom w:val="0"/>
      <w:divBdr>
        <w:top w:val="none" w:sz="0" w:space="0" w:color="auto"/>
        <w:left w:val="none" w:sz="0" w:space="0" w:color="auto"/>
        <w:bottom w:val="none" w:sz="0" w:space="0" w:color="auto"/>
        <w:right w:val="none" w:sz="0" w:space="0" w:color="auto"/>
      </w:divBdr>
    </w:div>
    <w:div w:id="102917916">
      <w:bodyDiv w:val="1"/>
      <w:marLeft w:val="0"/>
      <w:marRight w:val="0"/>
      <w:marTop w:val="0"/>
      <w:marBottom w:val="0"/>
      <w:divBdr>
        <w:top w:val="none" w:sz="0" w:space="0" w:color="auto"/>
        <w:left w:val="none" w:sz="0" w:space="0" w:color="auto"/>
        <w:bottom w:val="none" w:sz="0" w:space="0" w:color="auto"/>
        <w:right w:val="none" w:sz="0" w:space="0" w:color="auto"/>
      </w:divBdr>
    </w:div>
    <w:div w:id="103154181">
      <w:bodyDiv w:val="1"/>
      <w:marLeft w:val="0"/>
      <w:marRight w:val="0"/>
      <w:marTop w:val="0"/>
      <w:marBottom w:val="0"/>
      <w:divBdr>
        <w:top w:val="none" w:sz="0" w:space="0" w:color="auto"/>
        <w:left w:val="none" w:sz="0" w:space="0" w:color="auto"/>
        <w:bottom w:val="none" w:sz="0" w:space="0" w:color="auto"/>
        <w:right w:val="none" w:sz="0" w:space="0" w:color="auto"/>
      </w:divBdr>
    </w:div>
    <w:div w:id="103236437">
      <w:bodyDiv w:val="1"/>
      <w:marLeft w:val="0"/>
      <w:marRight w:val="0"/>
      <w:marTop w:val="0"/>
      <w:marBottom w:val="0"/>
      <w:divBdr>
        <w:top w:val="none" w:sz="0" w:space="0" w:color="auto"/>
        <w:left w:val="none" w:sz="0" w:space="0" w:color="auto"/>
        <w:bottom w:val="none" w:sz="0" w:space="0" w:color="auto"/>
        <w:right w:val="none" w:sz="0" w:space="0" w:color="auto"/>
      </w:divBdr>
    </w:div>
    <w:div w:id="103352817">
      <w:bodyDiv w:val="1"/>
      <w:marLeft w:val="0"/>
      <w:marRight w:val="0"/>
      <w:marTop w:val="0"/>
      <w:marBottom w:val="0"/>
      <w:divBdr>
        <w:top w:val="none" w:sz="0" w:space="0" w:color="auto"/>
        <w:left w:val="none" w:sz="0" w:space="0" w:color="auto"/>
        <w:bottom w:val="none" w:sz="0" w:space="0" w:color="auto"/>
        <w:right w:val="none" w:sz="0" w:space="0" w:color="auto"/>
      </w:divBdr>
    </w:div>
    <w:div w:id="103816596">
      <w:bodyDiv w:val="1"/>
      <w:marLeft w:val="0"/>
      <w:marRight w:val="0"/>
      <w:marTop w:val="0"/>
      <w:marBottom w:val="0"/>
      <w:divBdr>
        <w:top w:val="none" w:sz="0" w:space="0" w:color="auto"/>
        <w:left w:val="none" w:sz="0" w:space="0" w:color="auto"/>
        <w:bottom w:val="none" w:sz="0" w:space="0" w:color="auto"/>
        <w:right w:val="none" w:sz="0" w:space="0" w:color="auto"/>
      </w:divBdr>
    </w:div>
    <w:div w:id="104278370">
      <w:bodyDiv w:val="1"/>
      <w:marLeft w:val="0"/>
      <w:marRight w:val="0"/>
      <w:marTop w:val="0"/>
      <w:marBottom w:val="0"/>
      <w:divBdr>
        <w:top w:val="none" w:sz="0" w:space="0" w:color="auto"/>
        <w:left w:val="none" w:sz="0" w:space="0" w:color="auto"/>
        <w:bottom w:val="none" w:sz="0" w:space="0" w:color="auto"/>
        <w:right w:val="none" w:sz="0" w:space="0" w:color="auto"/>
      </w:divBdr>
    </w:div>
    <w:div w:id="104692095">
      <w:bodyDiv w:val="1"/>
      <w:marLeft w:val="0"/>
      <w:marRight w:val="0"/>
      <w:marTop w:val="0"/>
      <w:marBottom w:val="0"/>
      <w:divBdr>
        <w:top w:val="none" w:sz="0" w:space="0" w:color="auto"/>
        <w:left w:val="none" w:sz="0" w:space="0" w:color="auto"/>
        <w:bottom w:val="none" w:sz="0" w:space="0" w:color="auto"/>
        <w:right w:val="none" w:sz="0" w:space="0" w:color="auto"/>
      </w:divBdr>
    </w:div>
    <w:div w:id="104927726">
      <w:bodyDiv w:val="1"/>
      <w:marLeft w:val="0"/>
      <w:marRight w:val="0"/>
      <w:marTop w:val="0"/>
      <w:marBottom w:val="0"/>
      <w:divBdr>
        <w:top w:val="none" w:sz="0" w:space="0" w:color="auto"/>
        <w:left w:val="none" w:sz="0" w:space="0" w:color="auto"/>
        <w:bottom w:val="none" w:sz="0" w:space="0" w:color="auto"/>
        <w:right w:val="none" w:sz="0" w:space="0" w:color="auto"/>
      </w:divBdr>
    </w:div>
    <w:div w:id="105082617">
      <w:bodyDiv w:val="1"/>
      <w:marLeft w:val="0"/>
      <w:marRight w:val="0"/>
      <w:marTop w:val="0"/>
      <w:marBottom w:val="0"/>
      <w:divBdr>
        <w:top w:val="none" w:sz="0" w:space="0" w:color="auto"/>
        <w:left w:val="none" w:sz="0" w:space="0" w:color="auto"/>
        <w:bottom w:val="none" w:sz="0" w:space="0" w:color="auto"/>
        <w:right w:val="none" w:sz="0" w:space="0" w:color="auto"/>
      </w:divBdr>
    </w:div>
    <w:div w:id="105199582">
      <w:bodyDiv w:val="1"/>
      <w:marLeft w:val="0"/>
      <w:marRight w:val="0"/>
      <w:marTop w:val="0"/>
      <w:marBottom w:val="0"/>
      <w:divBdr>
        <w:top w:val="none" w:sz="0" w:space="0" w:color="auto"/>
        <w:left w:val="none" w:sz="0" w:space="0" w:color="auto"/>
        <w:bottom w:val="none" w:sz="0" w:space="0" w:color="auto"/>
        <w:right w:val="none" w:sz="0" w:space="0" w:color="auto"/>
      </w:divBdr>
    </w:div>
    <w:div w:id="105278272">
      <w:bodyDiv w:val="1"/>
      <w:marLeft w:val="0"/>
      <w:marRight w:val="0"/>
      <w:marTop w:val="0"/>
      <w:marBottom w:val="0"/>
      <w:divBdr>
        <w:top w:val="none" w:sz="0" w:space="0" w:color="auto"/>
        <w:left w:val="none" w:sz="0" w:space="0" w:color="auto"/>
        <w:bottom w:val="none" w:sz="0" w:space="0" w:color="auto"/>
        <w:right w:val="none" w:sz="0" w:space="0" w:color="auto"/>
      </w:divBdr>
    </w:div>
    <w:div w:id="105740250">
      <w:bodyDiv w:val="1"/>
      <w:marLeft w:val="0"/>
      <w:marRight w:val="0"/>
      <w:marTop w:val="0"/>
      <w:marBottom w:val="0"/>
      <w:divBdr>
        <w:top w:val="none" w:sz="0" w:space="0" w:color="auto"/>
        <w:left w:val="none" w:sz="0" w:space="0" w:color="auto"/>
        <w:bottom w:val="none" w:sz="0" w:space="0" w:color="auto"/>
        <w:right w:val="none" w:sz="0" w:space="0" w:color="auto"/>
      </w:divBdr>
    </w:div>
    <w:div w:id="106707447">
      <w:bodyDiv w:val="1"/>
      <w:marLeft w:val="0"/>
      <w:marRight w:val="0"/>
      <w:marTop w:val="0"/>
      <w:marBottom w:val="0"/>
      <w:divBdr>
        <w:top w:val="none" w:sz="0" w:space="0" w:color="auto"/>
        <w:left w:val="none" w:sz="0" w:space="0" w:color="auto"/>
        <w:bottom w:val="none" w:sz="0" w:space="0" w:color="auto"/>
        <w:right w:val="none" w:sz="0" w:space="0" w:color="auto"/>
      </w:divBdr>
    </w:div>
    <w:div w:id="107434748">
      <w:bodyDiv w:val="1"/>
      <w:marLeft w:val="0"/>
      <w:marRight w:val="0"/>
      <w:marTop w:val="0"/>
      <w:marBottom w:val="0"/>
      <w:divBdr>
        <w:top w:val="none" w:sz="0" w:space="0" w:color="auto"/>
        <w:left w:val="none" w:sz="0" w:space="0" w:color="auto"/>
        <w:bottom w:val="none" w:sz="0" w:space="0" w:color="auto"/>
        <w:right w:val="none" w:sz="0" w:space="0" w:color="auto"/>
      </w:divBdr>
    </w:div>
    <w:div w:id="108205931">
      <w:bodyDiv w:val="1"/>
      <w:marLeft w:val="0"/>
      <w:marRight w:val="0"/>
      <w:marTop w:val="0"/>
      <w:marBottom w:val="0"/>
      <w:divBdr>
        <w:top w:val="none" w:sz="0" w:space="0" w:color="auto"/>
        <w:left w:val="none" w:sz="0" w:space="0" w:color="auto"/>
        <w:bottom w:val="none" w:sz="0" w:space="0" w:color="auto"/>
        <w:right w:val="none" w:sz="0" w:space="0" w:color="auto"/>
      </w:divBdr>
    </w:div>
    <w:div w:id="108594458">
      <w:bodyDiv w:val="1"/>
      <w:marLeft w:val="0"/>
      <w:marRight w:val="0"/>
      <w:marTop w:val="0"/>
      <w:marBottom w:val="0"/>
      <w:divBdr>
        <w:top w:val="none" w:sz="0" w:space="0" w:color="auto"/>
        <w:left w:val="none" w:sz="0" w:space="0" w:color="auto"/>
        <w:bottom w:val="none" w:sz="0" w:space="0" w:color="auto"/>
        <w:right w:val="none" w:sz="0" w:space="0" w:color="auto"/>
      </w:divBdr>
    </w:div>
    <w:div w:id="109014395">
      <w:bodyDiv w:val="1"/>
      <w:marLeft w:val="0"/>
      <w:marRight w:val="0"/>
      <w:marTop w:val="0"/>
      <w:marBottom w:val="0"/>
      <w:divBdr>
        <w:top w:val="none" w:sz="0" w:space="0" w:color="auto"/>
        <w:left w:val="none" w:sz="0" w:space="0" w:color="auto"/>
        <w:bottom w:val="none" w:sz="0" w:space="0" w:color="auto"/>
        <w:right w:val="none" w:sz="0" w:space="0" w:color="auto"/>
      </w:divBdr>
    </w:div>
    <w:div w:id="109205052">
      <w:bodyDiv w:val="1"/>
      <w:marLeft w:val="0"/>
      <w:marRight w:val="0"/>
      <w:marTop w:val="0"/>
      <w:marBottom w:val="0"/>
      <w:divBdr>
        <w:top w:val="none" w:sz="0" w:space="0" w:color="auto"/>
        <w:left w:val="none" w:sz="0" w:space="0" w:color="auto"/>
        <w:bottom w:val="none" w:sz="0" w:space="0" w:color="auto"/>
        <w:right w:val="none" w:sz="0" w:space="0" w:color="auto"/>
      </w:divBdr>
    </w:div>
    <w:div w:id="109279432">
      <w:bodyDiv w:val="1"/>
      <w:marLeft w:val="0"/>
      <w:marRight w:val="0"/>
      <w:marTop w:val="0"/>
      <w:marBottom w:val="0"/>
      <w:divBdr>
        <w:top w:val="none" w:sz="0" w:space="0" w:color="auto"/>
        <w:left w:val="none" w:sz="0" w:space="0" w:color="auto"/>
        <w:bottom w:val="none" w:sz="0" w:space="0" w:color="auto"/>
        <w:right w:val="none" w:sz="0" w:space="0" w:color="auto"/>
      </w:divBdr>
    </w:div>
    <w:div w:id="109477358">
      <w:bodyDiv w:val="1"/>
      <w:marLeft w:val="0"/>
      <w:marRight w:val="0"/>
      <w:marTop w:val="0"/>
      <w:marBottom w:val="0"/>
      <w:divBdr>
        <w:top w:val="none" w:sz="0" w:space="0" w:color="auto"/>
        <w:left w:val="none" w:sz="0" w:space="0" w:color="auto"/>
        <w:bottom w:val="none" w:sz="0" w:space="0" w:color="auto"/>
        <w:right w:val="none" w:sz="0" w:space="0" w:color="auto"/>
      </w:divBdr>
    </w:div>
    <w:div w:id="109596640">
      <w:bodyDiv w:val="1"/>
      <w:marLeft w:val="0"/>
      <w:marRight w:val="0"/>
      <w:marTop w:val="0"/>
      <w:marBottom w:val="0"/>
      <w:divBdr>
        <w:top w:val="none" w:sz="0" w:space="0" w:color="auto"/>
        <w:left w:val="none" w:sz="0" w:space="0" w:color="auto"/>
        <w:bottom w:val="none" w:sz="0" w:space="0" w:color="auto"/>
        <w:right w:val="none" w:sz="0" w:space="0" w:color="auto"/>
      </w:divBdr>
    </w:div>
    <w:div w:id="109670033">
      <w:bodyDiv w:val="1"/>
      <w:marLeft w:val="0"/>
      <w:marRight w:val="0"/>
      <w:marTop w:val="0"/>
      <w:marBottom w:val="0"/>
      <w:divBdr>
        <w:top w:val="none" w:sz="0" w:space="0" w:color="auto"/>
        <w:left w:val="none" w:sz="0" w:space="0" w:color="auto"/>
        <w:bottom w:val="none" w:sz="0" w:space="0" w:color="auto"/>
        <w:right w:val="none" w:sz="0" w:space="0" w:color="auto"/>
      </w:divBdr>
    </w:div>
    <w:div w:id="109785992">
      <w:bodyDiv w:val="1"/>
      <w:marLeft w:val="0"/>
      <w:marRight w:val="0"/>
      <w:marTop w:val="0"/>
      <w:marBottom w:val="0"/>
      <w:divBdr>
        <w:top w:val="none" w:sz="0" w:space="0" w:color="auto"/>
        <w:left w:val="none" w:sz="0" w:space="0" w:color="auto"/>
        <w:bottom w:val="none" w:sz="0" w:space="0" w:color="auto"/>
        <w:right w:val="none" w:sz="0" w:space="0" w:color="auto"/>
      </w:divBdr>
    </w:div>
    <w:div w:id="110324659">
      <w:bodyDiv w:val="1"/>
      <w:marLeft w:val="0"/>
      <w:marRight w:val="0"/>
      <w:marTop w:val="0"/>
      <w:marBottom w:val="0"/>
      <w:divBdr>
        <w:top w:val="none" w:sz="0" w:space="0" w:color="auto"/>
        <w:left w:val="none" w:sz="0" w:space="0" w:color="auto"/>
        <w:bottom w:val="none" w:sz="0" w:space="0" w:color="auto"/>
        <w:right w:val="none" w:sz="0" w:space="0" w:color="auto"/>
      </w:divBdr>
    </w:div>
    <w:div w:id="110363980">
      <w:bodyDiv w:val="1"/>
      <w:marLeft w:val="0"/>
      <w:marRight w:val="0"/>
      <w:marTop w:val="0"/>
      <w:marBottom w:val="0"/>
      <w:divBdr>
        <w:top w:val="none" w:sz="0" w:space="0" w:color="auto"/>
        <w:left w:val="none" w:sz="0" w:space="0" w:color="auto"/>
        <w:bottom w:val="none" w:sz="0" w:space="0" w:color="auto"/>
        <w:right w:val="none" w:sz="0" w:space="0" w:color="auto"/>
      </w:divBdr>
    </w:div>
    <w:div w:id="110511920">
      <w:bodyDiv w:val="1"/>
      <w:marLeft w:val="0"/>
      <w:marRight w:val="0"/>
      <w:marTop w:val="0"/>
      <w:marBottom w:val="0"/>
      <w:divBdr>
        <w:top w:val="none" w:sz="0" w:space="0" w:color="auto"/>
        <w:left w:val="none" w:sz="0" w:space="0" w:color="auto"/>
        <w:bottom w:val="none" w:sz="0" w:space="0" w:color="auto"/>
        <w:right w:val="none" w:sz="0" w:space="0" w:color="auto"/>
      </w:divBdr>
    </w:div>
    <w:div w:id="111483376">
      <w:bodyDiv w:val="1"/>
      <w:marLeft w:val="0"/>
      <w:marRight w:val="0"/>
      <w:marTop w:val="0"/>
      <w:marBottom w:val="0"/>
      <w:divBdr>
        <w:top w:val="none" w:sz="0" w:space="0" w:color="auto"/>
        <w:left w:val="none" w:sz="0" w:space="0" w:color="auto"/>
        <w:bottom w:val="none" w:sz="0" w:space="0" w:color="auto"/>
        <w:right w:val="none" w:sz="0" w:space="0" w:color="auto"/>
      </w:divBdr>
    </w:div>
    <w:div w:id="111681055">
      <w:bodyDiv w:val="1"/>
      <w:marLeft w:val="0"/>
      <w:marRight w:val="0"/>
      <w:marTop w:val="0"/>
      <w:marBottom w:val="0"/>
      <w:divBdr>
        <w:top w:val="none" w:sz="0" w:space="0" w:color="auto"/>
        <w:left w:val="none" w:sz="0" w:space="0" w:color="auto"/>
        <w:bottom w:val="none" w:sz="0" w:space="0" w:color="auto"/>
        <w:right w:val="none" w:sz="0" w:space="0" w:color="auto"/>
      </w:divBdr>
    </w:div>
    <w:div w:id="111755128">
      <w:bodyDiv w:val="1"/>
      <w:marLeft w:val="0"/>
      <w:marRight w:val="0"/>
      <w:marTop w:val="0"/>
      <w:marBottom w:val="0"/>
      <w:divBdr>
        <w:top w:val="none" w:sz="0" w:space="0" w:color="auto"/>
        <w:left w:val="none" w:sz="0" w:space="0" w:color="auto"/>
        <w:bottom w:val="none" w:sz="0" w:space="0" w:color="auto"/>
        <w:right w:val="none" w:sz="0" w:space="0" w:color="auto"/>
      </w:divBdr>
    </w:div>
    <w:div w:id="112018040">
      <w:bodyDiv w:val="1"/>
      <w:marLeft w:val="0"/>
      <w:marRight w:val="0"/>
      <w:marTop w:val="0"/>
      <w:marBottom w:val="0"/>
      <w:divBdr>
        <w:top w:val="none" w:sz="0" w:space="0" w:color="auto"/>
        <w:left w:val="none" w:sz="0" w:space="0" w:color="auto"/>
        <w:bottom w:val="none" w:sz="0" w:space="0" w:color="auto"/>
        <w:right w:val="none" w:sz="0" w:space="0" w:color="auto"/>
      </w:divBdr>
    </w:div>
    <w:div w:id="112023380">
      <w:bodyDiv w:val="1"/>
      <w:marLeft w:val="0"/>
      <w:marRight w:val="0"/>
      <w:marTop w:val="0"/>
      <w:marBottom w:val="0"/>
      <w:divBdr>
        <w:top w:val="none" w:sz="0" w:space="0" w:color="auto"/>
        <w:left w:val="none" w:sz="0" w:space="0" w:color="auto"/>
        <w:bottom w:val="none" w:sz="0" w:space="0" w:color="auto"/>
        <w:right w:val="none" w:sz="0" w:space="0" w:color="auto"/>
      </w:divBdr>
    </w:div>
    <w:div w:id="112291472">
      <w:bodyDiv w:val="1"/>
      <w:marLeft w:val="0"/>
      <w:marRight w:val="0"/>
      <w:marTop w:val="0"/>
      <w:marBottom w:val="0"/>
      <w:divBdr>
        <w:top w:val="none" w:sz="0" w:space="0" w:color="auto"/>
        <w:left w:val="none" w:sz="0" w:space="0" w:color="auto"/>
        <w:bottom w:val="none" w:sz="0" w:space="0" w:color="auto"/>
        <w:right w:val="none" w:sz="0" w:space="0" w:color="auto"/>
      </w:divBdr>
    </w:div>
    <w:div w:id="112359391">
      <w:bodyDiv w:val="1"/>
      <w:marLeft w:val="0"/>
      <w:marRight w:val="0"/>
      <w:marTop w:val="0"/>
      <w:marBottom w:val="0"/>
      <w:divBdr>
        <w:top w:val="none" w:sz="0" w:space="0" w:color="auto"/>
        <w:left w:val="none" w:sz="0" w:space="0" w:color="auto"/>
        <w:bottom w:val="none" w:sz="0" w:space="0" w:color="auto"/>
        <w:right w:val="none" w:sz="0" w:space="0" w:color="auto"/>
      </w:divBdr>
    </w:div>
    <w:div w:id="112747058">
      <w:bodyDiv w:val="1"/>
      <w:marLeft w:val="0"/>
      <w:marRight w:val="0"/>
      <w:marTop w:val="0"/>
      <w:marBottom w:val="0"/>
      <w:divBdr>
        <w:top w:val="none" w:sz="0" w:space="0" w:color="auto"/>
        <w:left w:val="none" w:sz="0" w:space="0" w:color="auto"/>
        <w:bottom w:val="none" w:sz="0" w:space="0" w:color="auto"/>
        <w:right w:val="none" w:sz="0" w:space="0" w:color="auto"/>
      </w:divBdr>
    </w:div>
    <w:div w:id="112749905">
      <w:bodyDiv w:val="1"/>
      <w:marLeft w:val="0"/>
      <w:marRight w:val="0"/>
      <w:marTop w:val="0"/>
      <w:marBottom w:val="0"/>
      <w:divBdr>
        <w:top w:val="none" w:sz="0" w:space="0" w:color="auto"/>
        <w:left w:val="none" w:sz="0" w:space="0" w:color="auto"/>
        <w:bottom w:val="none" w:sz="0" w:space="0" w:color="auto"/>
        <w:right w:val="none" w:sz="0" w:space="0" w:color="auto"/>
      </w:divBdr>
    </w:div>
    <w:div w:id="112750403">
      <w:bodyDiv w:val="1"/>
      <w:marLeft w:val="0"/>
      <w:marRight w:val="0"/>
      <w:marTop w:val="0"/>
      <w:marBottom w:val="0"/>
      <w:divBdr>
        <w:top w:val="none" w:sz="0" w:space="0" w:color="auto"/>
        <w:left w:val="none" w:sz="0" w:space="0" w:color="auto"/>
        <w:bottom w:val="none" w:sz="0" w:space="0" w:color="auto"/>
        <w:right w:val="none" w:sz="0" w:space="0" w:color="auto"/>
      </w:divBdr>
    </w:div>
    <w:div w:id="112986418">
      <w:bodyDiv w:val="1"/>
      <w:marLeft w:val="0"/>
      <w:marRight w:val="0"/>
      <w:marTop w:val="0"/>
      <w:marBottom w:val="0"/>
      <w:divBdr>
        <w:top w:val="none" w:sz="0" w:space="0" w:color="auto"/>
        <w:left w:val="none" w:sz="0" w:space="0" w:color="auto"/>
        <w:bottom w:val="none" w:sz="0" w:space="0" w:color="auto"/>
        <w:right w:val="none" w:sz="0" w:space="0" w:color="auto"/>
      </w:divBdr>
    </w:div>
    <w:div w:id="113209727">
      <w:bodyDiv w:val="1"/>
      <w:marLeft w:val="0"/>
      <w:marRight w:val="0"/>
      <w:marTop w:val="0"/>
      <w:marBottom w:val="0"/>
      <w:divBdr>
        <w:top w:val="none" w:sz="0" w:space="0" w:color="auto"/>
        <w:left w:val="none" w:sz="0" w:space="0" w:color="auto"/>
        <w:bottom w:val="none" w:sz="0" w:space="0" w:color="auto"/>
        <w:right w:val="none" w:sz="0" w:space="0" w:color="auto"/>
      </w:divBdr>
    </w:div>
    <w:div w:id="113254169">
      <w:bodyDiv w:val="1"/>
      <w:marLeft w:val="0"/>
      <w:marRight w:val="0"/>
      <w:marTop w:val="0"/>
      <w:marBottom w:val="0"/>
      <w:divBdr>
        <w:top w:val="none" w:sz="0" w:space="0" w:color="auto"/>
        <w:left w:val="none" w:sz="0" w:space="0" w:color="auto"/>
        <w:bottom w:val="none" w:sz="0" w:space="0" w:color="auto"/>
        <w:right w:val="none" w:sz="0" w:space="0" w:color="auto"/>
      </w:divBdr>
    </w:div>
    <w:div w:id="113326346">
      <w:bodyDiv w:val="1"/>
      <w:marLeft w:val="0"/>
      <w:marRight w:val="0"/>
      <w:marTop w:val="0"/>
      <w:marBottom w:val="0"/>
      <w:divBdr>
        <w:top w:val="none" w:sz="0" w:space="0" w:color="auto"/>
        <w:left w:val="none" w:sz="0" w:space="0" w:color="auto"/>
        <w:bottom w:val="none" w:sz="0" w:space="0" w:color="auto"/>
        <w:right w:val="none" w:sz="0" w:space="0" w:color="auto"/>
      </w:divBdr>
    </w:div>
    <w:div w:id="113795461">
      <w:bodyDiv w:val="1"/>
      <w:marLeft w:val="0"/>
      <w:marRight w:val="0"/>
      <w:marTop w:val="0"/>
      <w:marBottom w:val="0"/>
      <w:divBdr>
        <w:top w:val="none" w:sz="0" w:space="0" w:color="auto"/>
        <w:left w:val="none" w:sz="0" w:space="0" w:color="auto"/>
        <w:bottom w:val="none" w:sz="0" w:space="0" w:color="auto"/>
        <w:right w:val="none" w:sz="0" w:space="0" w:color="auto"/>
      </w:divBdr>
    </w:div>
    <w:div w:id="113865794">
      <w:bodyDiv w:val="1"/>
      <w:marLeft w:val="0"/>
      <w:marRight w:val="0"/>
      <w:marTop w:val="0"/>
      <w:marBottom w:val="0"/>
      <w:divBdr>
        <w:top w:val="none" w:sz="0" w:space="0" w:color="auto"/>
        <w:left w:val="none" w:sz="0" w:space="0" w:color="auto"/>
        <w:bottom w:val="none" w:sz="0" w:space="0" w:color="auto"/>
        <w:right w:val="none" w:sz="0" w:space="0" w:color="auto"/>
      </w:divBdr>
    </w:div>
    <w:div w:id="114299988">
      <w:bodyDiv w:val="1"/>
      <w:marLeft w:val="0"/>
      <w:marRight w:val="0"/>
      <w:marTop w:val="0"/>
      <w:marBottom w:val="0"/>
      <w:divBdr>
        <w:top w:val="none" w:sz="0" w:space="0" w:color="auto"/>
        <w:left w:val="none" w:sz="0" w:space="0" w:color="auto"/>
        <w:bottom w:val="none" w:sz="0" w:space="0" w:color="auto"/>
        <w:right w:val="none" w:sz="0" w:space="0" w:color="auto"/>
      </w:divBdr>
    </w:div>
    <w:div w:id="114374513">
      <w:bodyDiv w:val="1"/>
      <w:marLeft w:val="0"/>
      <w:marRight w:val="0"/>
      <w:marTop w:val="0"/>
      <w:marBottom w:val="0"/>
      <w:divBdr>
        <w:top w:val="none" w:sz="0" w:space="0" w:color="auto"/>
        <w:left w:val="none" w:sz="0" w:space="0" w:color="auto"/>
        <w:bottom w:val="none" w:sz="0" w:space="0" w:color="auto"/>
        <w:right w:val="none" w:sz="0" w:space="0" w:color="auto"/>
      </w:divBdr>
    </w:div>
    <w:div w:id="114717109">
      <w:bodyDiv w:val="1"/>
      <w:marLeft w:val="0"/>
      <w:marRight w:val="0"/>
      <w:marTop w:val="0"/>
      <w:marBottom w:val="0"/>
      <w:divBdr>
        <w:top w:val="none" w:sz="0" w:space="0" w:color="auto"/>
        <w:left w:val="none" w:sz="0" w:space="0" w:color="auto"/>
        <w:bottom w:val="none" w:sz="0" w:space="0" w:color="auto"/>
        <w:right w:val="none" w:sz="0" w:space="0" w:color="auto"/>
      </w:divBdr>
    </w:div>
    <w:div w:id="114718923">
      <w:bodyDiv w:val="1"/>
      <w:marLeft w:val="0"/>
      <w:marRight w:val="0"/>
      <w:marTop w:val="0"/>
      <w:marBottom w:val="0"/>
      <w:divBdr>
        <w:top w:val="none" w:sz="0" w:space="0" w:color="auto"/>
        <w:left w:val="none" w:sz="0" w:space="0" w:color="auto"/>
        <w:bottom w:val="none" w:sz="0" w:space="0" w:color="auto"/>
        <w:right w:val="none" w:sz="0" w:space="0" w:color="auto"/>
      </w:divBdr>
    </w:div>
    <w:div w:id="115024051">
      <w:bodyDiv w:val="1"/>
      <w:marLeft w:val="0"/>
      <w:marRight w:val="0"/>
      <w:marTop w:val="0"/>
      <w:marBottom w:val="0"/>
      <w:divBdr>
        <w:top w:val="none" w:sz="0" w:space="0" w:color="auto"/>
        <w:left w:val="none" w:sz="0" w:space="0" w:color="auto"/>
        <w:bottom w:val="none" w:sz="0" w:space="0" w:color="auto"/>
        <w:right w:val="none" w:sz="0" w:space="0" w:color="auto"/>
      </w:divBdr>
    </w:div>
    <w:div w:id="115175445">
      <w:bodyDiv w:val="1"/>
      <w:marLeft w:val="0"/>
      <w:marRight w:val="0"/>
      <w:marTop w:val="0"/>
      <w:marBottom w:val="0"/>
      <w:divBdr>
        <w:top w:val="none" w:sz="0" w:space="0" w:color="auto"/>
        <w:left w:val="none" w:sz="0" w:space="0" w:color="auto"/>
        <w:bottom w:val="none" w:sz="0" w:space="0" w:color="auto"/>
        <w:right w:val="none" w:sz="0" w:space="0" w:color="auto"/>
      </w:divBdr>
    </w:div>
    <w:div w:id="115220231">
      <w:bodyDiv w:val="1"/>
      <w:marLeft w:val="0"/>
      <w:marRight w:val="0"/>
      <w:marTop w:val="0"/>
      <w:marBottom w:val="0"/>
      <w:divBdr>
        <w:top w:val="none" w:sz="0" w:space="0" w:color="auto"/>
        <w:left w:val="none" w:sz="0" w:space="0" w:color="auto"/>
        <w:bottom w:val="none" w:sz="0" w:space="0" w:color="auto"/>
        <w:right w:val="none" w:sz="0" w:space="0" w:color="auto"/>
      </w:divBdr>
    </w:div>
    <w:div w:id="115608457">
      <w:bodyDiv w:val="1"/>
      <w:marLeft w:val="0"/>
      <w:marRight w:val="0"/>
      <w:marTop w:val="0"/>
      <w:marBottom w:val="0"/>
      <w:divBdr>
        <w:top w:val="none" w:sz="0" w:space="0" w:color="auto"/>
        <w:left w:val="none" w:sz="0" w:space="0" w:color="auto"/>
        <w:bottom w:val="none" w:sz="0" w:space="0" w:color="auto"/>
        <w:right w:val="none" w:sz="0" w:space="0" w:color="auto"/>
      </w:divBdr>
    </w:div>
    <w:div w:id="115759166">
      <w:bodyDiv w:val="1"/>
      <w:marLeft w:val="0"/>
      <w:marRight w:val="0"/>
      <w:marTop w:val="0"/>
      <w:marBottom w:val="0"/>
      <w:divBdr>
        <w:top w:val="none" w:sz="0" w:space="0" w:color="auto"/>
        <w:left w:val="none" w:sz="0" w:space="0" w:color="auto"/>
        <w:bottom w:val="none" w:sz="0" w:space="0" w:color="auto"/>
        <w:right w:val="none" w:sz="0" w:space="0" w:color="auto"/>
      </w:divBdr>
    </w:div>
    <w:div w:id="116067953">
      <w:bodyDiv w:val="1"/>
      <w:marLeft w:val="0"/>
      <w:marRight w:val="0"/>
      <w:marTop w:val="0"/>
      <w:marBottom w:val="0"/>
      <w:divBdr>
        <w:top w:val="none" w:sz="0" w:space="0" w:color="auto"/>
        <w:left w:val="none" w:sz="0" w:space="0" w:color="auto"/>
        <w:bottom w:val="none" w:sz="0" w:space="0" w:color="auto"/>
        <w:right w:val="none" w:sz="0" w:space="0" w:color="auto"/>
      </w:divBdr>
    </w:div>
    <w:div w:id="116265495">
      <w:bodyDiv w:val="1"/>
      <w:marLeft w:val="0"/>
      <w:marRight w:val="0"/>
      <w:marTop w:val="0"/>
      <w:marBottom w:val="0"/>
      <w:divBdr>
        <w:top w:val="none" w:sz="0" w:space="0" w:color="auto"/>
        <w:left w:val="none" w:sz="0" w:space="0" w:color="auto"/>
        <w:bottom w:val="none" w:sz="0" w:space="0" w:color="auto"/>
        <w:right w:val="none" w:sz="0" w:space="0" w:color="auto"/>
      </w:divBdr>
    </w:div>
    <w:div w:id="116608559">
      <w:bodyDiv w:val="1"/>
      <w:marLeft w:val="0"/>
      <w:marRight w:val="0"/>
      <w:marTop w:val="0"/>
      <w:marBottom w:val="0"/>
      <w:divBdr>
        <w:top w:val="none" w:sz="0" w:space="0" w:color="auto"/>
        <w:left w:val="none" w:sz="0" w:space="0" w:color="auto"/>
        <w:bottom w:val="none" w:sz="0" w:space="0" w:color="auto"/>
        <w:right w:val="none" w:sz="0" w:space="0" w:color="auto"/>
      </w:divBdr>
    </w:div>
    <w:div w:id="116948771">
      <w:bodyDiv w:val="1"/>
      <w:marLeft w:val="0"/>
      <w:marRight w:val="0"/>
      <w:marTop w:val="0"/>
      <w:marBottom w:val="0"/>
      <w:divBdr>
        <w:top w:val="none" w:sz="0" w:space="0" w:color="auto"/>
        <w:left w:val="none" w:sz="0" w:space="0" w:color="auto"/>
        <w:bottom w:val="none" w:sz="0" w:space="0" w:color="auto"/>
        <w:right w:val="none" w:sz="0" w:space="0" w:color="auto"/>
      </w:divBdr>
    </w:div>
    <w:div w:id="117381474">
      <w:bodyDiv w:val="1"/>
      <w:marLeft w:val="0"/>
      <w:marRight w:val="0"/>
      <w:marTop w:val="0"/>
      <w:marBottom w:val="0"/>
      <w:divBdr>
        <w:top w:val="none" w:sz="0" w:space="0" w:color="auto"/>
        <w:left w:val="none" w:sz="0" w:space="0" w:color="auto"/>
        <w:bottom w:val="none" w:sz="0" w:space="0" w:color="auto"/>
        <w:right w:val="none" w:sz="0" w:space="0" w:color="auto"/>
      </w:divBdr>
    </w:div>
    <w:div w:id="117460559">
      <w:bodyDiv w:val="1"/>
      <w:marLeft w:val="0"/>
      <w:marRight w:val="0"/>
      <w:marTop w:val="0"/>
      <w:marBottom w:val="0"/>
      <w:divBdr>
        <w:top w:val="none" w:sz="0" w:space="0" w:color="auto"/>
        <w:left w:val="none" w:sz="0" w:space="0" w:color="auto"/>
        <w:bottom w:val="none" w:sz="0" w:space="0" w:color="auto"/>
        <w:right w:val="none" w:sz="0" w:space="0" w:color="auto"/>
      </w:divBdr>
    </w:div>
    <w:div w:id="117529369">
      <w:bodyDiv w:val="1"/>
      <w:marLeft w:val="0"/>
      <w:marRight w:val="0"/>
      <w:marTop w:val="0"/>
      <w:marBottom w:val="0"/>
      <w:divBdr>
        <w:top w:val="none" w:sz="0" w:space="0" w:color="auto"/>
        <w:left w:val="none" w:sz="0" w:space="0" w:color="auto"/>
        <w:bottom w:val="none" w:sz="0" w:space="0" w:color="auto"/>
        <w:right w:val="none" w:sz="0" w:space="0" w:color="auto"/>
      </w:divBdr>
    </w:div>
    <w:div w:id="117798661">
      <w:bodyDiv w:val="1"/>
      <w:marLeft w:val="0"/>
      <w:marRight w:val="0"/>
      <w:marTop w:val="0"/>
      <w:marBottom w:val="0"/>
      <w:divBdr>
        <w:top w:val="none" w:sz="0" w:space="0" w:color="auto"/>
        <w:left w:val="none" w:sz="0" w:space="0" w:color="auto"/>
        <w:bottom w:val="none" w:sz="0" w:space="0" w:color="auto"/>
        <w:right w:val="none" w:sz="0" w:space="0" w:color="auto"/>
      </w:divBdr>
    </w:div>
    <w:div w:id="118229818">
      <w:bodyDiv w:val="1"/>
      <w:marLeft w:val="0"/>
      <w:marRight w:val="0"/>
      <w:marTop w:val="0"/>
      <w:marBottom w:val="0"/>
      <w:divBdr>
        <w:top w:val="none" w:sz="0" w:space="0" w:color="auto"/>
        <w:left w:val="none" w:sz="0" w:space="0" w:color="auto"/>
        <w:bottom w:val="none" w:sz="0" w:space="0" w:color="auto"/>
        <w:right w:val="none" w:sz="0" w:space="0" w:color="auto"/>
      </w:divBdr>
    </w:div>
    <w:div w:id="119106399">
      <w:bodyDiv w:val="1"/>
      <w:marLeft w:val="0"/>
      <w:marRight w:val="0"/>
      <w:marTop w:val="0"/>
      <w:marBottom w:val="0"/>
      <w:divBdr>
        <w:top w:val="none" w:sz="0" w:space="0" w:color="auto"/>
        <w:left w:val="none" w:sz="0" w:space="0" w:color="auto"/>
        <w:bottom w:val="none" w:sz="0" w:space="0" w:color="auto"/>
        <w:right w:val="none" w:sz="0" w:space="0" w:color="auto"/>
      </w:divBdr>
    </w:div>
    <w:div w:id="119540054">
      <w:bodyDiv w:val="1"/>
      <w:marLeft w:val="0"/>
      <w:marRight w:val="0"/>
      <w:marTop w:val="0"/>
      <w:marBottom w:val="0"/>
      <w:divBdr>
        <w:top w:val="none" w:sz="0" w:space="0" w:color="auto"/>
        <w:left w:val="none" w:sz="0" w:space="0" w:color="auto"/>
        <w:bottom w:val="none" w:sz="0" w:space="0" w:color="auto"/>
        <w:right w:val="none" w:sz="0" w:space="0" w:color="auto"/>
      </w:divBdr>
    </w:div>
    <w:div w:id="119763043">
      <w:bodyDiv w:val="1"/>
      <w:marLeft w:val="0"/>
      <w:marRight w:val="0"/>
      <w:marTop w:val="0"/>
      <w:marBottom w:val="0"/>
      <w:divBdr>
        <w:top w:val="none" w:sz="0" w:space="0" w:color="auto"/>
        <w:left w:val="none" w:sz="0" w:space="0" w:color="auto"/>
        <w:bottom w:val="none" w:sz="0" w:space="0" w:color="auto"/>
        <w:right w:val="none" w:sz="0" w:space="0" w:color="auto"/>
      </w:divBdr>
    </w:div>
    <w:div w:id="120270011">
      <w:bodyDiv w:val="1"/>
      <w:marLeft w:val="0"/>
      <w:marRight w:val="0"/>
      <w:marTop w:val="0"/>
      <w:marBottom w:val="0"/>
      <w:divBdr>
        <w:top w:val="none" w:sz="0" w:space="0" w:color="auto"/>
        <w:left w:val="none" w:sz="0" w:space="0" w:color="auto"/>
        <w:bottom w:val="none" w:sz="0" w:space="0" w:color="auto"/>
        <w:right w:val="none" w:sz="0" w:space="0" w:color="auto"/>
      </w:divBdr>
    </w:div>
    <w:div w:id="120462566">
      <w:bodyDiv w:val="1"/>
      <w:marLeft w:val="0"/>
      <w:marRight w:val="0"/>
      <w:marTop w:val="0"/>
      <w:marBottom w:val="0"/>
      <w:divBdr>
        <w:top w:val="none" w:sz="0" w:space="0" w:color="auto"/>
        <w:left w:val="none" w:sz="0" w:space="0" w:color="auto"/>
        <w:bottom w:val="none" w:sz="0" w:space="0" w:color="auto"/>
        <w:right w:val="none" w:sz="0" w:space="0" w:color="auto"/>
      </w:divBdr>
    </w:div>
    <w:div w:id="120612071">
      <w:bodyDiv w:val="1"/>
      <w:marLeft w:val="0"/>
      <w:marRight w:val="0"/>
      <w:marTop w:val="0"/>
      <w:marBottom w:val="0"/>
      <w:divBdr>
        <w:top w:val="none" w:sz="0" w:space="0" w:color="auto"/>
        <w:left w:val="none" w:sz="0" w:space="0" w:color="auto"/>
        <w:bottom w:val="none" w:sz="0" w:space="0" w:color="auto"/>
        <w:right w:val="none" w:sz="0" w:space="0" w:color="auto"/>
      </w:divBdr>
    </w:div>
    <w:div w:id="120811125">
      <w:bodyDiv w:val="1"/>
      <w:marLeft w:val="0"/>
      <w:marRight w:val="0"/>
      <w:marTop w:val="0"/>
      <w:marBottom w:val="0"/>
      <w:divBdr>
        <w:top w:val="none" w:sz="0" w:space="0" w:color="auto"/>
        <w:left w:val="none" w:sz="0" w:space="0" w:color="auto"/>
        <w:bottom w:val="none" w:sz="0" w:space="0" w:color="auto"/>
        <w:right w:val="none" w:sz="0" w:space="0" w:color="auto"/>
      </w:divBdr>
    </w:div>
    <w:div w:id="120849446">
      <w:bodyDiv w:val="1"/>
      <w:marLeft w:val="0"/>
      <w:marRight w:val="0"/>
      <w:marTop w:val="0"/>
      <w:marBottom w:val="0"/>
      <w:divBdr>
        <w:top w:val="none" w:sz="0" w:space="0" w:color="auto"/>
        <w:left w:val="none" w:sz="0" w:space="0" w:color="auto"/>
        <w:bottom w:val="none" w:sz="0" w:space="0" w:color="auto"/>
        <w:right w:val="none" w:sz="0" w:space="0" w:color="auto"/>
      </w:divBdr>
    </w:div>
    <w:div w:id="121312571">
      <w:bodyDiv w:val="1"/>
      <w:marLeft w:val="0"/>
      <w:marRight w:val="0"/>
      <w:marTop w:val="0"/>
      <w:marBottom w:val="0"/>
      <w:divBdr>
        <w:top w:val="none" w:sz="0" w:space="0" w:color="auto"/>
        <w:left w:val="none" w:sz="0" w:space="0" w:color="auto"/>
        <w:bottom w:val="none" w:sz="0" w:space="0" w:color="auto"/>
        <w:right w:val="none" w:sz="0" w:space="0" w:color="auto"/>
      </w:divBdr>
    </w:div>
    <w:div w:id="121582915">
      <w:bodyDiv w:val="1"/>
      <w:marLeft w:val="0"/>
      <w:marRight w:val="0"/>
      <w:marTop w:val="0"/>
      <w:marBottom w:val="0"/>
      <w:divBdr>
        <w:top w:val="none" w:sz="0" w:space="0" w:color="auto"/>
        <w:left w:val="none" w:sz="0" w:space="0" w:color="auto"/>
        <w:bottom w:val="none" w:sz="0" w:space="0" w:color="auto"/>
        <w:right w:val="none" w:sz="0" w:space="0" w:color="auto"/>
      </w:divBdr>
    </w:div>
    <w:div w:id="121659353">
      <w:bodyDiv w:val="1"/>
      <w:marLeft w:val="0"/>
      <w:marRight w:val="0"/>
      <w:marTop w:val="0"/>
      <w:marBottom w:val="0"/>
      <w:divBdr>
        <w:top w:val="none" w:sz="0" w:space="0" w:color="auto"/>
        <w:left w:val="none" w:sz="0" w:space="0" w:color="auto"/>
        <w:bottom w:val="none" w:sz="0" w:space="0" w:color="auto"/>
        <w:right w:val="none" w:sz="0" w:space="0" w:color="auto"/>
      </w:divBdr>
    </w:div>
    <w:div w:id="122888139">
      <w:bodyDiv w:val="1"/>
      <w:marLeft w:val="0"/>
      <w:marRight w:val="0"/>
      <w:marTop w:val="0"/>
      <w:marBottom w:val="0"/>
      <w:divBdr>
        <w:top w:val="none" w:sz="0" w:space="0" w:color="auto"/>
        <w:left w:val="none" w:sz="0" w:space="0" w:color="auto"/>
        <w:bottom w:val="none" w:sz="0" w:space="0" w:color="auto"/>
        <w:right w:val="none" w:sz="0" w:space="0" w:color="auto"/>
      </w:divBdr>
    </w:div>
    <w:div w:id="123013300">
      <w:bodyDiv w:val="1"/>
      <w:marLeft w:val="0"/>
      <w:marRight w:val="0"/>
      <w:marTop w:val="0"/>
      <w:marBottom w:val="0"/>
      <w:divBdr>
        <w:top w:val="none" w:sz="0" w:space="0" w:color="auto"/>
        <w:left w:val="none" w:sz="0" w:space="0" w:color="auto"/>
        <w:bottom w:val="none" w:sz="0" w:space="0" w:color="auto"/>
        <w:right w:val="none" w:sz="0" w:space="0" w:color="auto"/>
      </w:divBdr>
    </w:div>
    <w:div w:id="123155226">
      <w:bodyDiv w:val="1"/>
      <w:marLeft w:val="0"/>
      <w:marRight w:val="0"/>
      <w:marTop w:val="0"/>
      <w:marBottom w:val="0"/>
      <w:divBdr>
        <w:top w:val="none" w:sz="0" w:space="0" w:color="auto"/>
        <w:left w:val="none" w:sz="0" w:space="0" w:color="auto"/>
        <w:bottom w:val="none" w:sz="0" w:space="0" w:color="auto"/>
        <w:right w:val="none" w:sz="0" w:space="0" w:color="auto"/>
      </w:divBdr>
    </w:div>
    <w:div w:id="123819066">
      <w:bodyDiv w:val="1"/>
      <w:marLeft w:val="0"/>
      <w:marRight w:val="0"/>
      <w:marTop w:val="0"/>
      <w:marBottom w:val="0"/>
      <w:divBdr>
        <w:top w:val="none" w:sz="0" w:space="0" w:color="auto"/>
        <w:left w:val="none" w:sz="0" w:space="0" w:color="auto"/>
        <w:bottom w:val="none" w:sz="0" w:space="0" w:color="auto"/>
        <w:right w:val="none" w:sz="0" w:space="0" w:color="auto"/>
      </w:divBdr>
    </w:div>
    <w:div w:id="124084888">
      <w:bodyDiv w:val="1"/>
      <w:marLeft w:val="0"/>
      <w:marRight w:val="0"/>
      <w:marTop w:val="0"/>
      <w:marBottom w:val="0"/>
      <w:divBdr>
        <w:top w:val="none" w:sz="0" w:space="0" w:color="auto"/>
        <w:left w:val="none" w:sz="0" w:space="0" w:color="auto"/>
        <w:bottom w:val="none" w:sz="0" w:space="0" w:color="auto"/>
        <w:right w:val="none" w:sz="0" w:space="0" w:color="auto"/>
      </w:divBdr>
    </w:div>
    <w:div w:id="124586519">
      <w:bodyDiv w:val="1"/>
      <w:marLeft w:val="0"/>
      <w:marRight w:val="0"/>
      <w:marTop w:val="0"/>
      <w:marBottom w:val="0"/>
      <w:divBdr>
        <w:top w:val="none" w:sz="0" w:space="0" w:color="auto"/>
        <w:left w:val="none" w:sz="0" w:space="0" w:color="auto"/>
        <w:bottom w:val="none" w:sz="0" w:space="0" w:color="auto"/>
        <w:right w:val="none" w:sz="0" w:space="0" w:color="auto"/>
      </w:divBdr>
    </w:div>
    <w:div w:id="124743667">
      <w:bodyDiv w:val="1"/>
      <w:marLeft w:val="0"/>
      <w:marRight w:val="0"/>
      <w:marTop w:val="0"/>
      <w:marBottom w:val="0"/>
      <w:divBdr>
        <w:top w:val="none" w:sz="0" w:space="0" w:color="auto"/>
        <w:left w:val="none" w:sz="0" w:space="0" w:color="auto"/>
        <w:bottom w:val="none" w:sz="0" w:space="0" w:color="auto"/>
        <w:right w:val="none" w:sz="0" w:space="0" w:color="auto"/>
      </w:divBdr>
    </w:div>
    <w:div w:id="125003131">
      <w:bodyDiv w:val="1"/>
      <w:marLeft w:val="0"/>
      <w:marRight w:val="0"/>
      <w:marTop w:val="0"/>
      <w:marBottom w:val="0"/>
      <w:divBdr>
        <w:top w:val="none" w:sz="0" w:space="0" w:color="auto"/>
        <w:left w:val="none" w:sz="0" w:space="0" w:color="auto"/>
        <w:bottom w:val="none" w:sz="0" w:space="0" w:color="auto"/>
        <w:right w:val="none" w:sz="0" w:space="0" w:color="auto"/>
      </w:divBdr>
    </w:div>
    <w:div w:id="125123267">
      <w:bodyDiv w:val="1"/>
      <w:marLeft w:val="0"/>
      <w:marRight w:val="0"/>
      <w:marTop w:val="0"/>
      <w:marBottom w:val="0"/>
      <w:divBdr>
        <w:top w:val="none" w:sz="0" w:space="0" w:color="auto"/>
        <w:left w:val="none" w:sz="0" w:space="0" w:color="auto"/>
        <w:bottom w:val="none" w:sz="0" w:space="0" w:color="auto"/>
        <w:right w:val="none" w:sz="0" w:space="0" w:color="auto"/>
      </w:divBdr>
    </w:div>
    <w:div w:id="125127771">
      <w:bodyDiv w:val="1"/>
      <w:marLeft w:val="0"/>
      <w:marRight w:val="0"/>
      <w:marTop w:val="0"/>
      <w:marBottom w:val="0"/>
      <w:divBdr>
        <w:top w:val="none" w:sz="0" w:space="0" w:color="auto"/>
        <w:left w:val="none" w:sz="0" w:space="0" w:color="auto"/>
        <w:bottom w:val="none" w:sz="0" w:space="0" w:color="auto"/>
        <w:right w:val="none" w:sz="0" w:space="0" w:color="auto"/>
      </w:divBdr>
    </w:div>
    <w:div w:id="125196575">
      <w:bodyDiv w:val="1"/>
      <w:marLeft w:val="0"/>
      <w:marRight w:val="0"/>
      <w:marTop w:val="0"/>
      <w:marBottom w:val="0"/>
      <w:divBdr>
        <w:top w:val="none" w:sz="0" w:space="0" w:color="auto"/>
        <w:left w:val="none" w:sz="0" w:space="0" w:color="auto"/>
        <w:bottom w:val="none" w:sz="0" w:space="0" w:color="auto"/>
        <w:right w:val="none" w:sz="0" w:space="0" w:color="auto"/>
      </w:divBdr>
    </w:div>
    <w:div w:id="125708382">
      <w:bodyDiv w:val="1"/>
      <w:marLeft w:val="0"/>
      <w:marRight w:val="0"/>
      <w:marTop w:val="0"/>
      <w:marBottom w:val="0"/>
      <w:divBdr>
        <w:top w:val="none" w:sz="0" w:space="0" w:color="auto"/>
        <w:left w:val="none" w:sz="0" w:space="0" w:color="auto"/>
        <w:bottom w:val="none" w:sz="0" w:space="0" w:color="auto"/>
        <w:right w:val="none" w:sz="0" w:space="0" w:color="auto"/>
      </w:divBdr>
    </w:div>
    <w:div w:id="127020460">
      <w:bodyDiv w:val="1"/>
      <w:marLeft w:val="0"/>
      <w:marRight w:val="0"/>
      <w:marTop w:val="0"/>
      <w:marBottom w:val="0"/>
      <w:divBdr>
        <w:top w:val="none" w:sz="0" w:space="0" w:color="auto"/>
        <w:left w:val="none" w:sz="0" w:space="0" w:color="auto"/>
        <w:bottom w:val="none" w:sz="0" w:space="0" w:color="auto"/>
        <w:right w:val="none" w:sz="0" w:space="0" w:color="auto"/>
      </w:divBdr>
    </w:div>
    <w:div w:id="127169489">
      <w:bodyDiv w:val="1"/>
      <w:marLeft w:val="0"/>
      <w:marRight w:val="0"/>
      <w:marTop w:val="0"/>
      <w:marBottom w:val="0"/>
      <w:divBdr>
        <w:top w:val="none" w:sz="0" w:space="0" w:color="auto"/>
        <w:left w:val="none" w:sz="0" w:space="0" w:color="auto"/>
        <w:bottom w:val="none" w:sz="0" w:space="0" w:color="auto"/>
        <w:right w:val="none" w:sz="0" w:space="0" w:color="auto"/>
      </w:divBdr>
    </w:div>
    <w:div w:id="127625886">
      <w:bodyDiv w:val="1"/>
      <w:marLeft w:val="0"/>
      <w:marRight w:val="0"/>
      <w:marTop w:val="0"/>
      <w:marBottom w:val="0"/>
      <w:divBdr>
        <w:top w:val="none" w:sz="0" w:space="0" w:color="auto"/>
        <w:left w:val="none" w:sz="0" w:space="0" w:color="auto"/>
        <w:bottom w:val="none" w:sz="0" w:space="0" w:color="auto"/>
        <w:right w:val="none" w:sz="0" w:space="0" w:color="auto"/>
      </w:divBdr>
    </w:div>
    <w:div w:id="128524336">
      <w:bodyDiv w:val="1"/>
      <w:marLeft w:val="0"/>
      <w:marRight w:val="0"/>
      <w:marTop w:val="0"/>
      <w:marBottom w:val="0"/>
      <w:divBdr>
        <w:top w:val="none" w:sz="0" w:space="0" w:color="auto"/>
        <w:left w:val="none" w:sz="0" w:space="0" w:color="auto"/>
        <w:bottom w:val="none" w:sz="0" w:space="0" w:color="auto"/>
        <w:right w:val="none" w:sz="0" w:space="0" w:color="auto"/>
      </w:divBdr>
    </w:div>
    <w:div w:id="128864780">
      <w:bodyDiv w:val="1"/>
      <w:marLeft w:val="0"/>
      <w:marRight w:val="0"/>
      <w:marTop w:val="0"/>
      <w:marBottom w:val="0"/>
      <w:divBdr>
        <w:top w:val="none" w:sz="0" w:space="0" w:color="auto"/>
        <w:left w:val="none" w:sz="0" w:space="0" w:color="auto"/>
        <w:bottom w:val="none" w:sz="0" w:space="0" w:color="auto"/>
        <w:right w:val="none" w:sz="0" w:space="0" w:color="auto"/>
      </w:divBdr>
    </w:div>
    <w:div w:id="129171537">
      <w:bodyDiv w:val="1"/>
      <w:marLeft w:val="0"/>
      <w:marRight w:val="0"/>
      <w:marTop w:val="0"/>
      <w:marBottom w:val="0"/>
      <w:divBdr>
        <w:top w:val="none" w:sz="0" w:space="0" w:color="auto"/>
        <w:left w:val="none" w:sz="0" w:space="0" w:color="auto"/>
        <w:bottom w:val="none" w:sz="0" w:space="0" w:color="auto"/>
        <w:right w:val="none" w:sz="0" w:space="0" w:color="auto"/>
      </w:divBdr>
    </w:div>
    <w:div w:id="129442101">
      <w:bodyDiv w:val="1"/>
      <w:marLeft w:val="0"/>
      <w:marRight w:val="0"/>
      <w:marTop w:val="0"/>
      <w:marBottom w:val="0"/>
      <w:divBdr>
        <w:top w:val="none" w:sz="0" w:space="0" w:color="auto"/>
        <w:left w:val="none" w:sz="0" w:space="0" w:color="auto"/>
        <w:bottom w:val="none" w:sz="0" w:space="0" w:color="auto"/>
        <w:right w:val="none" w:sz="0" w:space="0" w:color="auto"/>
      </w:divBdr>
    </w:div>
    <w:div w:id="129590521">
      <w:bodyDiv w:val="1"/>
      <w:marLeft w:val="0"/>
      <w:marRight w:val="0"/>
      <w:marTop w:val="0"/>
      <w:marBottom w:val="0"/>
      <w:divBdr>
        <w:top w:val="none" w:sz="0" w:space="0" w:color="auto"/>
        <w:left w:val="none" w:sz="0" w:space="0" w:color="auto"/>
        <w:bottom w:val="none" w:sz="0" w:space="0" w:color="auto"/>
        <w:right w:val="none" w:sz="0" w:space="0" w:color="auto"/>
      </w:divBdr>
    </w:div>
    <w:div w:id="129984242">
      <w:bodyDiv w:val="1"/>
      <w:marLeft w:val="0"/>
      <w:marRight w:val="0"/>
      <w:marTop w:val="0"/>
      <w:marBottom w:val="0"/>
      <w:divBdr>
        <w:top w:val="none" w:sz="0" w:space="0" w:color="auto"/>
        <w:left w:val="none" w:sz="0" w:space="0" w:color="auto"/>
        <w:bottom w:val="none" w:sz="0" w:space="0" w:color="auto"/>
        <w:right w:val="none" w:sz="0" w:space="0" w:color="auto"/>
      </w:divBdr>
    </w:div>
    <w:div w:id="130096299">
      <w:bodyDiv w:val="1"/>
      <w:marLeft w:val="0"/>
      <w:marRight w:val="0"/>
      <w:marTop w:val="0"/>
      <w:marBottom w:val="0"/>
      <w:divBdr>
        <w:top w:val="none" w:sz="0" w:space="0" w:color="auto"/>
        <w:left w:val="none" w:sz="0" w:space="0" w:color="auto"/>
        <w:bottom w:val="none" w:sz="0" w:space="0" w:color="auto"/>
        <w:right w:val="none" w:sz="0" w:space="0" w:color="auto"/>
      </w:divBdr>
    </w:div>
    <w:div w:id="130099894">
      <w:bodyDiv w:val="1"/>
      <w:marLeft w:val="0"/>
      <w:marRight w:val="0"/>
      <w:marTop w:val="0"/>
      <w:marBottom w:val="0"/>
      <w:divBdr>
        <w:top w:val="none" w:sz="0" w:space="0" w:color="auto"/>
        <w:left w:val="none" w:sz="0" w:space="0" w:color="auto"/>
        <w:bottom w:val="none" w:sz="0" w:space="0" w:color="auto"/>
        <w:right w:val="none" w:sz="0" w:space="0" w:color="auto"/>
      </w:divBdr>
    </w:div>
    <w:div w:id="130174368">
      <w:bodyDiv w:val="1"/>
      <w:marLeft w:val="0"/>
      <w:marRight w:val="0"/>
      <w:marTop w:val="0"/>
      <w:marBottom w:val="0"/>
      <w:divBdr>
        <w:top w:val="none" w:sz="0" w:space="0" w:color="auto"/>
        <w:left w:val="none" w:sz="0" w:space="0" w:color="auto"/>
        <w:bottom w:val="none" w:sz="0" w:space="0" w:color="auto"/>
        <w:right w:val="none" w:sz="0" w:space="0" w:color="auto"/>
      </w:divBdr>
    </w:div>
    <w:div w:id="130560938">
      <w:bodyDiv w:val="1"/>
      <w:marLeft w:val="0"/>
      <w:marRight w:val="0"/>
      <w:marTop w:val="0"/>
      <w:marBottom w:val="0"/>
      <w:divBdr>
        <w:top w:val="none" w:sz="0" w:space="0" w:color="auto"/>
        <w:left w:val="none" w:sz="0" w:space="0" w:color="auto"/>
        <w:bottom w:val="none" w:sz="0" w:space="0" w:color="auto"/>
        <w:right w:val="none" w:sz="0" w:space="0" w:color="auto"/>
      </w:divBdr>
    </w:div>
    <w:div w:id="130640704">
      <w:bodyDiv w:val="1"/>
      <w:marLeft w:val="0"/>
      <w:marRight w:val="0"/>
      <w:marTop w:val="0"/>
      <w:marBottom w:val="0"/>
      <w:divBdr>
        <w:top w:val="none" w:sz="0" w:space="0" w:color="auto"/>
        <w:left w:val="none" w:sz="0" w:space="0" w:color="auto"/>
        <w:bottom w:val="none" w:sz="0" w:space="0" w:color="auto"/>
        <w:right w:val="none" w:sz="0" w:space="0" w:color="auto"/>
      </w:divBdr>
    </w:div>
    <w:div w:id="130827802">
      <w:bodyDiv w:val="1"/>
      <w:marLeft w:val="0"/>
      <w:marRight w:val="0"/>
      <w:marTop w:val="0"/>
      <w:marBottom w:val="0"/>
      <w:divBdr>
        <w:top w:val="none" w:sz="0" w:space="0" w:color="auto"/>
        <w:left w:val="none" w:sz="0" w:space="0" w:color="auto"/>
        <w:bottom w:val="none" w:sz="0" w:space="0" w:color="auto"/>
        <w:right w:val="none" w:sz="0" w:space="0" w:color="auto"/>
      </w:divBdr>
    </w:div>
    <w:div w:id="130902234">
      <w:bodyDiv w:val="1"/>
      <w:marLeft w:val="0"/>
      <w:marRight w:val="0"/>
      <w:marTop w:val="0"/>
      <w:marBottom w:val="0"/>
      <w:divBdr>
        <w:top w:val="none" w:sz="0" w:space="0" w:color="auto"/>
        <w:left w:val="none" w:sz="0" w:space="0" w:color="auto"/>
        <w:bottom w:val="none" w:sz="0" w:space="0" w:color="auto"/>
        <w:right w:val="none" w:sz="0" w:space="0" w:color="auto"/>
      </w:divBdr>
    </w:div>
    <w:div w:id="131145037">
      <w:bodyDiv w:val="1"/>
      <w:marLeft w:val="0"/>
      <w:marRight w:val="0"/>
      <w:marTop w:val="0"/>
      <w:marBottom w:val="0"/>
      <w:divBdr>
        <w:top w:val="none" w:sz="0" w:space="0" w:color="auto"/>
        <w:left w:val="none" w:sz="0" w:space="0" w:color="auto"/>
        <w:bottom w:val="none" w:sz="0" w:space="0" w:color="auto"/>
        <w:right w:val="none" w:sz="0" w:space="0" w:color="auto"/>
      </w:divBdr>
    </w:div>
    <w:div w:id="131335543">
      <w:bodyDiv w:val="1"/>
      <w:marLeft w:val="0"/>
      <w:marRight w:val="0"/>
      <w:marTop w:val="0"/>
      <w:marBottom w:val="0"/>
      <w:divBdr>
        <w:top w:val="none" w:sz="0" w:space="0" w:color="auto"/>
        <w:left w:val="none" w:sz="0" w:space="0" w:color="auto"/>
        <w:bottom w:val="none" w:sz="0" w:space="0" w:color="auto"/>
        <w:right w:val="none" w:sz="0" w:space="0" w:color="auto"/>
      </w:divBdr>
    </w:div>
    <w:div w:id="131867305">
      <w:bodyDiv w:val="1"/>
      <w:marLeft w:val="0"/>
      <w:marRight w:val="0"/>
      <w:marTop w:val="0"/>
      <w:marBottom w:val="0"/>
      <w:divBdr>
        <w:top w:val="none" w:sz="0" w:space="0" w:color="auto"/>
        <w:left w:val="none" w:sz="0" w:space="0" w:color="auto"/>
        <w:bottom w:val="none" w:sz="0" w:space="0" w:color="auto"/>
        <w:right w:val="none" w:sz="0" w:space="0" w:color="auto"/>
      </w:divBdr>
    </w:div>
    <w:div w:id="132454490">
      <w:bodyDiv w:val="1"/>
      <w:marLeft w:val="0"/>
      <w:marRight w:val="0"/>
      <w:marTop w:val="0"/>
      <w:marBottom w:val="0"/>
      <w:divBdr>
        <w:top w:val="none" w:sz="0" w:space="0" w:color="auto"/>
        <w:left w:val="none" w:sz="0" w:space="0" w:color="auto"/>
        <w:bottom w:val="none" w:sz="0" w:space="0" w:color="auto"/>
        <w:right w:val="none" w:sz="0" w:space="0" w:color="auto"/>
      </w:divBdr>
    </w:div>
    <w:div w:id="132646683">
      <w:bodyDiv w:val="1"/>
      <w:marLeft w:val="0"/>
      <w:marRight w:val="0"/>
      <w:marTop w:val="0"/>
      <w:marBottom w:val="0"/>
      <w:divBdr>
        <w:top w:val="none" w:sz="0" w:space="0" w:color="auto"/>
        <w:left w:val="none" w:sz="0" w:space="0" w:color="auto"/>
        <w:bottom w:val="none" w:sz="0" w:space="0" w:color="auto"/>
        <w:right w:val="none" w:sz="0" w:space="0" w:color="auto"/>
      </w:divBdr>
    </w:div>
    <w:div w:id="133372946">
      <w:bodyDiv w:val="1"/>
      <w:marLeft w:val="0"/>
      <w:marRight w:val="0"/>
      <w:marTop w:val="0"/>
      <w:marBottom w:val="0"/>
      <w:divBdr>
        <w:top w:val="none" w:sz="0" w:space="0" w:color="auto"/>
        <w:left w:val="none" w:sz="0" w:space="0" w:color="auto"/>
        <w:bottom w:val="none" w:sz="0" w:space="0" w:color="auto"/>
        <w:right w:val="none" w:sz="0" w:space="0" w:color="auto"/>
      </w:divBdr>
    </w:div>
    <w:div w:id="133715198">
      <w:bodyDiv w:val="1"/>
      <w:marLeft w:val="0"/>
      <w:marRight w:val="0"/>
      <w:marTop w:val="0"/>
      <w:marBottom w:val="0"/>
      <w:divBdr>
        <w:top w:val="none" w:sz="0" w:space="0" w:color="auto"/>
        <w:left w:val="none" w:sz="0" w:space="0" w:color="auto"/>
        <w:bottom w:val="none" w:sz="0" w:space="0" w:color="auto"/>
        <w:right w:val="none" w:sz="0" w:space="0" w:color="auto"/>
      </w:divBdr>
    </w:div>
    <w:div w:id="134103867">
      <w:bodyDiv w:val="1"/>
      <w:marLeft w:val="0"/>
      <w:marRight w:val="0"/>
      <w:marTop w:val="0"/>
      <w:marBottom w:val="0"/>
      <w:divBdr>
        <w:top w:val="none" w:sz="0" w:space="0" w:color="auto"/>
        <w:left w:val="none" w:sz="0" w:space="0" w:color="auto"/>
        <w:bottom w:val="none" w:sz="0" w:space="0" w:color="auto"/>
        <w:right w:val="none" w:sz="0" w:space="0" w:color="auto"/>
      </w:divBdr>
    </w:div>
    <w:div w:id="134298171">
      <w:bodyDiv w:val="1"/>
      <w:marLeft w:val="0"/>
      <w:marRight w:val="0"/>
      <w:marTop w:val="0"/>
      <w:marBottom w:val="0"/>
      <w:divBdr>
        <w:top w:val="none" w:sz="0" w:space="0" w:color="auto"/>
        <w:left w:val="none" w:sz="0" w:space="0" w:color="auto"/>
        <w:bottom w:val="none" w:sz="0" w:space="0" w:color="auto"/>
        <w:right w:val="none" w:sz="0" w:space="0" w:color="auto"/>
      </w:divBdr>
    </w:div>
    <w:div w:id="135224007">
      <w:bodyDiv w:val="1"/>
      <w:marLeft w:val="0"/>
      <w:marRight w:val="0"/>
      <w:marTop w:val="0"/>
      <w:marBottom w:val="0"/>
      <w:divBdr>
        <w:top w:val="none" w:sz="0" w:space="0" w:color="auto"/>
        <w:left w:val="none" w:sz="0" w:space="0" w:color="auto"/>
        <w:bottom w:val="none" w:sz="0" w:space="0" w:color="auto"/>
        <w:right w:val="none" w:sz="0" w:space="0" w:color="auto"/>
      </w:divBdr>
    </w:div>
    <w:div w:id="136263033">
      <w:bodyDiv w:val="1"/>
      <w:marLeft w:val="0"/>
      <w:marRight w:val="0"/>
      <w:marTop w:val="0"/>
      <w:marBottom w:val="0"/>
      <w:divBdr>
        <w:top w:val="none" w:sz="0" w:space="0" w:color="auto"/>
        <w:left w:val="none" w:sz="0" w:space="0" w:color="auto"/>
        <w:bottom w:val="none" w:sz="0" w:space="0" w:color="auto"/>
        <w:right w:val="none" w:sz="0" w:space="0" w:color="auto"/>
      </w:divBdr>
    </w:div>
    <w:div w:id="136650650">
      <w:bodyDiv w:val="1"/>
      <w:marLeft w:val="0"/>
      <w:marRight w:val="0"/>
      <w:marTop w:val="0"/>
      <w:marBottom w:val="0"/>
      <w:divBdr>
        <w:top w:val="none" w:sz="0" w:space="0" w:color="auto"/>
        <w:left w:val="none" w:sz="0" w:space="0" w:color="auto"/>
        <w:bottom w:val="none" w:sz="0" w:space="0" w:color="auto"/>
        <w:right w:val="none" w:sz="0" w:space="0" w:color="auto"/>
      </w:divBdr>
    </w:div>
    <w:div w:id="136997609">
      <w:bodyDiv w:val="1"/>
      <w:marLeft w:val="0"/>
      <w:marRight w:val="0"/>
      <w:marTop w:val="0"/>
      <w:marBottom w:val="0"/>
      <w:divBdr>
        <w:top w:val="none" w:sz="0" w:space="0" w:color="auto"/>
        <w:left w:val="none" w:sz="0" w:space="0" w:color="auto"/>
        <w:bottom w:val="none" w:sz="0" w:space="0" w:color="auto"/>
        <w:right w:val="none" w:sz="0" w:space="0" w:color="auto"/>
      </w:divBdr>
    </w:div>
    <w:div w:id="138303061">
      <w:bodyDiv w:val="1"/>
      <w:marLeft w:val="0"/>
      <w:marRight w:val="0"/>
      <w:marTop w:val="0"/>
      <w:marBottom w:val="0"/>
      <w:divBdr>
        <w:top w:val="none" w:sz="0" w:space="0" w:color="auto"/>
        <w:left w:val="none" w:sz="0" w:space="0" w:color="auto"/>
        <w:bottom w:val="none" w:sz="0" w:space="0" w:color="auto"/>
        <w:right w:val="none" w:sz="0" w:space="0" w:color="auto"/>
      </w:divBdr>
    </w:div>
    <w:div w:id="139007709">
      <w:bodyDiv w:val="1"/>
      <w:marLeft w:val="0"/>
      <w:marRight w:val="0"/>
      <w:marTop w:val="0"/>
      <w:marBottom w:val="0"/>
      <w:divBdr>
        <w:top w:val="none" w:sz="0" w:space="0" w:color="auto"/>
        <w:left w:val="none" w:sz="0" w:space="0" w:color="auto"/>
        <w:bottom w:val="none" w:sz="0" w:space="0" w:color="auto"/>
        <w:right w:val="none" w:sz="0" w:space="0" w:color="auto"/>
      </w:divBdr>
    </w:div>
    <w:div w:id="139272888">
      <w:bodyDiv w:val="1"/>
      <w:marLeft w:val="0"/>
      <w:marRight w:val="0"/>
      <w:marTop w:val="0"/>
      <w:marBottom w:val="0"/>
      <w:divBdr>
        <w:top w:val="none" w:sz="0" w:space="0" w:color="auto"/>
        <w:left w:val="none" w:sz="0" w:space="0" w:color="auto"/>
        <w:bottom w:val="none" w:sz="0" w:space="0" w:color="auto"/>
        <w:right w:val="none" w:sz="0" w:space="0" w:color="auto"/>
      </w:divBdr>
    </w:div>
    <w:div w:id="139614205">
      <w:bodyDiv w:val="1"/>
      <w:marLeft w:val="0"/>
      <w:marRight w:val="0"/>
      <w:marTop w:val="0"/>
      <w:marBottom w:val="0"/>
      <w:divBdr>
        <w:top w:val="none" w:sz="0" w:space="0" w:color="auto"/>
        <w:left w:val="none" w:sz="0" w:space="0" w:color="auto"/>
        <w:bottom w:val="none" w:sz="0" w:space="0" w:color="auto"/>
        <w:right w:val="none" w:sz="0" w:space="0" w:color="auto"/>
      </w:divBdr>
    </w:div>
    <w:div w:id="140008338">
      <w:bodyDiv w:val="1"/>
      <w:marLeft w:val="0"/>
      <w:marRight w:val="0"/>
      <w:marTop w:val="0"/>
      <w:marBottom w:val="0"/>
      <w:divBdr>
        <w:top w:val="none" w:sz="0" w:space="0" w:color="auto"/>
        <w:left w:val="none" w:sz="0" w:space="0" w:color="auto"/>
        <w:bottom w:val="none" w:sz="0" w:space="0" w:color="auto"/>
        <w:right w:val="none" w:sz="0" w:space="0" w:color="auto"/>
      </w:divBdr>
    </w:div>
    <w:div w:id="140313544">
      <w:bodyDiv w:val="1"/>
      <w:marLeft w:val="0"/>
      <w:marRight w:val="0"/>
      <w:marTop w:val="0"/>
      <w:marBottom w:val="0"/>
      <w:divBdr>
        <w:top w:val="none" w:sz="0" w:space="0" w:color="auto"/>
        <w:left w:val="none" w:sz="0" w:space="0" w:color="auto"/>
        <w:bottom w:val="none" w:sz="0" w:space="0" w:color="auto"/>
        <w:right w:val="none" w:sz="0" w:space="0" w:color="auto"/>
      </w:divBdr>
    </w:div>
    <w:div w:id="140731671">
      <w:bodyDiv w:val="1"/>
      <w:marLeft w:val="0"/>
      <w:marRight w:val="0"/>
      <w:marTop w:val="0"/>
      <w:marBottom w:val="0"/>
      <w:divBdr>
        <w:top w:val="none" w:sz="0" w:space="0" w:color="auto"/>
        <w:left w:val="none" w:sz="0" w:space="0" w:color="auto"/>
        <w:bottom w:val="none" w:sz="0" w:space="0" w:color="auto"/>
        <w:right w:val="none" w:sz="0" w:space="0" w:color="auto"/>
      </w:divBdr>
    </w:div>
    <w:div w:id="140734001">
      <w:bodyDiv w:val="1"/>
      <w:marLeft w:val="0"/>
      <w:marRight w:val="0"/>
      <w:marTop w:val="0"/>
      <w:marBottom w:val="0"/>
      <w:divBdr>
        <w:top w:val="none" w:sz="0" w:space="0" w:color="auto"/>
        <w:left w:val="none" w:sz="0" w:space="0" w:color="auto"/>
        <w:bottom w:val="none" w:sz="0" w:space="0" w:color="auto"/>
        <w:right w:val="none" w:sz="0" w:space="0" w:color="auto"/>
      </w:divBdr>
    </w:div>
    <w:div w:id="141119178">
      <w:bodyDiv w:val="1"/>
      <w:marLeft w:val="0"/>
      <w:marRight w:val="0"/>
      <w:marTop w:val="0"/>
      <w:marBottom w:val="0"/>
      <w:divBdr>
        <w:top w:val="none" w:sz="0" w:space="0" w:color="auto"/>
        <w:left w:val="none" w:sz="0" w:space="0" w:color="auto"/>
        <w:bottom w:val="none" w:sz="0" w:space="0" w:color="auto"/>
        <w:right w:val="none" w:sz="0" w:space="0" w:color="auto"/>
      </w:divBdr>
    </w:div>
    <w:div w:id="141847119">
      <w:bodyDiv w:val="1"/>
      <w:marLeft w:val="0"/>
      <w:marRight w:val="0"/>
      <w:marTop w:val="0"/>
      <w:marBottom w:val="0"/>
      <w:divBdr>
        <w:top w:val="none" w:sz="0" w:space="0" w:color="auto"/>
        <w:left w:val="none" w:sz="0" w:space="0" w:color="auto"/>
        <w:bottom w:val="none" w:sz="0" w:space="0" w:color="auto"/>
        <w:right w:val="none" w:sz="0" w:space="0" w:color="auto"/>
      </w:divBdr>
    </w:div>
    <w:div w:id="142089121">
      <w:bodyDiv w:val="1"/>
      <w:marLeft w:val="0"/>
      <w:marRight w:val="0"/>
      <w:marTop w:val="0"/>
      <w:marBottom w:val="0"/>
      <w:divBdr>
        <w:top w:val="none" w:sz="0" w:space="0" w:color="auto"/>
        <w:left w:val="none" w:sz="0" w:space="0" w:color="auto"/>
        <w:bottom w:val="none" w:sz="0" w:space="0" w:color="auto"/>
        <w:right w:val="none" w:sz="0" w:space="0" w:color="auto"/>
      </w:divBdr>
    </w:div>
    <w:div w:id="143162072">
      <w:bodyDiv w:val="1"/>
      <w:marLeft w:val="0"/>
      <w:marRight w:val="0"/>
      <w:marTop w:val="0"/>
      <w:marBottom w:val="0"/>
      <w:divBdr>
        <w:top w:val="none" w:sz="0" w:space="0" w:color="auto"/>
        <w:left w:val="none" w:sz="0" w:space="0" w:color="auto"/>
        <w:bottom w:val="none" w:sz="0" w:space="0" w:color="auto"/>
        <w:right w:val="none" w:sz="0" w:space="0" w:color="auto"/>
      </w:divBdr>
    </w:div>
    <w:div w:id="144249782">
      <w:bodyDiv w:val="1"/>
      <w:marLeft w:val="0"/>
      <w:marRight w:val="0"/>
      <w:marTop w:val="0"/>
      <w:marBottom w:val="0"/>
      <w:divBdr>
        <w:top w:val="none" w:sz="0" w:space="0" w:color="auto"/>
        <w:left w:val="none" w:sz="0" w:space="0" w:color="auto"/>
        <w:bottom w:val="none" w:sz="0" w:space="0" w:color="auto"/>
        <w:right w:val="none" w:sz="0" w:space="0" w:color="auto"/>
      </w:divBdr>
    </w:div>
    <w:div w:id="144595090">
      <w:bodyDiv w:val="1"/>
      <w:marLeft w:val="0"/>
      <w:marRight w:val="0"/>
      <w:marTop w:val="0"/>
      <w:marBottom w:val="0"/>
      <w:divBdr>
        <w:top w:val="none" w:sz="0" w:space="0" w:color="auto"/>
        <w:left w:val="none" w:sz="0" w:space="0" w:color="auto"/>
        <w:bottom w:val="none" w:sz="0" w:space="0" w:color="auto"/>
        <w:right w:val="none" w:sz="0" w:space="0" w:color="auto"/>
      </w:divBdr>
    </w:div>
    <w:div w:id="145708887">
      <w:bodyDiv w:val="1"/>
      <w:marLeft w:val="0"/>
      <w:marRight w:val="0"/>
      <w:marTop w:val="0"/>
      <w:marBottom w:val="0"/>
      <w:divBdr>
        <w:top w:val="none" w:sz="0" w:space="0" w:color="auto"/>
        <w:left w:val="none" w:sz="0" w:space="0" w:color="auto"/>
        <w:bottom w:val="none" w:sz="0" w:space="0" w:color="auto"/>
        <w:right w:val="none" w:sz="0" w:space="0" w:color="auto"/>
      </w:divBdr>
    </w:div>
    <w:div w:id="146090694">
      <w:bodyDiv w:val="1"/>
      <w:marLeft w:val="0"/>
      <w:marRight w:val="0"/>
      <w:marTop w:val="0"/>
      <w:marBottom w:val="0"/>
      <w:divBdr>
        <w:top w:val="none" w:sz="0" w:space="0" w:color="auto"/>
        <w:left w:val="none" w:sz="0" w:space="0" w:color="auto"/>
        <w:bottom w:val="none" w:sz="0" w:space="0" w:color="auto"/>
        <w:right w:val="none" w:sz="0" w:space="0" w:color="auto"/>
      </w:divBdr>
    </w:div>
    <w:div w:id="146409566">
      <w:bodyDiv w:val="1"/>
      <w:marLeft w:val="0"/>
      <w:marRight w:val="0"/>
      <w:marTop w:val="0"/>
      <w:marBottom w:val="0"/>
      <w:divBdr>
        <w:top w:val="none" w:sz="0" w:space="0" w:color="auto"/>
        <w:left w:val="none" w:sz="0" w:space="0" w:color="auto"/>
        <w:bottom w:val="none" w:sz="0" w:space="0" w:color="auto"/>
        <w:right w:val="none" w:sz="0" w:space="0" w:color="auto"/>
      </w:divBdr>
    </w:div>
    <w:div w:id="146478117">
      <w:bodyDiv w:val="1"/>
      <w:marLeft w:val="0"/>
      <w:marRight w:val="0"/>
      <w:marTop w:val="0"/>
      <w:marBottom w:val="0"/>
      <w:divBdr>
        <w:top w:val="none" w:sz="0" w:space="0" w:color="auto"/>
        <w:left w:val="none" w:sz="0" w:space="0" w:color="auto"/>
        <w:bottom w:val="none" w:sz="0" w:space="0" w:color="auto"/>
        <w:right w:val="none" w:sz="0" w:space="0" w:color="auto"/>
      </w:divBdr>
    </w:div>
    <w:div w:id="146675700">
      <w:bodyDiv w:val="1"/>
      <w:marLeft w:val="0"/>
      <w:marRight w:val="0"/>
      <w:marTop w:val="0"/>
      <w:marBottom w:val="0"/>
      <w:divBdr>
        <w:top w:val="none" w:sz="0" w:space="0" w:color="auto"/>
        <w:left w:val="none" w:sz="0" w:space="0" w:color="auto"/>
        <w:bottom w:val="none" w:sz="0" w:space="0" w:color="auto"/>
        <w:right w:val="none" w:sz="0" w:space="0" w:color="auto"/>
      </w:divBdr>
    </w:div>
    <w:div w:id="146752085">
      <w:bodyDiv w:val="1"/>
      <w:marLeft w:val="0"/>
      <w:marRight w:val="0"/>
      <w:marTop w:val="0"/>
      <w:marBottom w:val="0"/>
      <w:divBdr>
        <w:top w:val="none" w:sz="0" w:space="0" w:color="auto"/>
        <w:left w:val="none" w:sz="0" w:space="0" w:color="auto"/>
        <w:bottom w:val="none" w:sz="0" w:space="0" w:color="auto"/>
        <w:right w:val="none" w:sz="0" w:space="0" w:color="auto"/>
      </w:divBdr>
    </w:div>
    <w:div w:id="147138022">
      <w:bodyDiv w:val="1"/>
      <w:marLeft w:val="0"/>
      <w:marRight w:val="0"/>
      <w:marTop w:val="0"/>
      <w:marBottom w:val="0"/>
      <w:divBdr>
        <w:top w:val="none" w:sz="0" w:space="0" w:color="auto"/>
        <w:left w:val="none" w:sz="0" w:space="0" w:color="auto"/>
        <w:bottom w:val="none" w:sz="0" w:space="0" w:color="auto"/>
        <w:right w:val="none" w:sz="0" w:space="0" w:color="auto"/>
      </w:divBdr>
    </w:div>
    <w:div w:id="147333076">
      <w:bodyDiv w:val="1"/>
      <w:marLeft w:val="0"/>
      <w:marRight w:val="0"/>
      <w:marTop w:val="0"/>
      <w:marBottom w:val="0"/>
      <w:divBdr>
        <w:top w:val="none" w:sz="0" w:space="0" w:color="auto"/>
        <w:left w:val="none" w:sz="0" w:space="0" w:color="auto"/>
        <w:bottom w:val="none" w:sz="0" w:space="0" w:color="auto"/>
        <w:right w:val="none" w:sz="0" w:space="0" w:color="auto"/>
      </w:divBdr>
    </w:div>
    <w:div w:id="147718887">
      <w:bodyDiv w:val="1"/>
      <w:marLeft w:val="0"/>
      <w:marRight w:val="0"/>
      <w:marTop w:val="0"/>
      <w:marBottom w:val="0"/>
      <w:divBdr>
        <w:top w:val="none" w:sz="0" w:space="0" w:color="auto"/>
        <w:left w:val="none" w:sz="0" w:space="0" w:color="auto"/>
        <w:bottom w:val="none" w:sz="0" w:space="0" w:color="auto"/>
        <w:right w:val="none" w:sz="0" w:space="0" w:color="auto"/>
      </w:divBdr>
    </w:div>
    <w:div w:id="147790556">
      <w:bodyDiv w:val="1"/>
      <w:marLeft w:val="0"/>
      <w:marRight w:val="0"/>
      <w:marTop w:val="0"/>
      <w:marBottom w:val="0"/>
      <w:divBdr>
        <w:top w:val="none" w:sz="0" w:space="0" w:color="auto"/>
        <w:left w:val="none" w:sz="0" w:space="0" w:color="auto"/>
        <w:bottom w:val="none" w:sz="0" w:space="0" w:color="auto"/>
        <w:right w:val="none" w:sz="0" w:space="0" w:color="auto"/>
      </w:divBdr>
    </w:div>
    <w:div w:id="147938552">
      <w:bodyDiv w:val="1"/>
      <w:marLeft w:val="0"/>
      <w:marRight w:val="0"/>
      <w:marTop w:val="0"/>
      <w:marBottom w:val="0"/>
      <w:divBdr>
        <w:top w:val="none" w:sz="0" w:space="0" w:color="auto"/>
        <w:left w:val="none" w:sz="0" w:space="0" w:color="auto"/>
        <w:bottom w:val="none" w:sz="0" w:space="0" w:color="auto"/>
        <w:right w:val="none" w:sz="0" w:space="0" w:color="auto"/>
      </w:divBdr>
    </w:div>
    <w:div w:id="147984672">
      <w:bodyDiv w:val="1"/>
      <w:marLeft w:val="0"/>
      <w:marRight w:val="0"/>
      <w:marTop w:val="0"/>
      <w:marBottom w:val="0"/>
      <w:divBdr>
        <w:top w:val="none" w:sz="0" w:space="0" w:color="auto"/>
        <w:left w:val="none" w:sz="0" w:space="0" w:color="auto"/>
        <w:bottom w:val="none" w:sz="0" w:space="0" w:color="auto"/>
        <w:right w:val="none" w:sz="0" w:space="0" w:color="auto"/>
      </w:divBdr>
    </w:div>
    <w:div w:id="148328663">
      <w:bodyDiv w:val="1"/>
      <w:marLeft w:val="0"/>
      <w:marRight w:val="0"/>
      <w:marTop w:val="0"/>
      <w:marBottom w:val="0"/>
      <w:divBdr>
        <w:top w:val="none" w:sz="0" w:space="0" w:color="auto"/>
        <w:left w:val="none" w:sz="0" w:space="0" w:color="auto"/>
        <w:bottom w:val="none" w:sz="0" w:space="0" w:color="auto"/>
        <w:right w:val="none" w:sz="0" w:space="0" w:color="auto"/>
      </w:divBdr>
    </w:div>
    <w:div w:id="148910225">
      <w:bodyDiv w:val="1"/>
      <w:marLeft w:val="0"/>
      <w:marRight w:val="0"/>
      <w:marTop w:val="0"/>
      <w:marBottom w:val="0"/>
      <w:divBdr>
        <w:top w:val="none" w:sz="0" w:space="0" w:color="auto"/>
        <w:left w:val="none" w:sz="0" w:space="0" w:color="auto"/>
        <w:bottom w:val="none" w:sz="0" w:space="0" w:color="auto"/>
        <w:right w:val="none" w:sz="0" w:space="0" w:color="auto"/>
      </w:divBdr>
    </w:div>
    <w:div w:id="149490453">
      <w:bodyDiv w:val="1"/>
      <w:marLeft w:val="0"/>
      <w:marRight w:val="0"/>
      <w:marTop w:val="0"/>
      <w:marBottom w:val="0"/>
      <w:divBdr>
        <w:top w:val="none" w:sz="0" w:space="0" w:color="auto"/>
        <w:left w:val="none" w:sz="0" w:space="0" w:color="auto"/>
        <w:bottom w:val="none" w:sz="0" w:space="0" w:color="auto"/>
        <w:right w:val="none" w:sz="0" w:space="0" w:color="auto"/>
      </w:divBdr>
    </w:div>
    <w:div w:id="149754584">
      <w:bodyDiv w:val="1"/>
      <w:marLeft w:val="0"/>
      <w:marRight w:val="0"/>
      <w:marTop w:val="0"/>
      <w:marBottom w:val="0"/>
      <w:divBdr>
        <w:top w:val="none" w:sz="0" w:space="0" w:color="auto"/>
        <w:left w:val="none" w:sz="0" w:space="0" w:color="auto"/>
        <w:bottom w:val="none" w:sz="0" w:space="0" w:color="auto"/>
        <w:right w:val="none" w:sz="0" w:space="0" w:color="auto"/>
      </w:divBdr>
    </w:div>
    <w:div w:id="150487133">
      <w:bodyDiv w:val="1"/>
      <w:marLeft w:val="0"/>
      <w:marRight w:val="0"/>
      <w:marTop w:val="0"/>
      <w:marBottom w:val="0"/>
      <w:divBdr>
        <w:top w:val="none" w:sz="0" w:space="0" w:color="auto"/>
        <w:left w:val="none" w:sz="0" w:space="0" w:color="auto"/>
        <w:bottom w:val="none" w:sz="0" w:space="0" w:color="auto"/>
        <w:right w:val="none" w:sz="0" w:space="0" w:color="auto"/>
      </w:divBdr>
    </w:div>
    <w:div w:id="150758572">
      <w:bodyDiv w:val="1"/>
      <w:marLeft w:val="0"/>
      <w:marRight w:val="0"/>
      <w:marTop w:val="0"/>
      <w:marBottom w:val="0"/>
      <w:divBdr>
        <w:top w:val="none" w:sz="0" w:space="0" w:color="auto"/>
        <w:left w:val="none" w:sz="0" w:space="0" w:color="auto"/>
        <w:bottom w:val="none" w:sz="0" w:space="0" w:color="auto"/>
        <w:right w:val="none" w:sz="0" w:space="0" w:color="auto"/>
      </w:divBdr>
    </w:div>
    <w:div w:id="151220163">
      <w:bodyDiv w:val="1"/>
      <w:marLeft w:val="0"/>
      <w:marRight w:val="0"/>
      <w:marTop w:val="0"/>
      <w:marBottom w:val="0"/>
      <w:divBdr>
        <w:top w:val="none" w:sz="0" w:space="0" w:color="auto"/>
        <w:left w:val="none" w:sz="0" w:space="0" w:color="auto"/>
        <w:bottom w:val="none" w:sz="0" w:space="0" w:color="auto"/>
        <w:right w:val="none" w:sz="0" w:space="0" w:color="auto"/>
      </w:divBdr>
    </w:div>
    <w:div w:id="151798154">
      <w:bodyDiv w:val="1"/>
      <w:marLeft w:val="0"/>
      <w:marRight w:val="0"/>
      <w:marTop w:val="0"/>
      <w:marBottom w:val="0"/>
      <w:divBdr>
        <w:top w:val="none" w:sz="0" w:space="0" w:color="auto"/>
        <w:left w:val="none" w:sz="0" w:space="0" w:color="auto"/>
        <w:bottom w:val="none" w:sz="0" w:space="0" w:color="auto"/>
        <w:right w:val="none" w:sz="0" w:space="0" w:color="auto"/>
      </w:divBdr>
    </w:div>
    <w:div w:id="151915313">
      <w:bodyDiv w:val="1"/>
      <w:marLeft w:val="0"/>
      <w:marRight w:val="0"/>
      <w:marTop w:val="0"/>
      <w:marBottom w:val="0"/>
      <w:divBdr>
        <w:top w:val="none" w:sz="0" w:space="0" w:color="auto"/>
        <w:left w:val="none" w:sz="0" w:space="0" w:color="auto"/>
        <w:bottom w:val="none" w:sz="0" w:space="0" w:color="auto"/>
        <w:right w:val="none" w:sz="0" w:space="0" w:color="auto"/>
      </w:divBdr>
    </w:div>
    <w:div w:id="152377420">
      <w:bodyDiv w:val="1"/>
      <w:marLeft w:val="0"/>
      <w:marRight w:val="0"/>
      <w:marTop w:val="0"/>
      <w:marBottom w:val="0"/>
      <w:divBdr>
        <w:top w:val="none" w:sz="0" w:space="0" w:color="auto"/>
        <w:left w:val="none" w:sz="0" w:space="0" w:color="auto"/>
        <w:bottom w:val="none" w:sz="0" w:space="0" w:color="auto"/>
        <w:right w:val="none" w:sz="0" w:space="0" w:color="auto"/>
      </w:divBdr>
    </w:div>
    <w:div w:id="152381492">
      <w:bodyDiv w:val="1"/>
      <w:marLeft w:val="0"/>
      <w:marRight w:val="0"/>
      <w:marTop w:val="0"/>
      <w:marBottom w:val="0"/>
      <w:divBdr>
        <w:top w:val="none" w:sz="0" w:space="0" w:color="auto"/>
        <w:left w:val="none" w:sz="0" w:space="0" w:color="auto"/>
        <w:bottom w:val="none" w:sz="0" w:space="0" w:color="auto"/>
        <w:right w:val="none" w:sz="0" w:space="0" w:color="auto"/>
      </w:divBdr>
    </w:div>
    <w:div w:id="152648519">
      <w:bodyDiv w:val="1"/>
      <w:marLeft w:val="0"/>
      <w:marRight w:val="0"/>
      <w:marTop w:val="0"/>
      <w:marBottom w:val="0"/>
      <w:divBdr>
        <w:top w:val="none" w:sz="0" w:space="0" w:color="auto"/>
        <w:left w:val="none" w:sz="0" w:space="0" w:color="auto"/>
        <w:bottom w:val="none" w:sz="0" w:space="0" w:color="auto"/>
        <w:right w:val="none" w:sz="0" w:space="0" w:color="auto"/>
      </w:divBdr>
    </w:div>
    <w:div w:id="152910784">
      <w:bodyDiv w:val="1"/>
      <w:marLeft w:val="0"/>
      <w:marRight w:val="0"/>
      <w:marTop w:val="0"/>
      <w:marBottom w:val="0"/>
      <w:divBdr>
        <w:top w:val="none" w:sz="0" w:space="0" w:color="auto"/>
        <w:left w:val="none" w:sz="0" w:space="0" w:color="auto"/>
        <w:bottom w:val="none" w:sz="0" w:space="0" w:color="auto"/>
        <w:right w:val="none" w:sz="0" w:space="0" w:color="auto"/>
      </w:divBdr>
    </w:div>
    <w:div w:id="153029338">
      <w:bodyDiv w:val="1"/>
      <w:marLeft w:val="0"/>
      <w:marRight w:val="0"/>
      <w:marTop w:val="0"/>
      <w:marBottom w:val="0"/>
      <w:divBdr>
        <w:top w:val="none" w:sz="0" w:space="0" w:color="auto"/>
        <w:left w:val="none" w:sz="0" w:space="0" w:color="auto"/>
        <w:bottom w:val="none" w:sz="0" w:space="0" w:color="auto"/>
        <w:right w:val="none" w:sz="0" w:space="0" w:color="auto"/>
      </w:divBdr>
    </w:div>
    <w:div w:id="153422457">
      <w:bodyDiv w:val="1"/>
      <w:marLeft w:val="0"/>
      <w:marRight w:val="0"/>
      <w:marTop w:val="0"/>
      <w:marBottom w:val="0"/>
      <w:divBdr>
        <w:top w:val="none" w:sz="0" w:space="0" w:color="auto"/>
        <w:left w:val="none" w:sz="0" w:space="0" w:color="auto"/>
        <w:bottom w:val="none" w:sz="0" w:space="0" w:color="auto"/>
        <w:right w:val="none" w:sz="0" w:space="0" w:color="auto"/>
      </w:divBdr>
    </w:div>
    <w:div w:id="154028489">
      <w:bodyDiv w:val="1"/>
      <w:marLeft w:val="0"/>
      <w:marRight w:val="0"/>
      <w:marTop w:val="0"/>
      <w:marBottom w:val="0"/>
      <w:divBdr>
        <w:top w:val="none" w:sz="0" w:space="0" w:color="auto"/>
        <w:left w:val="none" w:sz="0" w:space="0" w:color="auto"/>
        <w:bottom w:val="none" w:sz="0" w:space="0" w:color="auto"/>
        <w:right w:val="none" w:sz="0" w:space="0" w:color="auto"/>
      </w:divBdr>
    </w:div>
    <w:div w:id="154035805">
      <w:bodyDiv w:val="1"/>
      <w:marLeft w:val="0"/>
      <w:marRight w:val="0"/>
      <w:marTop w:val="0"/>
      <w:marBottom w:val="0"/>
      <w:divBdr>
        <w:top w:val="none" w:sz="0" w:space="0" w:color="auto"/>
        <w:left w:val="none" w:sz="0" w:space="0" w:color="auto"/>
        <w:bottom w:val="none" w:sz="0" w:space="0" w:color="auto"/>
        <w:right w:val="none" w:sz="0" w:space="0" w:color="auto"/>
      </w:divBdr>
    </w:div>
    <w:div w:id="154498904">
      <w:bodyDiv w:val="1"/>
      <w:marLeft w:val="0"/>
      <w:marRight w:val="0"/>
      <w:marTop w:val="0"/>
      <w:marBottom w:val="0"/>
      <w:divBdr>
        <w:top w:val="none" w:sz="0" w:space="0" w:color="auto"/>
        <w:left w:val="none" w:sz="0" w:space="0" w:color="auto"/>
        <w:bottom w:val="none" w:sz="0" w:space="0" w:color="auto"/>
        <w:right w:val="none" w:sz="0" w:space="0" w:color="auto"/>
      </w:divBdr>
    </w:div>
    <w:div w:id="155267350">
      <w:bodyDiv w:val="1"/>
      <w:marLeft w:val="0"/>
      <w:marRight w:val="0"/>
      <w:marTop w:val="0"/>
      <w:marBottom w:val="0"/>
      <w:divBdr>
        <w:top w:val="none" w:sz="0" w:space="0" w:color="auto"/>
        <w:left w:val="none" w:sz="0" w:space="0" w:color="auto"/>
        <w:bottom w:val="none" w:sz="0" w:space="0" w:color="auto"/>
        <w:right w:val="none" w:sz="0" w:space="0" w:color="auto"/>
      </w:divBdr>
    </w:div>
    <w:div w:id="155733232">
      <w:bodyDiv w:val="1"/>
      <w:marLeft w:val="0"/>
      <w:marRight w:val="0"/>
      <w:marTop w:val="0"/>
      <w:marBottom w:val="0"/>
      <w:divBdr>
        <w:top w:val="none" w:sz="0" w:space="0" w:color="auto"/>
        <w:left w:val="none" w:sz="0" w:space="0" w:color="auto"/>
        <w:bottom w:val="none" w:sz="0" w:space="0" w:color="auto"/>
        <w:right w:val="none" w:sz="0" w:space="0" w:color="auto"/>
      </w:divBdr>
    </w:div>
    <w:div w:id="156268517">
      <w:bodyDiv w:val="1"/>
      <w:marLeft w:val="0"/>
      <w:marRight w:val="0"/>
      <w:marTop w:val="0"/>
      <w:marBottom w:val="0"/>
      <w:divBdr>
        <w:top w:val="none" w:sz="0" w:space="0" w:color="auto"/>
        <w:left w:val="none" w:sz="0" w:space="0" w:color="auto"/>
        <w:bottom w:val="none" w:sz="0" w:space="0" w:color="auto"/>
        <w:right w:val="none" w:sz="0" w:space="0" w:color="auto"/>
      </w:divBdr>
    </w:div>
    <w:div w:id="156580142">
      <w:bodyDiv w:val="1"/>
      <w:marLeft w:val="0"/>
      <w:marRight w:val="0"/>
      <w:marTop w:val="0"/>
      <w:marBottom w:val="0"/>
      <w:divBdr>
        <w:top w:val="none" w:sz="0" w:space="0" w:color="auto"/>
        <w:left w:val="none" w:sz="0" w:space="0" w:color="auto"/>
        <w:bottom w:val="none" w:sz="0" w:space="0" w:color="auto"/>
        <w:right w:val="none" w:sz="0" w:space="0" w:color="auto"/>
      </w:divBdr>
    </w:div>
    <w:div w:id="156655995">
      <w:bodyDiv w:val="1"/>
      <w:marLeft w:val="0"/>
      <w:marRight w:val="0"/>
      <w:marTop w:val="0"/>
      <w:marBottom w:val="0"/>
      <w:divBdr>
        <w:top w:val="none" w:sz="0" w:space="0" w:color="auto"/>
        <w:left w:val="none" w:sz="0" w:space="0" w:color="auto"/>
        <w:bottom w:val="none" w:sz="0" w:space="0" w:color="auto"/>
        <w:right w:val="none" w:sz="0" w:space="0" w:color="auto"/>
      </w:divBdr>
    </w:div>
    <w:div w:id="156771943">
      <w:bodyDiv w:val="1"/>
      <w:marLeft w:val="0"/>
      <w:marRight w:val="0"/>
      <w:marTop w:val="0"/>
      <w:marBottom w:val="0"/>
      <w:divBdr>
        <w:top w:val="none" w:sz="0" w:space="0" w:color="auto"/>
        <w:left w:val="none" w:sz="0" w:space="0" w:color="auto"/>
        <w:bottom w:val="none" w:sz="0" w:space="0" w:color="auto"/>
        <w:right w:val="none" w:sz="0" w:space="0" w:color="auto"/>
      </w:divBdr>
    </w:div>
    <w:div w:id="157114621">
      <w:bodyDiv w:val="1"/>
      <w:marLeft w:val="0"/>
      <w:marRight w:val="0"/>
      <w:marTop w:val="0"/>
      <w:marBottom w:val="0"/>
      <w:divBdr>
        <w:top w:val="none" w:sz="0" w:space="0" w:color="auto"/>
        <w:left w:val="none" w:sz="0" w:space="0" w:color="auto"/>
        <w:bottom w:val="none" w:sz="0" w:space="0" w:color="auto"/>
        <w:right w:val="none" w:sz="0" w:space="0" w:color="auto"/>
      </w:divBdr>
    </w:div>
    <w:div w:id="157305680">
      <w:bodyDiv w:val="1"/>
      <w:marLeft w:val="0"/>
      <w:marRight w:val="0"/>
      <w:marTop w:val="0"/>
      <w:marBottom w:val="0"/>
      <w:divBdr>
        <w:top w:val="none" w:sz="0" w:space="0" w:color="auto"/>
        <w:left w:val="none" w:sz="0" w:space="0" w:color="auto"/>
        <w:bottom w:val="none" w:sz="0" w:space="0" w:color="auto"/>
        <w:right w:val="none" w:sz="0" w:space="0" w:color="auto"/>
      </w:divBdr>
    </w:div>
    <w:div w:id="157843167">
      <w:bodyDiv w:val="1"/>
      <w:marLeft w:val="0"/>
      <w:marRight w:val="0"/>
      <w:marTop w:val="0"/>
      <w:marBottom w:val="0"/>
      <w:divBdr>
        <w:top w:val="none" w:sz="0" w:space="0" w:color="auto"/>
        <w:left w:val="none" w:sz="0" w:space="0" w:color="auto"/>
        <w:bottom w:val="none" w:sz="0" w:space="0" w:color="auto"/>
        <w:right w:val="none" w:sz="0" w:space="0" w:color="auto"/>
      </w:divBdr>
    </w:div>
    <w:div w:id="157887088">
      <w:bodyDiv w:val="1"/>
      <w:marLeft w:val="0"/>
      <w:marRight w:val="0"/>
      <w:marTop w:val="0"/>
      <w:marBottom w:val="0"/>
      <w:divBdr>
        <w:top w:val="none" w:sz="0" w:space="0" w:color="auto"/>
        <w:left w:val="none" w:sz="0" w:space="0" w:color="auto"/>
        <w:bottom w:val="none" w:sz="0" w:space="0" w:color="auto"/>
        <w:right w:val="none" w:sz="0" w:space="0" w:color="auto"/>
      </w:divBdr>
    </w:div>
    <w:div w:id="157887130">
      <w:bodyDiv w:val="1"/>
      <w:marLeft w:val="0"/>
      <w:marRight w:val="0"/>
      <w:marTop w:val="0"/>
      <w:marBottom w:val="0"/>
      <w:divBdr>
        <w:top w:val="none" w:sz="0" w:space="0" w:color="auto"/>
        <w:left w:val="none" w:sz="0" w:space="0" w:color="auto"/>
        <w:bottom w:val="none" w:sz="0" w:space="0" w:color="auto"/>
        <w:right w:val="none" w:sz="0" w:space="0" w:color="auto"/>
      </w:divBdr>
    </w:div>
    <w:div w:id="158082264">
      <w:bodyDiv w:val="1"/>
      <w:marLeft w:val="0"/>
      <w:marRight w:val="0"/>
      <w:marTop w:val="0"/>
      <w:marBottom w:val="0"/>
      <w:divBdr>
        <w:top w:val="none" w:sz="0" w:space="0" w:color="auto"/>
        <w:left w:val="none" w:sz="0" w:space="0" w:color="auto"/>
        <w:bottom w:val="none" w:sz="0" w:space="0" w:color="auto"/>
        <w:right w:val="none" w:sz="0" w:space="0" w:color="auto"/>
      </w:divBdr>
    </w:div>
    <w:div w:id="158928190">
      <w:bodyDiv w:val="1"/>
      <w:marLeft w:val="0"/>
      <w:marRight w:val="0"/>
      <w:marTop w:val="0"/>
      <w:marBottom w:val="0"/>
      <w:divBdr>
        <w:top w:val="none" w:sz="0" w:space="0" w:color="auto"/>
        <w:left w:val="none" w:sz="0" w:space="0" w:color="auto"/>
        <w:bottom w:val="none" w:sz="0" w:space="0" w:color="auto"/>
        <w:right w:val="none" w:sz="0" w:space="0" w:color="auto"/>
      </w:divBdr>
    </w:div>
    <w:div w:id="159124620">
      <w:bodyDiv w:val="1"/>
      <w:marLeft w:val="0"/>
      <w:marRight w:val="0"/>
      <w:marTop w:val="0"/>
      <w:marBottom w:val="0"/>
      <w:divBdr>
        <w:top w:val="none" w:sz="0" w:space="0" w:color="auto"/>
        <w:left w:val="none" w:sz="0" w:space="0" w:color="auto"/>
        <w:bottom w:val="none" w:sz="0" w:space="0" w:color="auto"/>
        <w:right w:val="none" w:sz="0" w:space="0" w:color="auto"/>
      </w:divBdr>
    </w:div>
    <w:div w:id="159274705">
      <w:bodyDiv w:val="1"/>
      <w:marLeft w:val="0"/>
      <w:marRight w:val="0"/>
      <w:marTop w:val="0"/>
      <w:marBottom w:val="0"/>
      <w:divBdr>
        <w:top w:val="none" w:sz="0" w:space="0" w:color="auto"/>
        <w:left w:val="none" w:sz="0" w:space="0" w:color="auto"/>
        <w:bottom w:val="none" w:sz="0" w:space="0" w:color="auto"/>
        <w:right w:val="none" w:sz="0" w:space="0" w:color="auto"/>
      </w:divBdr>
    </w:div>
    <w:div w:id="159391009">
      <w:bodyDiv w:val="1"/>
      <w:marLeft w:val="0"/>
      <w:marRight w:val="0"/>
      <w:marTop w:val="0"/>
      <w:marBottom w:val="0"/>
      <w:divBdr>
        <w:top w:val="none" w:sz="0" w:space="0" w:color="auto"/>
        <w:left w:val="none" w:sz="0" w:space="0" w:color="auto"/>
        <w:bottom w:val="none" w:sz="0" w:space="0" w:color="auto"/>
        <w:right w:val="none" w:sz="0" w:space="0" w:color="auto"/>
      </w:divBdr>
    </w:div>
    <w:div w:id="160243008">
      <w:bodyDiv w:val="1"/>
      <w:marLeft w:val="0"/>
      <w:marRight w:val="0"/>
      <w:marTop w:val="0"/>
      <w:marBottom w:val="0"/>
      <w:divBdr>
        <w:top w:val="none" w:sz="0" w:space="0" w:color="auto"/>
        <w:left w:val="none" w:sz="0" w:space="0" w:color="auto"/>
        <w:bottom w:val="none" w:sz="0" w:space="0" w:color="auto"/>
        <w:right w:val="none" w:sz="0" w:space="0" w:color="auto"/>
      </w:divBdr>
    </w:div>
    <w:div w:id="160708018">
      <w:bodyDiv w:val="1"/>
      <w:marLeft w:val="0"/>
      <w:marRight w:val="0"/>
      <w:marTop w:val="0"/>
      <w:marBottom w:val="0"/>
      <w:divBdr>
        <w:top w:val="none" w:sz="0" w:space="0" w:color="auto"/>
        <w:left w:val="none" w:sz="0" w:space="0" w:color="auto"/>
        <w:bottom w:val="none" w:sz="0" w:space="0" w:color="auto"/>
        <w:right w:val="none" w:sz="0" w:space="0" w:color="auto"/>
      </w:divBdr>
    </w:div>
    <w:div w:id="160969765">
      <w:bodyDiv w:val="1"/>
      <w:marLeft w:val="0"/>
      <w:marRight w:val="0"/>
      <w:marTop w:val="0"/>
      <w:marBottom w:val="0"/>
      <w:divBdr>
        <w:top w:val="none" w:sz="0" w:space="0" w:color="auto"/>
        <w:left w:val="none" w:sz="0" w:space="0" w:color="auto"/>
        <w:bottom w:val="none" w:sz="0" w:space="0" w:color="auto"/>
        <w:right w:val="none" w:sz="0" w:space="0" w:color="auto"/>
      </w:divBdr>
    </w:div>
    <w:div w:id="161432777">
      <w:bodyDiv w:val="1"/>
      <w:marLeft w:val="0"/>
      <w:marRight w:val="0"/>
      <w:marTop w:val="0"/>
      <w:marBottom w:val="0"/>
      <w:divBdr>
        <w:top w:val="none" w:sz="0" w:space="0" w:color="auto"/>
        <w:left w:val="none" w:sz="0" w:space="0" w:color="auto"/>
        <w:bottom w:val="none" w:sz="0" w:space="0" w:color="auto"/>
        <w:right w:val="none" w:sz="0" w:space="0" w:color="auto"/>
      </w:divBdr>
    </w:div>
    <w:div w:id="161435246">
      <w:bodyDiv w:val="1"/>
      <w:marLeft w:val="0"/>
      <w:marRight w:val="0"/>
      <w:marTop w:val="0"/>
      <w:marBottom w:val="0"/>
      <w:divBdr>
        <w:top w:val="none" w:sz="0" w:space="0" w:color="auto"/>
        <w:left w:val="none" w:sz="0" w:space="0" w:color="auto"/>
        <w:bottom w:val="none" w:sz="0" w:space="0" w:color="auto"/>
        <w:right w:val="none" w:sz="0" w:space="0" w:color="auto"/>
      </w:divBdr>
    </w:div>
    <w:div w:id="161505543">
      <w:bodyDiv w:val="1"/>
      <w:marLeft w:val="0"/>
      <w:marRight w:val="0"/>
      <w:marTop w:val="0"/>
      <w:marBottom w:val="0"/>
      <w:divBdr>
        <w:top w:val="none" w:sz="0" w:space="0" w:color="auto"/>
        <w:left w:val="none" w:sz="0" w:space="0" w:color="auto"/>
        <w:bottom w:val="none" w:sz="0" w:space="0" w:color="auto"/>
        <w:right w:val="none" w:sz="0" w:space="0" w:color="auto"/>
      </w:divBdr>
    </w:div>
    <w:div w:id="162088391">
      <w:bodyDiv w:val="1"/>
      <w:marLeft w:val="0"/>
      <w:marRight w:val="0"/>
      <w:marTop w:val="0"/>
      <w:marBottom w:val="0"/>
      <w:divBdr>
        <w:top w:val="none" w:sz="0" w:space="0" w:color="auto"/>
        <w:left w:val="none" w:sz="0" w:space="0" w:color="auto"/>
        <w:bottom w:val="none" w:sz="0" w:space="0" w:color="auto"/>
        <w:right w:val="none" w:sz="0" w:space="0" w:color="auto"/>
      </w:divBdr>
    </w:div>
    <w:div w:id="162428725">
      <w:bodyDiv w:val="1"/>
      <w:marLeft w:val="0"/>
      <w:marRight w:val="0"/>
      <w:marTop w:val="0"/>
      <w:marBottom w:val="0"/>
      <w:divBdr>
        <w:top w:val="none" w:sz="0" w:space="0" w:color="auto"/>
        <w:left w:val="none" w:sz="0" w:space="0" w:color="auto"/>
        <w:bottom w:val="none" w:sz="0" w:space="0" w:color="auto"/>
        <w:right w:val="none" w:sz="0" w:space="0" w:color="auto"/>
      </w:divBdr>
    </w:div>
    <w:div w:id="162428992">
      <w:bodyDiv w:val="1"/>
      <w:marLeft w:val="0"/>
      <w:marRight w:val="0"/>
      <w:marTop w:val="0"/>
      <w:marBottom w:val="0"/>
      <w:divBdr>
        <w:top w:val="none" w:sz="0" w:space="0" w:color="auto"/>
        <w:left w:val="none" w:sz="0" w:space="0" w:color="auto"/>
        <w:bottom w:val="none" w:sz="0" w:space="0" w:color="auto"/>
        <w:right w:val="none" w:sz="0" w:space="0" w:color="auto"/>
      </w:divBdr>
    </w:div>
    <w:div w:id="162479855">
      <w:bodyDiv w:val="1"/>
      <w:marLeft w:val="0"/>
      <w:marRight w:val="0"/>
      <w:marTop w:val="0"/>
      <w:marBottom w:val="0"/>
      <w:divBdr>
        <w:top w:val="none" w:sz="0" w:space="0" w:color="auto"/>
        <w:left w:val="none" w:sz="0" w:space="0" w:color="auto"/>
        <w:bottom w:val="none" w:sz="0" w:space="0" w:color="auto"/>
        <w:right w:val="none" w:sz="0" w:space="0" w:color="auto"/>
      </w:divBdr>
    </w:div>
    <w:div w:id="162596671">
      <w:bodyDiv w:val="1"/>
      <w:marLeft w:val="0"/>
      <w:marRight w:val="0"/>
      <w:marTop w:val="0"/>
      <w:marBottom w:val="0"/>
      <w:divBdr>
        <w:top w:val="none" w:sz="0" w:space="0" w:color="auto"/>
        <w:left w:val="none" w:sz="0" w:space="0" w:color="auto"/>
        <w:bottom w:val="none" w:sz="0" w:space="0" w:color="auto"/>
        <w:right w:val="none" w:sz="0" w:space="0" w:color="auto"/>
      </w:divBdr>
    </w:div>
    <w:div w:id="163519676">
      <w:bodyDiv w:val="1"/>
      <w:marLeft w:val="0"/>
      <w:marRight w:val="0"/>
      <w:marTop w:val="0"/>
      <w:marBottom w:val="0"/>
      <w:divBdr>
        <w:top w:val="none" w:sz="0" w:space="0" w:color="auto"/>
        <w:left w:val="none" w:sz="0" w:space="0" w:color="auto"/>
        <w:bottom w:val="none" w:sz="0" w:space="0" w:color="auto"/>
        <w:right w:val="none" w:sz="0" w:space="0" w:color="auto"/>
      </w:divBdr>
    </w:div>
    <w:div w:id="163669857">
      <w:bodyDiv w:val="1"/>
      <w:marLeft w:val="0"/>
      <w:marRight w:val="0"/>
      <w:marTop w:val="0"/>
      <w:marBottom w:val="0"/>
      <w:divBdr>
        <w:top w:val="none" w:sz="0" w:space="0" w:color="auto"/>
        <w:left w:val="none" w:sz="0" w:space="0" w:color="auto"/>
        <w:bottom w:val="none" w:sz="0" w:space="0" w:color="auto"/>
        <w:right w:val="none" w:sz="0" w:space="0" w:color="auto"/>
      </w:divBdr>
    </w:div>
    <w:div w:id="163741475">
      <w:bodyDiv w:val="1"/>
      <w:marLeft w:val="0"/>
      <w:marRight w:val="0"/>
      <w:marTop w:val="0"/>
      <w:marBottom w:val="0"/>
      <w:divBdr>
        <w:top w:val="none" w:sz="0" w:space="0" w:color="auto"/>
        <w:left w:val="none" w:sz="0" w:space="0" w:color="auto"/>
        <w:bottom w:val="none" w:sz="0" w:space="0" w:color="auto"/>
        <w:right w:val="none" w:sz="0" w:space="0" w:color="auto"/>
      </w:divBdr>
    </w:div>
    <w:div w:id="164588081">
      <w:bodyDiv w:val="1"/>
      <w:marLeft w:val="0"/>
      <w:marRight w:val="0"/>
      <w:marTop w:val="0"/>
      <w:marBottom w:val="0"/>
      <w:divBdr>
        <w:top w:val="none" w:sz="0" w:space="0" w:color="auto"/>
        <w:left w:val="none" w:sz="0" w:space="0" w:color="auto"/>
        <w:bottom w:val="none" w:sz="0" w:space="0" w:color="auto"/>
        <w:right w:val="none" w:sz="0" w:space="0" w:color="auto"/>
      </w:divBdr>
    </w:div>
    <w:div w:id="164903476">
      <w:bodyDiv w:val="1"/>
      <w:marLeft w:val="0"/>
      <w:marRight w:val="0"/>
      <w:marTop w:val="0"/>
      <w:marBottom w:val="0"/>
      <w:divBdr>
        <w:top w:val="none" w:sz="0" w:space="0" w:color="auto"/>
        <w:left w:val="none" w:sz="0" w:space="0" w:color="auto"/>
        <w:bottom w:val="none" w:sz="0" w:space="0" w:color="auto"/>
        <w:right w:val="none" w:sz="0" w:space="0" w:color="auto"/>
      </w:divBdr>
    </w:div>
    <w:div w:id="165290145">
      <w:bodyDiv w:val="1"/>
      <w:marLeft w:val="0"/>
      <w:marRight w:val="0"/>
      <w:marTop w:val="0"/>
      <w:marBottom w:val="0"/>
      <w:divBdr>
        <w:top w:val="none" w:sz="0" w:space="0" w:color="auto"/>
        <w:left w:val="none" w:sz="0" w:space="0" w:color="auto"/>
        <w:bottom w:val="none" w:sz="0" w:space="0" w:color="auto"/>
        <w:right w:val="none" w:sz="0" w:space="0" w:color="auto"/>
      </w:divBdr>
    </w:div>
    <w:div w:id="165444890">
      <w:bodyDiv w:val="1"/>
      <w:marLeft w:val="0"/>
      <w:marRight w:val="0"/>
      <w:marTop w:val="0"/>
      <w:marBottom w:val="0"/>
      <w:divBdr>
        <w:top w:val="none" w:sz="0" w:space="0" w:color="auto"/>
        <w:left w:val="none" w:sz="0" w:space="0" w:color="auto"/>
        <w:bottom w:val="none" w:sz="0" w:space="0" w:color="auto"/>
        <w:right w:val="none" w:sz="0" w:space="0" w:color="auto"/>
      </w:divBdr>
    </w:div>
    <w:div w:id="165483476">
      <w:bodyDiv w:val="1"/>
      <w:marLeft w:val="0"/>
      <w:marRight w:val="0"/>
      <w:marTop w:val="0"/>
      <w:marBottom w:val="0"/>
      <w:divBdr>
        <w:top w:val="none" w:sz="0" w:space="0" w:color="auto"/>
        <w:left w:val="none" w:sz="0" w:space="0" w:color="auto"/>
        <w:bottom w:val="none" w:sz="0" w:space="0" w:color="auto"/>
        <w:right w:val="none" w:sz="0" w:space="0" w:color="auto"/>
      </w:divBdr>
    </w:div>
    <w:div w:id="165947881">
      <w:bodyDiv w:val="1"/>
      <w:marLeft w:val="0"/>
      <w:marRight w:val="0"/>
      <w:marTop w:val="0"/>
      <w:marBottom w:val="0"/>
      <w:divBdr>
        <w:top w:val="none" w:sz="0" w:space="0" w:color="auto"/>
        <w:left w:val="none" w:sz="0" w:space="0" w:color="auto"/>
        <w:bottom w:val="none" w:sz="0" w:space="0" w:color="auto"/>
        <w:right w:val="none" w:sz="0" w:space="0" w:color="auto"/>
      </w:divBdr>
    </w:div>
    <w:div w:id="167066367">
      <w:bodyDiv w:val="1"/>
      <w:marLeft w:val="0"/>
      <w:marRight w:val="0"/>
      <w:marTop w:val="0"/>
      <w:marBottom w:val="0"/>
      <w:divBdr>
        <w:top w:val="none" w:sz="0" w:space="0" w:color="auto"/>
        <w:left w:val="none" w:sz="0" w:space="0" w:color="auto"/>
        <w:bottom w:val="none" w:sz="0" w:space="0" w:color="auto"/>
        <w:right w:val="none" w:sz="0" w:space="0" w:color="auto"/>
      </w:divBdr>
    </w:div>
    <w:div w:id="167529652">
      <w:bodyDiv w:val="1"/>
      <w:marLeft w:val="0"/>
      <w:marRight w:val="0"/>
      <w:marTop w:val="0"/>
      <w:marBottom w:val="0"/>
      <w:divBdr>
        <w:top w:val="none" w:sz="0" w:space="0" w:color="auto"/>
        <w:left w:val="none" w:sz="0" w:space="0" w:color="auto"/>
        <w:bottom w:val="none" w:sz="0" w:space="0" w:color="auto"/>
        <w:right w:val="none" w:sz="0" w:space="0" w:color="auto"/>
      </w:divBdr>
    </w:div>
    <w:div w:id="167715389">
      <w:bodyDiv w:val="1"/>
      <w:marLeft w:val="0"/>
      <w:marRight w:val="0"/>
      <w:marTop w:val="0"/>
      <w:marBottom w:val="0"/>
      <w:divBdr>
        <w:top w:val="none" w:sz="0" w:space="0" w:color="auto"/>
        <w:left w:val="none" w:sz="0" w:space="0" w:color="auto"/>
        <w:bottom w:val="none" w:sz="0" w:space="0" w:color="auto"/>
        <w:right w:val="none" w:sz="0" w:space="0" w:color="auto"/>
      </w:divBdr>
    </w:div>
    <w:div w:id="167789087">
      <w:bodyDiv w:val="1"/>
      <w:marLeft w:val="0"/>
      <w:marRight w:val="0"/>
      <w:marTop w:val="0"/>
      <w:marBottom w:val="0"/>
      <w:divBdr>
        <w:top w:val="none" w:sz="0" w:space="0" w:color="auto"/>
        <w:left w:val="none" w:sz="0" w:space="0" w:color="auto"/>
        <w:bottom w:val="none" w:sz="0" w:space="0" w:color="auto"/>
        <w:right w:val="none" w:sz="0" w:space="0" w:color="auto"/>
      </w:divBdr>
    </w:div>
    <w:div w:id="167795887">
      <w:bodyDiv w:val="1"/>
      <w:marLeft w:val="0"/>
      <w:marRight w:val="0"/>
      <w:marTop w:val="0"/>
      <w:marBottom w:val="0"/>
      <w:divBdr>
        <w:top w:val="none" w:sz="0" w:space="0" w:color="auto"/>
        <w:left w:val="none" w:sz="0" w:space="0" w:color="auto"/>
        <w:bottom w:val="none" w:sz="0" w:space="0" w:color="auto"/>
        <w:right w:val="none" w:sz="0" w:space="0" w:color="auto"/>
      </w:divBdr>
    </w:div>
    <w:div w:id="167865318">
      <w:bodyDiv w:val="1"/>
      <w:marLeft w:val="0"/>
      <w:marRight w:val="0"/>
      <w:marTop w:val="0"/>
      <w:marBottom w:val="0"/>
      <w:divBdr>
        <w:top w:val="none" w:sz="0" w:space="0" w:color="auto"/>
        <w:left w:val="none" w:sz="0" w:space="0" w:color="auto"/>
        <w:bottom w:val="none" w:sz="0" w:space="0" w:color="auto"/>
        <w:right w:val="none" w:sz="0" w:space="0" w:color="auto"/>
      </w:divBdr>
    </w:div>
    <w:div w:id="168108894">
      <w:bodyDiv w:val="1"/>
      <w:marLeft w:val="0"/>
      <w:marRight w:val="0"/>
      <w:marTop w:val="0"/>
      <w:marBottom w:val="0"/>
      <w:divBdr>
        <w:top w:val="none" w:sz="0" w:space="0" w:color="auto"/>
        <w:left w:val="none" w:sz="0" w:space="0" w:color="auto"/>
        <w:bottom w:val="none" w:sz="0" w:space="0" w:color="auto"/>
        <w:right w:val="none" w:sz="0" w:space="0" w:color="auto"/>
      </w:divBdr>
    </w:div>
    <w:div w:id="168299273">
      <w:bodyDiv w:val="1"/>
      <w:marLeft w:val="0"/>
      <w:marRight w:val="0"/>
      <w:marTop w:val="0"/>
      <w:marBottom w:val="0"/>
      <w:divBdr>
        <w:top w:val="none" w:sz="0" w:space="0" w:color="auto"/>
        <w:left w:val="none" w:sz="0" w:space="0" w:color="auto"/>
        <w:bottom w:val="none" w:sz="0" w:space="0" w:color="auto"/>
        <w:right w:val="none" w:sz="0" w:space="0" w:color="auto"/>
      </w:divBdr>
    </w:div>
    <w:div w:id="168756908">
      <w:bodyDiv w:val="1"/>
      <w:marLeft w:val="0"/>
      <w:marRight w:val="0"/>
      <w:marTop w:val="0"/>
      <w:marBottom w:val="0"/>
      <w:divBdr>
        <w:top w:val="none" w:sz="0" w:space="0" w:color="auto"/>
        <w:left w:val="none" w:sz="0" w:space="0" w:color="auto"/>
        <w:bottom w:val="none" w:sz="0" w:space="0" w:color="auto"/>
        <w:right w:val="none" w:sz="0" w:space="0" w:color="auto"/>
      </w:divBdr>
    </w:div>
    <w:div w:id="168763467">
      <w:bodyDiv w:val="1"/>
      <w:marLeft w:val="0"/>
      <w:marRight w:val="0"/>
      <w:marTop w:val="0"/>
      <w:marBottom w:val="0"/>
      <w:divBdr>
        <w:top w:val="none" w:sz="0" w:space="0" w:color="auto"/>
        <w:left w:val="none" w:sz="0" w:space="0" w:color="auto"/>
        <w:bottom w:val="none" w:sz="0" w:space="0" w:color="auto"/>
        <w:right w:val="none" w:sz="0" w:space="0" w:color="auto"/>
      </w:divBdr>
    </w:div>
    <w:div w:id="168908278">
      <w:bodyDiv w:val="1"/>
      <w:marLeft w:val="0"/>
      <w:marRight w:val="0"/>
      <w:marTop w:val="0"/>
      <w:marBottom w:val="0"/>
      <w:divBdr>
        <w:top w:val="none" w:sz="0" w:space="0" w:color="auto"/>
        <w:left w:val="none" w:sz="0" w:space="0" w:color="auto"/>
        <w:bottom w:val="none" w:sz="0" w:space="0" w:color="auto"/>
        <w:right w:val="none" w:sz="0" w:space="0" w:color="auto"/>
      </w:divBdr>
    </w:div>
    <w:div w:id="168958073">
      <w:bodyDiv w:val="1"/>
      <w:marLeft w:val="0"/>
      <w:marRight w:val="0"/>
      <w:marTop w:val="0"/>
      <w:marBottom w:val="0"/>
      <w:divBdr>
        <w:top w:val="none" w:sz="0" w:space="0" w:color="auto"/>
        <w:left w:val="none" w:sz="0" w:space="0" w:color="auto"/>
        <w:bottom w:val="none" w:sz="0" w:space="0" w:color="auto"/>
        <w:right w:val="none" w:sz="0" w:space="0" w:color="auto"/>
      </w:divBdr>
    </w:div>
    <w:div w:id="169027499">
      <w:bodyDiv w:val="1"/>
      <w:marLeft w:val="0"/>
      <w:marRight w:val="0"/>
      <w:marTop w:val="0"/>
      <w:marBottom w:val="0"/>
      <w:divBdr>
        <w:top w:val="none" w:sz="0" w:space="0" w:color="auto"/>
        <w:left w:val="none" w:sz="0" w:space="0" w:color="auto"/>
        <w:bottom w:val="none" w:sz="0" w:space="0" w:color="auto"/>
        <w:right w:val="none" w:sz="0" w:space="0" w:color="auto"/>
      </w:divBdr>
    </w:div>
    <w:div w:id="169418063">
      <w:bodyDiv w:val="1"/>
      <w:marLeft w:val="0"/>
      <w:marRight w:val="0"/>
      <w:marTop w:val="0"/>
      <w:marBottom w:val="0"/>
      <w:divBdr>
        <w:top w:val="none" w:sz="0" w:space="0" w:color="auto"/>
        <w:left w:val="none" w:sz="0" w:space="0" w:color="auto"/>
        <w:bottom w:val="none" w:sz="0" w:space="0" w:color="auto"/>
        <w:right w:val="none" w:sz="0" w:space="0" w:color="auto"/>
      </w:divBdr>
    </w:div>
    <w:div w:id="169835002">
      <w:bodyDiv w:val="1"/>
      <w:marLeft w:val="0"/>
      <w:marRight w:val="0"/>
      <w:marTop w:val="0"/>
      <w:marBottom w:val="0"/>
      <w:divBdr>
        <w:top w:val="none" w:sz="0" w:space="0" w:color="auto"/>
        <w:left w:val="none" w:sz="0" w:space="0" w:color="auto"/>
        <w:bottom w:val="none" w:sz="0" w:space="0" w:color="auto"/>
        <w:right w:val="none" w:sz="0" w:space="0" w:color="auto"/>
      </w:divBdr>
    </w:div>
    <w:div w:id="169877630">
      <w:bodyDiv w:val="1"/>
      <w:marLeft w:val="0"/>
      <w:marRight w:val="0"/>
      <w:marTop w:val="0"/>
      <w:marBottom w:val="0"/>
      <w:divBdr>
        <w:top w:val="none" w:sz="0" w:space="0" w:color="auto"/>
        <w:left w:val="none" w:sz="0" w:space="0" w:color="auto"/>
        <w:bottom w:val="none" w:sz="0" w:space="0" w:color="auto"/>
        <w:right w:val="none" w:sz="0" w:space="0" w:color="auto"/>
      </w:divBdr>
    </w:div>
    <w:div w:id="170874377">
      <w:bodyDiv w:val="1"/>
      <w:marLeft w:val="0"/>
      <w:marRight w:val="0"/>
      <w:marTop w:val="0"/>
      <w:marBottom w:val="0"/>
      <w:divBdr>
        <w:top w:val="none" w:sz="0" w:space="0" w:color="auto"/>
        <w:left w:val="none" w:sz="0" w:space="0" w:color="auto"/>
        <w:bottom w:val="none" w:sz="0" w:space="0" w:color="auto"/>
        <w:right w:val="none" w:sz="0" w:space="0" w:color="auto"/>
      </w:divBdr>
    </w:div>
    <w:div w:id="170991132">
      <w:bodyDiv w:val="1"/>
      <w:marLeft w:val="0"/>
      <w:marRight w:val="0"/>
      <w:marTop w:val="0"/>
      <w:marBottom w:val="0"/>
      <w:divBdr>
        <w:top w:val="none" w:sz="0" w:space="0" w:color="auto"/>
        <w:left w:val="none" w:sz="0" w:space="0" w:color="auto"/>
        <w:bottom w:val="none" w:sz="0" w:space="0" w:color="auto"/>
        <w:right w:val="none" w:sz="0" w:space="0" w:color="auto"/>
      </w:divBdr>
    </w:div>
    <w:div w:id="171189363">
      <w:bodyDiv w:val="1"/>
      <w:marLeft w:val="0"/>
      <w:marRight w:val="0"/>
      <w:marTop w:val="0"/>
      <w:marBottom w:val="0"/>
      <w:divBdr>
        <w:top w:val="none" w:sz="0" w:space="0" w:color="auto"/>
        <w:left w:val="none" w:sz="0" w:space="0" w:color="auto"/>
        <w:bottom w:val="none" w:sz="0" w:space="0" w:color="auto"/>
        <w:right w:val="none" w:sz="0" w:space="0" w:color="auto"/>
      </w:divBdr>
    </w:div>
    <w:div w:id="171264271">
      <w:bodyDiv w:val="1"/>
      <w:marLeft w:val="0"/>
      <w:marRight w:val="0"/>
      <w:marTop w:val="0"/>
      <w:marBottom w:val="0"/>
      <w:divBdr>
        <w:top w:val="none" w:sz="0" w:space="0" w:color="auto"/>
        <w:left w:val="none" w:sz="0" w:space="0" w:color="auto"/>
        <w:bottom w:val="none" w:sz="0" w:space="0" w:color="auto"/>
        <w:right w:val="none" w:sz="0" w:space="0" w:color="auto"/>
      </w:divBdr>
    </w:div>
    <w:div w:id="171650910">
      <w:bodyDiv w:val="1"/>
      <w:marLeft w:val="0"/>
      <w:marRight w:val="0"/>
      <w:marTop w:val="0"/>
      <w:marBottom w:val="0"/>
      <w:divBdr>
        <w:top w:val="none" w:sz="0" w:space="0" w:color="auto"/>
        <w:left w:val="none" w:sz="0" w:space="0" w:color="auto"/>
        <w:bottom w:val="none" w:sz="0" w:space="0" w:color="auto"/>
        <w:right w:val="none" w:sz="0" w:space="0" w:color="auto"/>
      </w:divBdr>
    </w:div>
    <w:div w:id="172229791">
      <w:bodyDiv w:val="1"/>
      <w:marLeft w:val="0"/>
      <w:marRight w:val="0"/>
      <w:marTop w:val="0"/>
      <w:marBottom w:val="0"/>
      <w:divBdr>
        <w:top w:val="none" w:sz="0" w:space="0" w:color="auto"/>
        <w:left w:val="none" w:sz="0" w:space="0" w:color="auto"/>
        <w:bottom w:val="none" w:sz="0" w:space="0" w:color="auto"/>
        <w:right w:val="none" w:sz="0" w:space="0" w:color="auto"/>
      </w:divBdr>
    </w:div>
    <w:div w:id="172496675">
      <w:bodyDiv w:val="1"/>
      <w:marLeft w:val="0"/>
      <w:marRight w:val="0"/>
      <w:marTop w:val="0"/>
      <w:marBottom w:val="0"/>
      <w:divBdr>
        <w:top w:val="none" w:sz="0" w:space="0" w:color="auto"/>
        <w:left w:val="none" w:sz="0" w:space="0" w:color="auto"/>
        <w:bottom w:val="none" w:sz="0" w:space="0" w:color="auto"/>
        <w:right w:val="none" w:sz="0" w:space="0" w:color="auto"/>
      </w:divBdr>
    </w:div>
    <w:div w:id="172499894">
      <w:bodyDiv w:val="1"/>
      <w:marLeft w:val="0"/>
      <w:marRight w:val="0"/>
      <w:marTop w:val="0"/>
      <w:marBottom w:val="0"/>
      <w:divBdr>
        <w:top w:val="none" w:sz="0" w:space="0" w:color="auto"/>
        <w:left w:val="none" w:sz="0" w:space="0" w:color="auto"/>
        <w:bottom w:val="none" w:sz="0" w:space="0" w:color="auto"/>
        <w:right w:val="none" w:sz="0" w:space="0" w:color="auto"/>
      </w:divBdr>
    </w:div>
    <w:div w:id="172572568">
      <w:bodyDiv w:val="1"/>
      <w:marLeft w:val="0"/>
      <w:marRight w:val="0"/>
      <w:marTop w:val="0"/>
      <w:marBottom w:val="0"/>
      <w:divBdr>
        <w:top w:val="none" w:sz="0" w:space="0" w:color="auto"/>
        <w:left w:val="none" w:sz="0" w:space="0" w:color="auto"/>
        <w:bottom w:val="none" w:sz="0" w:space="0" w:color="auto"/>
        <w:right w:val="none" w:sz="0" w:space="0" w:color="auto"/>
      </w:divBdr>
    </w:div>
    <w:div w:id="172578079">
      <w:bodyDiv w:val="1"/>
      <w:marLeft w:val="0"/>
      <w:marRight w:val="0"/>
      <w:marTop w:val="0"/>
      <w:marBottom w:val="0"/>
      <w:divBdr>
        <w:top w:val="none" w:sz="0" w:space="0" w:color="auto"/>
        <w:left w:val="none" w:sz="0" w:space="0" w:color="auto"/>
        <w:bottom w:val="none" w:sz="0" w:space="0" w:color="auto"/>
        <w:right w:val="none" w:sz="0" w:space="0" w:color="auto"/>
      </w:divBdr>
    </w:div>
    <w:div w:id="172651559">
      <w:bodyDiv w:val="1"/>
      <w:marLeft w:val="0"/>
      <w:marRight w:val="0"/>
      <w:marTop w:val="0"/>
      <w:marBottom w:val="0"/>
      <w:divBdr>
        <w:top w:val="none" w:sz="0" w:space="0" w:color="auto"/>
        <w:left w:val="none" w:sz="0" w:space="0" w:color="auto"/>
        <w:bottom w:val="none" w:sz="0" w:space="0" w:color="auto"/>
        <w:right w:val="none" w:sz="0" w:space="0" w:color="auto"/>
      </w:divBdr>
    </w:div>
    <w:div w:id="172691026">
      <w:bodyDiv w:val="1"/>
      <w:marLeft w:val="0"/>
      <w:marRight w:val="0"/>
      <w:marTop w:val="0"/>
      <w:marBottom w:val="0"/>
      <w:divBdr>
        <w:top w:val="none" w:sz="0" w:space="0" w:color="auto"/>
        <w:left w:val="none" w:sz="0" w:space="0" w:color="auto"/>
        <w:bottom w:val="none" w:sz="0" w:space="0" w:color="auto"/>
        <w:right w:val="none" w:sz="0" w:space="0" w:color="auto"/>
      </w:divBdr>
    </w:div>
    <w:div w:id="172693699">
      <w:bodyDiv w:val="1"/>
      <w:marLeft w:val="0"/>
      <w:marRight w:val="0"/>
      <w:marTop w:val="0"/>
      <w:marBottom w:val="0"/>
      <w:divBdr>
        <w:top w:val="none" w:sz="0" w:space="0" w:color="auto"/>
        <w:left w:val="none" w:sz="0" w:space="0" w:color="auto"/>
        <w:bottom w:val="none" w:sz="0" w:space="0" w:color="auto"/>
        <w:right w:val="none" w:sz="0" w:space="0" w:color="auto"/>
      </w:divBdr>
    </w:div>
    <w:div w:id="173691876">
      <w:bodyDiv w:val="1"/>
      <w:marLeft w:val="0"/>
      <w:marRight w:val="0"/>
      <w:marTop w:val="0"/>
      <w:marBottom w:val="0"/>
      <w:divBdr>
        <w:top w:val="none" w:sz="0" w:space="0" w:color="auto"/>
        <w:left w:val="none" w:sz="0" w:space="0" w:color="auto"/>
        <w:bottom w:val="none" w:sz="0" w:space="0" w:color="auto"/>
        <w:right w:val="none" w:sz="0" w:space="0" w:color="auto"/>
      </w:divBdr>
    </w:div>
    <w:div w:id="173761864">
      <w:bodyDiv w:val="1"/>
      <w:marLeft w:val="0"/>
      <w:marRight w:val="0"/>
      <w:marTop w:val="0"/>
      <w:marBottom w:val="0"/>
      <w:divBdr>
        <w:top w:val="none" w:sz="0" w:space="0" w:color="auto"/>
        <w:left w:val="none" w:sz="0" w:space="0" w:color="auto"/>
        <w:bottom w:val="none" w:sz="0" w:space="0" w:color="auto"/>
        <w:right w:val="none" w:sz="0" w:space="0" w:color="auto"/>
      </w:divBdr>
    </w:div>
    <w:div w:id="173880893">
      <w:bodyDiv w:val="1"/>
      <w:marLeft w:val="0"/>
      <w:marRight w:val="0"/>
      <w:marTop w:val="0"/>
      <w:marBottom w:val="0"/>
      <w:divBdr>
        <w:top w:val="none" w:sz="0" w:space="0" w:color="auto"/>
        <w:left w:val="none" w:sz="0" w:space="0" w:color="auto"/>
        <w:bottom w:val="none" w:sz="0" w:space="0" w:color="auto"/>
        <w:right w:val="none" w:sz="0" w:space="0" w:color="auto"/>
      </w:divBdr>
    </w:div>
    <w:div w:id="173888698">
      <w:bodyDiv w:val="1"/>
      <w:marLeft w:val="0"/>
      <w:marRight w:val="0"/>
      <w:marTop w:val="0"/>
      <w:marBottom w:val="0"/>
      <w:divBdr>
        <w:top w:val="none" w:sz="0" w:space="0" w:color="auto"/>
        <w:left w:val="none" w:sz="0" w:space="0" w:color="auto"/>
        <w:bottom w:val="none" w:sz="0" w:space="0" w:color="auto"/>
        <w:right w:val="none" w:sz="0" w:space="0" w:color="auto"/>
      </w:divBdr>
    </w:div>
    <w:div w:id="174619225">
      <w:bodyDiv w:val="1"/>
      <w:marLeft w:val="0"/>
      <w:marRight w:val="0"/>
      <w:marTop w:val="0"/>
      <w:marBottom w:val="0"/>
      <w:divBdr>
        <w:top w:val="none" w:sz="0" w:space="0" w:color="auto"/>
        <w:left w:val="none" w:sz="0" w:space="0" w:color="auto"/>
        <w:bottom w:val="none" w:sz="0" w:space="0" w:color="auto"/>
        <w:right w:val="none" w:sz="0" w:space="0" w:color="auto"/>
      </w:divBdr>
    </w:div>
    <w:div w:id="174662093">
      <w:bodyDiv w:val="1"/>
      <w:marLeft w:val="0"/>
      <w:marRight w:val="0"/>
      <w:marTop w:val="0"/>
      <w:marBottom w:val="0"/>
      <w:divBdr>
        <w:top w:val="none" w:sz="0" w:space="0" w:color="auto"/>
        <w:left w:val="none" w:sz="0" w:space="0" w:color="auto"/>
        <w:bottom w:val="none" w:sz="0" w:space="0" w:color="auto"/>
        <w:right w:val="none" w:sz="0" w:space="0" w:color="auto"/>
      </w:divBdr>
    </w:div>
    <w:div w:id="175000936">
      <w:bodyDiv w:val="1"/>
      <w:marLeft w:val="0"/>
      <w:marRight w:val="0"/>
      <w:marTop w:val="0"/>
      <w:marBottom w:val="0"/>
      <w:divBdr>
        <w:top w:val="none" w:sz="0" w:space="0" w:color="auto"/>
        <w:left w:val="none" w:sz="0" w:space="0" w:color="auto"/>
        <w:bottom w:val="none" w:sz="0" w:space="0" w:color="auto"/>
        <w:right w:val="none" w:sz="0" w:space="0" w:color="auto"/>
      </w:divBdr>
    </w:div>
    <w:div w:id="175584658">
      <w:bodyDiv w:val="1"/>
      <w:marLeft w:val="0"/>
      <w:marRight w:val="0"/>
      <w:marTop w:val="0"/>
      <w:marBottom w:val="0"/>
      <w:divBdr>
        <w:top w:val="none" w:sz="0" w:space="0" w:color="auto"/>
        <w:left w:val="none" w:sz="0" w:space="0" w:color="auto"/>
        <w:bottom w:val="none" w:sz="0" w:space="0" w:color="auto"/>
        <w:right w:val="none" w:sz="0" w:space="0" w:color="auto"/>
      </w:divBdr>
    </w:div>
    <w:div w:id="176502981">
      <w:bodyDiv w:val="1"/>
      <w:marLeft w:val="0"/>
      <w:marRight w:val="0"/>
      <w:marTop w:val="0"/>
      <w:marBottom w:val="0"/>
      <w:divBdr>
        <w:top w:val="none" w:sz="0" w:space="0" w:color="auto"/>
        <w:left w:val="none" w:sz="0" w:space="0" w:color="auto"/>
        <w:bottom w:val="none" w:sz="0" w:space="0" w:color="auto"/>
        <w:right w:val="none" w:sz="0" w:space="0" w:color="auto"/>
      </w:divBdr>
    </w:div>
    <w:div w:id="176702521">
      <w:bodyDiv w:val="1"/>
      <w:marLeft w:val="0"/>
      <w:marRight w:val="0"/>
      <w:marTop w:val="0"/>
      <w:marBottom w:val="0"/>
      <w:divBdr>
        <w:top w:val="none" w:sz="0" w:space="0" w:color="auto"/>
        <w:left w:val="none" w:sz="0" w:space="0" w:color="auto"/>
        <w:bottom w:val="none" w:sz="0" w:space="0" w:color="auto"/>
        <w:right w:val="none" w:sz="0" w:space="0" w:color="auto"/>
      </w:divBdr>
    </w:div>
    <w:div w:id="176966034">
      <w:bodyDiv w:val="1"/>
      <w:marLeft w:val="0"/>
      <w:marRight w:val="0"/>
      <w:marTop w:val="0"/>
      <w:marBottom w:val="0"/>
      <w:divBdr>
        <w:top w:val="none" w:sz="0" w:space="0" w:color="auto"/>
        <w:left w:val="none" w:sz="0" w:space="0" w:color="auto"/>
        <w:bottom w:val="none" w:sz="0" w:space="0" w:color="auto"/>
        <w:right w:val="none" w:sz="0" w:space="0" w:color="auto"/>
      </w:divBdr>
    </w:div>
    <w:div w:id="177235295">
      <w:bodyDiv w:val="1"/>
      <w:marLeft w:val="0"/>
      <w:marRight w:val="0"/>
      <w:marTop w:val="0"/>
      <w:marBottom w:val="0"/>
      <w:divBdr>
        <w:top w:val="none" w:sz="0" w:space="0" w:color="auto"/>
        <w:left w:val="none" w:sz="0" w:space="0" w:color="auto"/>
        <w:bottom w:val="none" w:sz="0" w:space="0" w:color="auto"/>
        <w:right w:val="none" w:sz="0" w:space="0" w:color="auto"/>
      </w:divBdr>
    </w:div>
    <w:div w:id="177307490">
      <w:bodyDiv w:val="1"/>
      <w:marLeft w:val="0"/>
      <w:marRight w:val="0"/>
      <w:marTop w:val="0"/>
      <w:marBottom w:val="0"/>
      <w:divBdr>
        <w:top w:val="none" w:sz="0" w:space="0" w:color="auto"/>
        <w:left w:val="none" w:sz="0" w:space="0" w:color="auto"/>
        <w:bottom w:val="none" w:sz="0" w:space="0" w:color="auto"/>
        <w:right w:val="none" w:sz="0" w:space="0" w:color="auto"/>
      </w:divBdr>
    </w:div>
    <w:div w:id="177429542">
      <w:bodyDiv w:val="1"/>
      <w:marLeft w:val="0"/>
      <w:marRight w:val="0"/>
      <w:marTop w:val="0"/>
      <w:marBottom w:val="0"/>
      <w:divBdr>
        <w:top w:val="none" w:sz="0" w:space="0" w:color="auto"/>
        <w:left w:val="none" w:sz="0" w:space="0" w:color="auto"/>
        <w:bottom w:val="none" w:sz="0" w:space="0" w:color="auto"/>
        <w:right w:val="none" w:sz="0" w:space="0" w:color="auto"/>
      </w:divBdr>
    </w:div>
    <w:div w:id="177501612">
      <w:bodyDiv w:val="1"/>
      <w:marLeft w:val="0"/>
      <w:marRight w:val="0"/>
      <w:marTop w:val="0"/>
      <w:marBottom w:val="0"/>
      <w:divBdr>
        <w:top w:val="none" w:sz="0" w:space="0" w:color="auto"/>
        <w:left w:val="none" w:sz="0" w:space="0" w:color="auto"/>
        <w:bottom w:val="none" w:sz="0" w:space="0" w:color="auto"/>
        <w:right w:val="none" w:sz="0" w:space="0" w:color="auto"/>
      </w:divBdr>
    </w:div>
    <w:div w:id="177741831">
      <w:bodyDiv w:val="1"/>
      <w:marLeft w:val="0"/>
      <w:marRight w:val="0"/>
      <w:marTop w:val="0"/>
      <w:marBottom w:val="0"/>
      <w:divBdr>
        <w:top w:val="none" w:sz="0" w:space="0" w:color="auto"/>
        <w:left w:val="none" w:sz="0" w:space="0" w:color="auto"/>
        <w:bottom w:val="none" w:sz="0" w:space="0" w:color="auto"/>
        <w:right w:val="none" w:sz="0" w:space="0" w:color="auto"/>
      </w:divBdr>
    </w:div>
    <w:div w:id="177744706">
      <w:bodyDiv w:val="1"/>
      <w:marLeft w:val="0"/>
      <w:marRight w:val="0"/>
      <w:marTop w:val="0"/>
      <w:marBottom w:val="0"/>
      <w:divBdr>
        <w:top w:val="none" w:sz="0" w:space="0" w:color="auto"/>
        <w:left w:val="none" w:sz="0" w:space="0" w:color="auto"/>
        <w:bottom w:val="none" w:sz="0" w:space="0" w:color="auto"/>
        <w:right w:val="none" w:sz="0" w:space="0" w:color="auto"/>
      </w:divBdr>
    </w:div>
    <w:div w:id="177811700">
      <w:bodyDiv w:val="1"/>
      <w:marLeft w:val="0"/>
      <w:marRight w:val="0"/>
      <w:marTop w:val="0"/>
      <w:marBottom w:val="0"/>
      <w:divBdr>
        <w:top w:val="none" w:sz="0" w:space="0" w:color="auto"/>
        <w:left w:val="none" w:sz="0" w:space="0" w:color="auto"/>
        <w:bottom w:val="none" w:sz="0" w:space="0" w:color="auto"/>
        <w:right w:val="none" w:sz="0" w:space="0" w:color="auto"/>
      </w:divBdr>
    </w:div>
    <w:div w:id="177819512">
      <w:bodyDiv w:val="1"/>
      <w:marLeft w:val="0"/>
      <w:marRight w:val="0"/>
      <w:marTop w:val="0"/>
      <w:marBottom w:val="0"/>
      <w:divBdr>
        <w:top w:val="none" w:sz="0" w:space="0" w:color="auto"/>
        <w:left w:val="none" w:sz="0" w:space="0" w:color="auto"/>
        <w:bottom w:val="none" w:sz="0" w:space="0" w:color="auto"/>
        <w:right w:val="none" w:sz="0" w:space="0" w:color="auto"/>
      </w:divBdr>
    </w:div>
    <w:div w:id="178592115">
      <w:bodyDiv w:val="1"/>
      <w:marLeft w:val="0"/>
      <w:marRight w:val="0"/>
      <w:marTop w:val="0"/>
      <w:marBottom w:val="0"/>
      <w:divBdr>
        <w:top w:val="none" w:sz="0" w:space="0" w:color="auto"/>
        <w:left w:val="none" w:sz="0" w:space="0" w:color="auto"/>
        <w:bottom w:val="none" w:sz="0" w:space="0" w:color="auto"/>
        <w:right w:val="none" w:sz="0" w:space="0" w:color="auto"/>
      </w:divBdr>
    </w:div>
    <w:div w:id="179123479">
      <w:bodyDiv w:val="1"/>
      <w:marLeft w:val="0"/>
      <w:marRight w:val="0"/>
      <w:marTop w:val="0"/>
      <w:marBottom w:val="0"/>
      <w:divBdr>
        <w:top w:val="none" w:sz="0" w:space="0" w:color="auto"/>
        <w:left w:val="none" w:sz="0" w:space="0" w:color="auto"/>
        <w:bottom w:val="none" w:sz="0" w:space="0" w:color="auto"/>
        <w:right w:val="none" w:sz="0" w:space="0" w:color="auto"/>
      </w:divBdr>
    </w:div>
    <w:div w:id="179248509">
      <w:bodyDiv w:val="1"/>
      <w:marLeft w:val="0"/>
      <w:marRight w:val="0"/>
      <w:marTop w:val="0"/>
      <w:marBottom w:val="0"/>
      <w:divBdr>
        <w:top w:val="none" w:sz="0" w:space="0" w:color="auto"/>
        <w:left w:val="none" w:sz="0" w:space="0" w:color="auto"/>
        <w:bottom w:val="none" w:sz="0" w:space="0" w:color="auto"/>
        <w:right w:val="none" w:sz="0" w:space="0" w:color="auto"/>
      </w:divBdr>
    </w:div>
    <w:div w:id="179664375">
      <w:bodyDiv w:val="1"/>
      <w:marLeft w:val="0"/>
      <w:marRight w:val="0"/>
      <w:marTop w:val="0"/>
      <w:marBottom w:val="0"/>
      <w:divBdr>
        <w:top w:val="none" w:sz="0" w:space="0" w:color="auto"/>
        <w:left w:val="none" w:sz="0" w:space="0" w:color="auto"/>
        <w:bottom w:val="none" w:sz="0" w:space="0" w:color="auto"/>
        <w:right w:val="none" w:sz="0" w:space="0" w:color="auto"/>
      </w:divBdr>
    </w:div>
    <w:div w:id="179901086">
      <w:bodyDiv w:val="1"/>
      <w:marLeft w:val="0"/>
      <w:marRight w:val="0"/>
      <w:marTop w:val="0"/>
      <w:marBottom w:val="0"/>
      <w:divBdr>
        <w:top w:val="none" w:sz="0" w:space="0" w:color="auto"/>
        <w:left w:val="none" w:sz="0" w:space="0" w:color="auto"/>
        <w:bottom w:val="none" w:sz="0" w:space="0" w:color="auto"/>
        <w:right w:val="none" w:sz="0" w:space="0" w:color="auto"/>
      </w:divBdr>
    </w:div>
    <w:div w:id="179928888">
      <w:bodyDiv w:val="1"/>
      <w:marLeft w:val="0"/>
      <w:marRight w:val="0"/>
      <w:marTop w:val="0"/>
      <w:marBottom w:val="0"/>
      <w:divBdr>
        <w:top w:val="none" w:sz="0" w:space="0" w:color="auto"/>
        <w:left w:val="none" w:sz="0" w:space="0" w:color="auto"/>
        <w:bottom w:val="none" w:sz="0" w:space="0" w:color="auto"/>
        <w:right w:val="none" w:sz="0" w:space="0" w:color="auto"/>
      </w:divBdr>
    </w:div>
    <w:div w:id="180290108">
      <w:bodyDiv w:val="1"/>
      <w:marLeft w:val="0"/>
      <w:marRight w:val="0"/>
      <w:marTop w:val="0"/>
      <w:marBottom w:val="0"/>
      <w:divBdr>
        <w:top w:val="none" w:sz="0" w:space="0" w:color="auto"/>
        <w:left w:val="none" w:sz="0" w:space="0" w:color="auto"/>
        <w:bottom w:val="none" w:sz="0" w:space="0" w:color="auto"/>
        <w:right w:val="none" w:sz="0" w:space="0" w:color="auto"/>
      </w:divBdr>
    </w:div>
    <w:div w:id="180363086">
      <w:bodyDiv w:val="1"/>
      <w:marLeft w:val="0"/>
      <w:marRight w:val="0"/>
      <w:marTop w:val="0"/>
      <w:marBottom w:val="0"/>
      <w:divBdr>
        <w:top w:val="none" w:sz="0" w:space="0" w:color="auto"/>
        <w:left w:val="none" w:sz="0" w:space="0" w:color="auto"/>
        <w:bottom w:val="none" w:sz="0" w:space="0" w:color="auto"/>
        <w:right w:val="none" w:sz="0" w:space="0" w:color="auto"/>
      </w:divBdr>
    </w:div>
    <w:div w:id="180706147">
      <w:bodyDiv w:val="1"/>
      <w:marLeft w:val="0"/>
      <w:marRight w:val="0"/>
      <w:marTop w:val="0"/>
      <w:marBottom w:val="0"/>
      <w:divBdr>
        <w:top w:val="none" w:sz="0" w:space="0" w:color="auto"/>
        <w:left w:val="none" w:sz="0" w:space="0" w:color="auto"/>
        <w:bottom w:val="none" w:sz="0" w:space="0" w:color="auto"/>
        <w:right w:val="none" w:sz="0" w:space="0" w:color="auto"/>
      </w:divBdr>
    </w:div>
    <w:div w:id="181555762">
      <w:bodyDiv w:val="1"/>
      <w:marLeft w:val="0"/>
      <w:marRight w:val="0"/>
      <w:marTop w:val="0"/>
      <w:marBottom w:val="0"/>
      <w:divBdr>
        <w:top w:val="none" w:sz="0" w:space="0" w:color="auto"/>
        <w:left w:val="none" w:sz="0" w:space="0" w:color="auto"/>
        <w:bottom w:val="none" w:sz="0" w:space="0" w:color="auto"/>
        <w:right w:val="none" w:sz="0" w:space="0" w:color="auto"/>
      </w:divBdr>
    </w:div>
    <w:div w:id="181556718">
      <w:bodyDiv w:val="1"/>
      <w:marLeft w:val="0"/>
      <w:marRight w:val="0"/>
      <w:marTop w:val="0"/>
      <w:marBottom w:val="0"/>
      <w:divBdr>
        <w:top w:val="none" w:sz="0" w:space="0" w:color="auto"/>
        <w:left w:val="none" w:sz="0" w:space="0" w:color="auto"/>
        <w:bottom w:val="none" w:sz="0" w:space="0" w:color="auto"/>
        <w:right w:val="none" w:sz="0" w:space="0" w:color="auto"/>
      </w:divBdr>
    </w:div>
    <w:div w:id="181936377">
      <w:bodyDiv w:val="1"/>
      <w:marLeft w:val="0"/>
      <w:marRight w:val="0"/>
      <w:marTop w:val="0"/>
      <w:marBottom w:val="0"/>
      <w:divBdr>
        <w:top w:val="none" w:sz="0" w:space="0" w:color="auto"/>
        <w:left w:val="none" w:sz="0" w:space="0" w:color="auto"/>
        <w:bottom w:val="none" w:sz="0" w:space="0" w:color="auto"/>
        <w:right w:val="none" w:sz="0" w:space="0" w:color="auto"/>
      </w:divBdr>
    </w:div>
    <w:div w:id="182011495">
      <w:bodyDiv w:val="1"/>
      <w:marLeft w:val="0"/>
      <w:marRight w:val="0"/>
      <w:marTop w:val="0"/>
      <w:marBottom w:val="0"/>
      <w:divBdr>
        <w:top w:val="none" w:sz="0" w:space="0" w:color="auto"/>
        <w:left w:val="none" w:sz="0" w:space="0" w:color="auto"/>
        <w:bottom w:val="none" w:sz="0" w:space="0" w:color="auto"/>
        <w:right w:val="none" w:sz="0" w:space="0" w:color="auto"/>
      </w:divBdr>
    </w:div>
    <w:div w:id="182087355">
      <w:bodyDiv w:val="1"/>
      <w:marLeft w:val="0"/>
      <w:marRight w:val="0"/>
      <w:marTop w:val="0"/>
      <w:marBottom w:val="0"/>
      <w:divBdr>
        <w:top w:val="none" w:sz="0" w:space="0" w:color="auto"/>
        <w:left w:val="none" w:sz="0" w:space="0" w:color="auto"/>
        <w:bottom w:val="none" w:sz="0" w:space="0" w:color="auto"/>
        <w:right w:val="none" w:sz="0" w:space="0" w:color="auto"/>
      </w:divBdr>
    </w:div>
    <w:div w:id="182281324">
      <w:bodyDiv w:val="1"/>
      <w:marLeft w:val="0"/>
      <w:marRight w:val="0"/>
      <w:marTop w:val="0"/>
      <w:marBottom w:val="0"/>
      <w:divBdr>
        <w:top w:val="none" w:sz="0" w:space="0" w:color="auto"/>
        <w:left w:val="none" w:sz="0" w:space="0" w:color="auto"/>
        <w:bottom w:val="none" w:sz="0" w:space="0" w:color="auto"/>
        <w:right w:val="none" w:sz="0" w:space="0" w:color="auto"/>
      </w:divBdr>
    </w:div>
    <w:div w:id="182322981">
      <w:bodyDiv w:val="1"/>
      <w:marLeft w:val="0"/>
      <w:marRight w:val="0"/>
      <w:marTop w:val="0"/>
      <w:marBottom w:val="0"/>
      <w:divBdr>
        <w:top w:val="none" w:sz="0" w:space="0" w:color="auto"/>
        <w:left w:val="none" w:sz="0" w:space="0" w:color="auto"/>
        <w:bottom w:val="none" w:sz="0" w:space="0" w:color="auto"/>
        <w:right w:val="none" w:sz="0" w:space="0" w:color="auto"/>
      </w:divBdr>
    </w:div>
    <w:div w:id="182519369">
      <w:bodyDiv w:val="1"/>
      <w:marLeft w:val="0"/>
      <w:marRight w:val="0"/>
      <w:marTop w:val="0"/>
      <w:marBottom w:val="0"/>
      <w:divBdr>
        <w:top w:val="none" w:sz="0" w:space="0" w:color="auto"/>
        <w:left w:val="none" w:sz="0" w:space="0" w:color="auto"/>
        <w:bottom w:val="none" w:sz="0" w:space="0" w:color="auto"/>
        <w:right w:val="none" w:sz="0" w:space="0" w:color="auto"/>
      </w:divBdr>
    </w:div>
    <w:div w:id="182521220">
      <w:bodyDiv w:val="1"/>
      <w:marLeft w:val="0"/>
      <w:marRight w:val="0"/>
      <w:marTop w:val="0"/>
      <w:marBottom w:val="0"/>
      <w:divBdr>
        <w:top w:val="none" w:sz="0" w:space="0" w:color="auto"/>
        <w:left w:val="none" w:sz="0" w:space="0" w:color="auto"/>
        <w:bottom w:val="none" w:sz="0" w:space="0" w:color="auto"/>
        <w:right w:val="none" w:sz="0" w:space="0" w:color="auto"/>
      </w:divBdr>
    </w:div>
    <w:div w:id="182523473">
      <w:bodyDiv w:val="1"/>
      <w:marLeft w:val="0"/>
      <w:marRight w:val="0"/>
      <w:marTop w:val="0"/>
      <w:marBottom w:val="0"/>
      <w:divBdr>
        <w:top w:val="none" w:sz="0" w:space="0" w:color="auto"/>
        <w:left w:val="none" w:sz="0" w:space="0" w:color="auto"/>
        <w:bottom w:val="none" w:sz="0" w:space="0" w:color="auto"/>
        <w:right w:val="none" w:sz="0" w:space="0" w:color="auto"/>
      </w:divBdr>
    </w:div>
    <w:div w:id="183637183">
      <w:bodyDiv w:val="1"/>
      <w:marLeft w:val="0"/>
      <w:marRight w:val="0"/>
      <w:marTop w:val="0"/>
      <w:marBottom w:val="0"/>
      <w:divBdr>
        <w:top w:val="none" w:sz="0" w:space="0" w:color="auto"/>
        <w:left w:val="none" w:sz="0" w:space="0" w:color="auto"/>
        <w:bottom w:val="none" w:sz="0" w:space="0" w:color="auto"/>
        <w:right w:val="none" w:sz="0" w:space="0" w:color="auto"/>
      </w:divBdr>
    </w:div>
    <w:div w:id="183906463">
      <w:bodyDiv w:val="1"/>
      <w:marLeft w:val="0"/>
      <w:marRight w:val="0"/>
      <w:marTop w:val="0"/>
      <w:marBottom w:val="0"/>
      <w:divBdr>
        <w:top w:val="none" w:sz="0" w:space="0" w:color="auto"/>
        <w:left w:val="none" w:sz="0" w:space="0" w:color="auto"/>
        <w:bottom w:val="none" w:sz="0" w:space="0" w:color="auto"/>
        <w:right w:val="none" w:sz="0" w:space="0" w:color="auto"/>
      </w:divBdr>
    </w:div>
    <w:div w:id="184056019">
      <w:bodyDiv w:val="1"/>
      <w:marLeft w:val="0"/>
      <w:marRight w:val="0"/>
      <w:marTop w:val="0"/>
      <w:marBottom w:val="0"/>
      <w:divBdr>
        <w:top w:val="none" w:sz="0" w:space="0" w:color="auto"/>
        <w:left w:val="none" w:sz="0" w:space="0" w:color="auto"/>
        <w:bottom w:val="none" w:sz="0" w:space="0" w:color="auto"/>
        <w:right w:val="none" w:sz="0" w:space="0" w:color="auto"/>
      </w:divBdr>
    </w:div>
    <w:div w:id="184443840">
      <w:bodyDiv w:val="1"/>
      <w:marLeft w:val="0"/>
      <w:marRight w:val="0"/>
      <w:marTop w:val="0"/>
      <w:marBottom w:val="0"/>
      <w:divBdr>
        <w:top w:val="none" w:sz="0" w:space="0" w:color="auto"/>
        <w:left w:val="none" w:sz="0" w:space="0" w:color="auto"/>
        <w:bottom w:val="none" w:sz="0" w:space="0" w:color="auto"/>
        <w:right w:val="none" w:sz="0" w:space="0" w:color="auto"/>
      </w:divBdr>
    </w:div>
    <w:div w:id="184487292">
      <w:bodyDiv w:val="1"/>
      <w:marLeft w:val="0"/>
      <w:marRight w:val="0"/>
      <w:marTop w:val="0"/>
      <w:marBottom w:val="0"/>
      <w:divBdr>
        <w:top w:val="none" w:sz="0" w:space="0" w:color="auto"/>
        <w:left w:val="none" w:sz="0" w:space="0" w:color="auto"/>
        <w:bottom w:val="none" w:sz="0" w:space="0" w:color="auto"/>
        <w:right w:val="none" w:sz="0" w:space="0" w:color="auto"/>
      </w:divBdr>
    </w:div>
    <w:div w:id="184904985">
      <w:bodyDiv w:val="1"/>
      <w:marLeft w:val="0"/>
      <w:marRight w:val="0"/>
      <w:marTop w:val="0"/>
      <w:marBottom w:val="0"/>
      <w:divBdr>
        <w:top w:val="none" w:sz="0" w:space="0" w:color="auto"/>
        <w:left w:val="none" w:sz="0" w:space="0" w:color="auto"/>
        <w:bottom w:val="none" w:sz="0" w:space="0" w:color="auto"/>
        <w:right w:val="none" w:sz="0" w:space="0" w:color="auto"/>
      </w:divBdr>
    </w:div>
    <w:div w:id="185414183">
      <w:bodyDiv w:val="1"/>
      <w:marLeft w:val="0"/>
      <w:marRight w:val="0"/>
      <w:marTop w:val="0"/>
      <w:marBottom w:val="0"/>
      <w:divBdr>
        <w:top w:val="none" w:sz="0" w:space="0" w:color="auto"/>
        <w:left w:val="none" w:sz="0" w:space="0" w:color="auto"/>
        <w:bottom w:val="none" w:sz="0" w:space="0" w:color="auto"/>
        <w:right w:val="none" w:sz="0" w:space="0" w:color="auto"/>
      </w:divBdr>
    </w:div>
    <w:div w:id="186798248">
      <w:bodyDiv w:val="1"/>
      <w:marLeft w:val="0"/>
      <w:marRight w:val="0"/>
      <w:marTop w:val="0"/>
      <w:marBottom w:val="0"/>
      <w:divBdr>
        <w:top w:val="none" w:sz="0" w:space="0" w:color="auto"/>
        <w:left w:val="none" w:sz="0" w:space="0" w:color="auto"/>
        <w:bottom w:val="none" w:sz="0" w:space="0" w:color="auto"/>
        <w:right w:val="none" w:sz="0" w:space="0" w:color="auto"/>
      </w:divBdr>
    </w:div>
    <w:div w:id="187185219">
      <w:bodyDiv w:val="1"/>
      <w:marLeft w:val="0"/>
      <w:marRight w:val="0"/>
      <w:marTop w:val="0"/>
      <w:marBottom w:val="0"/>
      <w:divBdr>
        <w:top w:val="none" w:sz="0" w:space="0" w:color="auto"/>
        <w:left w:val="none" w:sz="0" w:space="0" w:color="auto"/>
        <w:bottom w:val="none" w:sz="0" w:space="0" w:color="auto"/>
        <w:right w:val="none" w:sz="0" w:space="0" w:color="auto"/>
      </w:divBdr>
    </w:div>
    <w:div w:id="188833189">
      <w:bodyDiv w:val="1"/>
      <w:marLeft w:val="0"/>
      <w:marRight w:val="0"/>
      <w:marTop w:val="0"/>
      <w:marBottom w:val="0"/>
      <w:divBdr>
        <w:top w:val="none" w:sz="0" w:space="0" w:color="auto"/>
        <w:left w:val="none" w:sz="0" w:space="0" w:color="auto"/>
        <w:bottom w:val="none" w:sz="0" w:space="0" w:color="auto"/>
        <w:right w:val="none" w:sz="0" w:space="0" w:color="auto"/>
      </w:divBdr>
    </w:div>
    <w:div w:id="188835802">
      <w:bodyDiv w:val="1"/>
      <w:marLeft w:val="0"/>
      <w:marRight w:val="0"/>
      <w:marTop w:val="0"/>
      <w:marBottom w:val="0"/>
      <w:divBdr>
        <w:top w:val="none" w:sz="0" w:space="0" w:color="auto"/>
        <w:left w:val="none" w:sz="0" w:space="0" w:color="auto"/>
        <w:bottom w:val="none" w:sz="0" w:space="0" w:color="auto"/>
        <w:right w:val="none" w:sz="0" w:space="0" w:color="auto"/>
      </w:divBdr>
    </w:div>
    <w:div w:id="190342420">
      <w:bodyDiv w:val="1"/>
      <w:marLeft w:val="0"/>
      <w:marRight w:val="0"/>
      <w:marTop w:val="0"/>
      <w:marBottom w:val="0"/>
      <w:divBdr>
        <w:top w:val="none" w:sz="0" w:space="0" w:color="auto"/>
        <w:left w:val="none" w:sz="0" w:space="0" w:color="auto"/>
        <w:bottom w:val="none" w:sz="0" w:space="0" w:color="auto"/>
        <w:right w:val="none" w:sz="0" w:space="0" w:color="auto"/>
      </w:divBdr>
    </w:div>
    <w:div w:id="190648053">
      <w:bodyDiv w:val="1"/>
      <w:marLeft w:val="0"/>
      <w:marRight w:val="0"/>
      <w:marTop w:val="0"/>
      <w:marBottom w:val="0"/>
      <w:divBdr>
        <w:top w:val="none" w:sz="0" w:space="0" w:color="auto"/>
        <w:left w:val="none" w:sz="0" w:space="0" w:color="auto"/>
        <w:bottom w:val="none" w:sz="0" w:space="0" w:color="auto"/>
        <w:right w:val="none" w:sz="0" w:space="0" w:color="auto"/>
      </w:divBdr>
    </w:div>
    <w:div w:id="190724344">
      <w:bodyDiv w:val="1"/>
      <w:marLeft w:val="0"/>
      <w:marRight w:val="0"/>
      <w:marTop w:val="0"/>
      <w:marBottom w:val="0"/>
      <w:divBdr>
        <w:top w:val="none" w:sz="0" w:space="0" w:color="auto"/>
        <w:left w:val="none" w:sz="0" w:space="0" w:color="auto"/>
        <w:bottom w:val="none" w:sz="0" w:space="0" w:color="auto"/>
        <w:right w:val="none" w:sz="0" w:space="0" w:color="auto"/>
      </w:divBdr>
    </w:div>
    <w:div w:id="191454258">
      <w:bodyDiv w:val="1"/>
      <w:marLeft w:val="0"/>
      <w:marRight w:val="0"/>
      <w:marTop w:val="0"/>
      <w:marBottom w:val="0"/>
      <w:divBdr>
        <w:top w:val="none" w:sz="0" w:space="0" w:color="auto"/>
        <w:left w:val="none" w:sz="0" w:space="0" w:color="auto"/>
        <w:bottom w:val="none" w:sz="0" w:space="0" w:color="auto"/>
        <w:right w:val="none" w:sz="0" w:space="0" w:color="auto"/>
      </w:divBdr>
    </w:div>
    <w:div w:id="191696231">
      <w:bodyDiv w:val="1"/>
      <w:marLeft w:val="0"/>
      <w:marRight w:val="0"/>
      <w:marTop w:val="0"/>
      <w:marBottom w:val="0"/>
      <w:divBdr>
        <w:top w:val="none" w:sz="0" w:space="0" w:color="auto"/>
        <w:left w:val="none" w:sz="0" w:space="0" w:color="auto"/>
        <w:bottom w:val="none" w:sz="0" w:space="0" w:color="auto"/>
        <w:right w:val="none" w:sz="0" w:space="0" w:color="auto"/>
      </w:divBdr>
    </w:div>
    <w:div w:id="191698397">
      <w:bodyDiv w:val="1"/>
      <w:marLeft w:val="0"/>
      <w:marRight w:val="0"/>
      <w:marTop w:val="0"/>
      <w:marBottom w:val="0"/>
      <w:divBdr>
        <w:top w:val="none" w:sz="0" w:space="0" w:color="auto"/>
        <w:left w:val="none" w:sz="0" w:space="0" w:color="auto"/>
        <w:bottom w:val="none" w:sz="0" w:space="0" w:color="auto"/>
        <w:right w:val="none" w:sz="0" w:space="0" w:color="auto"/>
      </w:divBdr>
    </w:div>
    <w:div w:id="191765313">
      <w:bodyDiv w:val="1"/>
      <w:marLeft w:val="0"/>
      <w:marRight w:val="0"/>
      <w:marTop w:val="0"/>
      <w:marBottom w:val="0"/>
      <w:divBdr>
        <w:top w:val="none" w:sz="0" w:space="0" w:color="auto"/>
        <w:left w:val="none" w:sz="0" w:space="0" w:color="auto"/>
        <w:bottom w:val="none" w:sz="0" w:space="0" w:color="auto"/>
        <w:right w:val="none" w:sz="0" w:space="0" w:color="auto"/>
      </w:divBdr>
    </w:div>
    <w:div w:id="192574346">
      <w:bodyDiv w:val="1"/>
      <w:marLeft w:val="0"/>
      <w:marRight w:val="0"/>
      <w:marTop w:val="0"/>
      <w:marBottom w:val="0"/>
      <w:divBdr>
        <w:top w:val="none" w:sz="0" w:space="0" w:color="auto"/>
        <w:left w:val="none" w:sz="0" w:space="0" w:color="auto"/>
        <w:bottom w:val="none" w:sz="0" w:space="0" w:color="auto"/>
        <w:right w:val="none" w:sz="0" w:space="0" w:color="auto"/>
      </w:divBdr>
    </w:div>
    <w:div w:id="192764668">
      <w:bodyDiv w:val="1"/>
      <w:marLeft w:val="0"/>
      <w:marRight w:val="0"/>
      <w:marTop w:val="0"/>
      <w:marBottom w:val="0"/>
      <w:divBdr>
        <w:top w:val="none" w:sz="0" w:space="0" w:color="auto"/>
        <w:left w:val="none" w:sz="0" w:space="0" w:color="auto"/>
        <w:bottom w:val="none" w:sz="0" w:space="0" w:color="auto"/>
        <w:right w:val="none" w:sz="0" w:space="0" w:color="auto"/>
      </w:divBdr>
    </w:div>
    <w:div w:id="193345018">
      <w:bodyDiv w:val="1"/>
      <w:marLeft w:val="0"/>
      <w:marRight w:val="0"/>
      <w:marTop w:val="0"/>
      <w:marBottom w:val="0"/>
      <w:divBdr>
        <w:top w:val="none" w:sz="0" w:space="0" w:color="auto"/>
        <w:left w:val="none" w:sz="0" w:space="0" w:color="auto"/>
        <w:bottom w:val="none" w:sz="0" w:space="0" w:color="auto"/>
        <w:right w:val="none" w:sz="0" w:space="0" w:color="auto"/>
      </w:divBdr>
    </w:div>
    <w:div w:id="193622233">
      <w:bodyDiv w:val="1"/>
      <w:marLeft w:val="0"/>
      <w:marRight w:val="0"/>
      <w:marTop w:val="0"/>
      <w:marBottom w:val="0"/>
      <w:divBdr>
        <w:top w:val="none" w:sz="0" w:space="0" w:color="auto"/>
        <w:left w:val="none" w:sz="0" w:space="0" w:color="auto"/>
        <w:bottom w:val="none" w:sz="0" w:space="0" w:color="auto"/>
        <w:right w:val="none" w:sz="0" w:space="0" w:color="auto"/>
      </w:divBdr>
    </w:div>
    <w:div w:id="193858298">
      <w:bodyDiv w:val="1"/>
      <w:marLeft w:val="0"/>
      <w:marRight w:val="0"/>
      <w:marTop w:val="0"/>
      <w:marBottom w:val="0"/>
      <w:divBdr>
        <w:top w:val="none" w:sz="0" w:space="0" w:color="auto"/>
        <w:left w:val="none" w:sz="0" w:space="0" w:color="auto"/>
        <w:bottom w:val="none" w:sz="0" w:space="0" w:color="auto"/>
        <w:right w:val="none" w:sz="0" w:space="0" w:color="auto"/>
      </w:divBdr>
    </w:div>
    <w:div w:id="194268683">
      <w:bodyDiv w:val="1"/>
      <w:marLeft w:val="0"/>
      <w:marRight w:val="0"/>
      <w:marTop w:val="0"/>
      <w:marBottom w:val="0"/>
      <w:divBdr>
        <w:top w:val="none" w:sz="0" w:space="0" w:color="auto"/>
        <w:left w:val="none" w:sz="0" w:space="0" w:color="auto"/>
        <w:bottom w:val="none" w:sz="0" w:space="0" w:color="auto"/>
        <w:right w:val="none" w:sz="0" w:space="0" w:color="auto"/>
      </w:divBdr>
    </w:div>
    <w:div w:id="194386741">
      <w:bodyDiv w:val="1"/>
      <w:marLeft w:val="0"/>
      <w:marRight w:val="0"/>
      <w:marTop w:val="0"/>
      <w:marBottom w:val="0"/>
      <w:divBdr>
        <w:top w:val="none" w:sz="0" w:space="0" w:color="auto"/>
        <w:left w:val="none" w:sz="0" w:space="0" w:color="auto"/>
        <w:bottom w:val="none" w:sz="0" w:space="0" w:color="auto"/>
        <w:right w:val="none" w:sz="0" w:space="0" w:color="auto"/>
      </w:divBdr>
    </w:div>
    <w:div w:id="194733357">
      <w:bodyDiv w:val="1"/>
      <w:marLeft w:val="0"/>
      <w:marRight w:val="0"/>
      <w:marTop w:val="0"/>
      <w:marBottom w:val="0"/>
      <w:divBdr>
        <w:top w:val="none" w:sz="0" w:space="0" w:color="auto"/>
        <w:left w:val="none" w:sz="0" w:space="0" w:color="auto"/>
        <w:bottom w:val="none" w:sz="0" w:space="0" w:color="auto"/>
        <w:right w:val="none" w:sz="0" w:space="0" w:color="auto"/>
      </w:divBdr>
    </w:div>
    <w:div w:id="194735715">
      <w:bodyDiv w:val="1"/>
      <w:marLeft w:val="0"/>
      <w:marRight w:val="0"/>
      <w:marTop w:val="0"/>
      <w:marBottom w:val="0"/>
      <w:divBdr>
        <w:top w:val="none" w:sz="0" w:space="0" w:color="auto"/>
        <w:left w:val="none" w:sz="0" w:space="0" w:color="auto"/>
        <w:bottom w:val="none" w:sz="0" w:space="0" w:color="auto"/>
        <w:right w:val="none" w:sz="0" w:space="0" w:color="auto"/>
      </w:divBdr>
    </w:div>
    <w:div w:id="194805425">
      <w:bodyDiv w:val="1"/>
      <w:marLeft w:val="0"/>
      <w:marRight w:val="0"/>
      <w:marTop w:val="0"/>
      <w:marBottom w:val="0"/>
      <w:divBdr>
        <w:top w:val="none" w:sz="0" w:space="0" w:color="auto"/>
        <w:left w:val="none" w:sz="0" w:space="0" w:color="auto"/>
        <w:bottom w:val="none" w:sz="0" w:space="0" w:color="auto"/>
        <w:right w:val="none" w:sz="0" w:space="0" w:color="auto"/>
      </w:divBdr>
    </w:div>
    <w:div w:id="196436793">
      <w:bodyDiv w:val="1"/>
      <w:marLeft w:val="0"/>
      <w:marRight w:val="0"/>
      <w:marTop w:val="0"/>
      <w:marBottom w:val="0"/>
      <w:divBdr>
        <w:top w:val="none" w:sz="0" w:space="0" w:color="auto"/>
        <w:left w:val="none" w:sz="0" w:space="0" w:color="auto"/>
        <w:bottom w:val="none" w:sz="0" w:space="0" w:color="auto"/>
        <w:right w:val="none" w:sz="0" w:space="0" w:color="auto"/>
      </w:divBdr>
    </w:div>
    <w:div w:id="198248189">
      <w:bodyDiv w:val="1"/>
      <w:marLeft w:val="0"/>
      <w:marRight w:val="0"/>
      <w:marTop w:val="0"/>
      <w:marBottom w:val="0"/>
      <w:divBdr>
        <w:top w:val="none" w:sz="0" w:space="0" w:color="auto"/>
        <w:left w:val="none" w:sz="0" w:space="0" w:color="auto"/>
        <w:bottom w:val="none" w:sz="0" w:space="0" w:color="auto"/>
        <w:right w:val="none" w:sz="0" w:space="0" w:color="auto"/>
      </w:divBdr>
    </w:div>
    <w:div w:id="198397908">
      <w:bodyDiv w:val="1"/>
      <w:marLeft w:val="0"/>
      <w:marRight w:val="0"/>
      <w:marTop w:val="0"/>
      <w:marBottom w:val="0"/>
      <w:divBdr>
        <w:top w:val="none" w:sz="0" w:space="0" w:color="auto"/>
        <w:left w:val="none" w:sz="0" w:space="0" w:color="auto"/>
        <w:bottom w:val="none" w:sz="0" w:space="0" w:color="auto"/>
        <w:right w:val="none" w:sz="0" w:space="0" w:color="auto"/>
      </w:divBdr>
    </w:div>
    <w:div w:id="199175614">
      <w:bodyDiv w:val="1"/>
      <w:marLeft w:val="0"/>
      <w:marRight w:val="0"/>
      <w:marTop w:val="0"/>
      <w:marBottom w:val="0"/>
      <w:divBdr>
        <w:top w:val="none" w:sz="0" w:space="0" w:color="auto"/>
        <w:left w:val="none" w:sz="0" w:space="0" w:color="auto"/>
        <w:bottom w:val="none" w:sz="0" w:space="0" w:color="auto"/>
        <w:right w:val="none" w:sz="0" w:space="0" w:color="auto"/>
      </w:divBdr>
    </w:div>
    <w:div w:id="199557122">
      <w:bodyDiv w:val="1"/>
      <w:marLeft w:val="0"/>
      <w:marRight w:val="0"/>
      <w:marTop w:val="0"/>
      <w:marBottom w:val="0"/>
      <w:divBdr>
        <w:top w:val="none" w:sz="0" w:space="0" w:color="auto"/>
        <w:left w:val="none" w:sz="0" w:space="0" w:color="auto"/>
        <w:bottom w:val="none" w:sz="0" w:space="0" w:color="auto"/>
        <w:right w:val="none" w:sz="0" w:space="0" w:color="auto"/>
      </w:divBdr>
    </w:div>
    <w:div w:id="199630408">
      <w:bodyDiv w:val="1"/>
      <w:marLeft w:val="0"/>
      <w:marRight w:val="0"/>
      <w:marTop w:val="0"/>
      <w:marBottom w:val="0"/>
      <w:divBdr>
        <w:top w:val="none" w:sz="0" w:space="0" w:color="auto"/>
        <w:left w:val="none" w:sz="0" w:space="0" w:color="auto"/>
        <w:bottom w:val="none" w:sz="0" w:space="0" w:color="auto"/>
        <w:right w:val="none" w:sz="0" w:space="0" w:color="auto"/>
      </w:divBdr>
    </w:div>
    <w:div w:id="199635859">
      <w:bodyDiv w:val="1"/>
      <w:marLeft w:val="0"/>
      <w:marRight w:val="0"/>
      <w:marTop w:val="0"/>
      <w:marBottom w:val="0"/>
      <w:divBdr>
        <w:top w:val="none" w:sz="0" w:space="0" w:color="auto"/>
        <w:left w:val="none" w:sz="0" w:space="0" w:color="auto"/>
        <w:bottom w:val="none" w:sz="0" w:space="0" w:color="auto"/>
        <w:right w:val="none" w:sz="0" w:space="0" w:color="auto"/>
      </w:divBdr>
    </w:div>
    <w:div w:id="200365273">
      <w:bodyDiv w:val="1"/>
      <w:marLeft w:val="0"/>
      <w:marRight w:val="0"/>
      <w:marTop w:val="0"/>
      <w:marBottom w:val="0"/>
      <w:divBdr>
        <w:top w:val="none" w:sz="0" w:space="0" w:color="auto"/>
        <w:left w:val="none" w:sz="0" w:space="0" w:color="auto"/>
        <w:bottom w:val="none" w:sz="0" w:space="0" w:color="auto"/>
        <w:right w:val="none" w:sz="0" w:space="0" w:color="auto"/>
      </w:divBdr>
    </w:div>
    <w:div w:id="200485600">
      <w:bodyDiv w:val="1"/>
      <w:marLeft w:val="0"/>
      <w:marRight w:val="0"/>
      <w:marTop w:val="0"/>
      <w:marBottom w:val="0"/>
      <w:divBdr>
        <w:top w:val="none" w:sz="0" w:space="0" w:color="auto"/>
        <w:left w:val="none" w:sz="0" w:space="0" w:color="auto"/>
        <w:bottom w:val="none" w:sz="0" w:space="0" w:color="auto"/>
        <w:right w:val="none" w:sz="0" w:space="0" w:color="auto"/>
      </w:divBdr>
    </w:div>
    <w:div w:id="201019500">
      <w:bodyDiv w:val="1"/>
      <w:marLeft w:val="0"/>
      <w:marRight w:val="0"/>
      <w:marTop w:val="0"/>
      <w:marBottom w:val="0"/>
      <w:divBdr>
        <w:top w:val="none" w:sz="0" w:space="0" w:color="auto"/>
        <w:left w:val="none" w:sz="0" w:space="0" w:color="auto"/>
        <w:bottom w:val="none" w:sz="0" w:space="0" w:color="auto"/>
        <w:right w:val="none" w:sz="0" w:space="0" w:color="auto"/>
      </w:divBdr>
    </w:div>
    <w:div w:id="201065517">
      <w:bodyDiv w:val="1"/>
      <w:marLeft w:val="0"/>
      <w:marRight w:val="0"/>
      <w:marTop w:val="0"/>
      <w:marBottom w:val="0"/>
      <w:divBdr>
        <w:top w:val="none" w:sz="0" w:space="0" w:color="auto"/>
        <w:left w:val="none" w:sz="0" w:space="0" w:color="auto"/>
        <w:bottom w:val="none" w:sz="0" w:space="0" w:color="auto"/>
        <w:right w:val="none" w:sz="0" w:space="0" w:color="auto"/>
      </w:divBdr>
    </w:div>
    <w:div w:id="201401758">
      <w:bodyDiv w:val="1"/>
      <w:marLeft w:val="0"/>
      <w:marRight w:val="0"/>
      <w:marTop w:val="0"/>
      <w:marBottom w:val="0"/>
      <w:divBdr>
        <w:top w:val="none" w:sz="0" w:space="0" w:color="auto"/>
        <w:left w:val="none" w:sz="0" w:space="0" w:color="auto"/>
        <w:bottom w:val="none" w:sz="0" w:space="0" w:color="auto"/>
        <w:right w:val="none" w:sz="0" w:space="0" w:color="auto"/>
      </w:divBdr>
    </w:div>
    <w:div w:id="201600760">
      <w:bodyDiv w:val="1"/>
      <w:marLeft w:val="0"/>
      <w:marRight w:val="0"/>
      <w:marTop w:val="0"/>
      <w:marBottom w:val="0"/>
      <w:divBdr>
        <w:top w:val="none" w:sz="0" w:space="0" w:color="auto"/>
        <w:left w:val="none" w:sz="0" w:space="0" w:color="auto"/>
        <w:bottom w:val="none" w:sz="0" w:space="0" w:color="auto"/>
        <w:right w:val="none" w:sz="0" w:space="0" w:color="auto"/>
      </w:divBdr>
    </w:div>
    <w:div w:id="201749319">
      <w:bodyDiv w:val="1"/>
      <w:marLeft w:val="0"/>
      <w:marRight w:val="0"/>
      <w:marTop w:val="0"/>
      <w:marBottom w:val="0"/>
      <w:divBdr>
        <w:top w:val="none" w:sz="0" w:space="0" w:color="auto"/>
        <w:left w:val="none" w:sz="0" w:space="0" w:color="auto"/>
        <w:bottom w:val="none" w:sz="0" w:space="0" w:color="auto"/>
        <w:right w:val="none" w:sz="0" w:space="0" w:color="auto"/>
      </w:divBdr>
    </w:div>
    <w:div w:id="202254130">
      <w:bodyDiv w:val="1"/>
      <w:marLeft w:val="0"/>
      <w:marRight w:val="0"/>
      <w:marTop w:val="0"/>
      <w:marBottom w:val="0"/>
      <w:divBdr>
        <w:top w:val="none" w:sz="0" w:space="0" w:color="auto"/>
        <w:left w:val="none" w:sz="0" w:space="0" w:color="auto"/>
        <w:bottom w:val="none" w:sz="0" w:space="0" w:color="auto"/>
        <w:right w:val="none" w:sz="0" w:space="0" w:color="auto"/>
      </w:divBdr>
    </w:div>
    <w:div w:id="202256033">
      <w:bodyDiv w:val="1"/>
      <w:marLeft w:val="0"/>
      <w:marRight w:val="0"/>
      <w:marTop w:val="0"/>
      <w:marBottom w:val="0"/>
      <w:divBdr>
        <w:top w:val="none" w:sz="0" w:space="0" w:color="auto"/>
        <w:left w:val="none" w:sz="0" w:space="0" w:color="auto"/>
        <w:bottom w:val="none" w:sz="0" w:space="0" w:color="auto"/>
        <w:right w:val="none" w:sz="0" w:space="0" w:color="auto"/>
      </w:divBdr>
    </w:div>
    <w:div w:id="202906487">
      <w:bodyDiv w:val="1"/>
      <w:marLeft w:val="0"/>
      <w:marRight w:val="0"/>
      <w:marTop w:val="0"/>
      <w:marBottom w:val="0"/>
      <w:divBdr>
        <w:top w:val="none" w:sz="0" w:space="0" w:color="auto"/>
        <w:left w:val="none" w:sz="0" w:space="0" w:color="auto"/>
        <w:bottom w:val="none" w:sz="0" w:space="0" w:color="auto"/>
        <w:right w:val="none" w:sz="0" w:space="0" w:color="auto"/>
      </w:divBdr>
    </w:div>
    <w:div w:id="202984196">
      <w:bodyDiv w:val="1"/>
      <w:marLeft w:val="0"/>
      <w:marRight w:val="0"/>
      <w:marTop w:val="0"/>
      <w:marBottom w:val="0"/>
      <w:divBdr>
        <w:top w:val="none" w:sz="0" w:space="0" w:color="auto"/>
        <w:left w:val="none" w:sz="0" w:space="0" w:color="auto"/>
        <w:bottom w:val="none" w:sz="0" w:space="0" w:color="auto"/>
        <w:right w:val="none" w:sz="0" w:space="0" w:color="auto"/>
      </w:divBdr>
    </w:div>
    <w:div w:id="203098660">
      <w:bodyDiv w:val="1"/>
      <w:marLeft w:val="0"/>
      <w:marRight w:val="0"/>
      <w:marTop w:val="0"/>
      <w:marBottom w:val="0"/>
      <w:divBdr>
        <w:top w:val="none" w:sz="0" w:space="0" w:color="auto"/>
        <w:left w:val="none" w:sz="0" w:space="0" w:color="auto"/>
        <w:bottom w:val="none" w:sz="0" w:space="0" w:color="auto"/>
        <w:right w:val="none" w:sz="0" w:space="0" w:color="auto"/>
      </w:divBdr>
    </w:div>
    <w:div w:id="203175226">
      <w:bodyDiv w:val="1"/>
      <w:marLeft w:val="0"/>
      <w:marRight w:val="0"/>
      <w:marTop w:val="0"/>
      <w:marBottom w:val="0"/>
      <w:divBdr>
        <w:top w:val="none" w:sz="0" w:space="0" w:color="auto"/>
        <w:left w:val="none" w:sz="0" w:space="0" w:color="auto"/>
        <w:bottom w:val="none" w:sz="0" w:space="0" w:color="auto"/>
        <w:right w:val="none" w:sz="0" w:space="0" w:color="auto"/>
      </w:divBdr>
    </w:div>
    <w:div w:id="203324325">
      <w:bodyDiv w:val="1"/>
      <w:marLeft w:val="0"/>
      <w:marRight w:val="0"/>
      <w:marTop w:val="0"/>
      <w:marBottom w:val="0"/>
      <w:divBdr>
        <w:top w:val="none" w:sz="0" w:space="0" w:color="auto"/>
        <w:left w:val="none" w:sz="0" w:space="0" w:color="auto"/>
        <w:bottom w:val="none" w:sz="0" w:space="0" w:color="auto"/>
        <w:right w:val="none" w:sz="0" w:space="0" w:color="auto"/>
      </w:divBdr>
    </w:div>
    <w:div w:id="203450829">
      <w:bodyDiv w:val="1"/>
      <w:marLeft w:val="0"/>
      <w:marRight w:val="0"/>
      <w:marTop w:val="0"/>
      <w:marBottom w:val="0"/>
      <w:divBdr>
        <w:top w:val="none" w:sz="0" w:space="0" w:color="auto"/>
        <w:left w:val="none" w:sz="0" w:space="0" w:color="auto"/>
        <w:bottom w:val="none" w:sz="0" w:space="0" w:color="auto"/>
        <w:right w:val="none" w:sz="0" w:space="0" w:color="auto"/>
      </w:divBdr>
    </w:div>
    <w:div w:id="203566569">
      <w:bodyDiv w:val="1"/>
      <w:marLeft w:val="0"/>
      <w:marRight w:val="0"/>
      <w:marTop w:val="0"/>
      <w:marBottom w:val="0"/>
      <w:divBdr>
        <w:top w:val="none" w:sz="0" w:space="0" w:color="auto"/>
        <w:left w:val="none" w:sz="0" w:space="0" w:color="auto"/>
        <w:bottom w:val="none" w:sz="0" w:space="0" w:color="auto"/>
        <w:right w:val="none" w:sz="0" w:space="0" w:color="auto"/>
      </w:divBdr>
    </w:div>
    <w:div w:id="203716756">
      <w:bodyDiv w:val="1"/>
      <w:marLeft w:val="0"/>
      <w:marRight w:val="0"/>
      <w:marTop w:val="0"/>
      <w:marBottom w:val="0"/>
      <w:divBdr>
        <w:top w:val="none" w:sz="0" w:space="0" w:color="auto"/>
        <w:left w:val="none" w:sz="0" w:space="0" w:color="auto"/>
        <w:bottom w:val="none" w:sz="0" w:space="0" w:color="auto"/>
        <w:right w:val="none" w:sz="0" w:space="0" w:color="auto"/>
      </w:divBdr>
    </w:div>
    <w:div w:id="203831550">
      <w:bodyDiv w:val="1"/>
      <w:marLeft w:val="0"/>
      <w:marRight w:val="0"/>
      <w:marTop w:val="0"/>
      <w:marBottom w:val="0"/>
      <w:divBdr>
        <w:top w:val="none" w:sz="0" w:space="0" w:color="auto"/>
        <w:left w:val="none" w:sz="0" w:space="0" w:color="auto"/>
        <w:bottom w:val="none" w:sz="0" w:space="0" w:color="auto"/>
        <w:right w:val="none" w:sz="0" w:space="0" w:color="auto"/>
      </w:divBdr>
    </w:div>
    <w:div w:id="203955956">
      <w:bodyDiv w:val="1"/>
      <w:marLeft w:val="0"/>
      <w:marRight w:val="0"/>
      <w:marTop w:val="0"/>
      <w:marBottom w:val="0"/>
      <w:divBdr>
        <w:top w:val="none" w:sz="0" w:space="0" w:color="auto"/>
        <w:left w:val="none" w:sz="0" w:space="0" w:color="auto"/>
        <w:bottom w:val="none" w:sz="0" w:space="0" w:color="auto"/>
        <w:right w:val="none" w:sz="0" w:space="0" w:color="auto"/>
      </w:divBdr>
    </w:div>
    <w:div w:id="204099918">
      <w:bodyDiv w:val="1"/>
      <w:marLeft w:val="0"/>
      <w:marRight w:val="0"/>
      <w:marTop w:val="0"/>
      <w:marBottom w:val="0"/>
      <w:divBdr>
        <w:top w:val="none" w:sz="0" w:space="0" w:color="auto"/>
        <w:left w:val="none" w:sz="0" w:space="0" w:color="auto"/>
        <w:bottom w:val="none" w:sz="0" w:space="0" w:color="auto"/>
        <w:right w:val="none" w:sz="0" w:space="0" w:color="auto"/>
      </w:divBdr>
    </w:div>
    <w:div w:id="204488481">
      <w:bodyDiv w:val="1"/>
      <w:marLeft w:val="0"/>
      <w:marRight w:val="0"/>
      <w:marTop w:val="0"/>
      <w:marBottom w:val="0"/>
      <w:divBdr>
        <w:top w:val="none" w:sz="0" w:space="0" w:color="auto"/>
        <w:left w:val="none" w:sz="0" w:space="0" w:color="auto"/>
        <w:bottom w:val="none" w:sz="0" w:space="0" w:color="auto"/>
        <w:right w:val="none" w:sz="0" w:space="0" w:color="auto"/>
      </w:divBdr>
    </w:div>
    <w:div w:id="204489122">
      <w:bodyDiv w:val="1"/>
      <w:marLeft w:val="0"/>
      <w:marRight w:val="0"/>
      <w:marTop w:val="0"/>
      <w:marBottom w:val="0"/>
      <w:divBdr>
        <w:top w:val="none" w:sz="0" w:space="0" w:color="auto"/>
        <w:left w:val="none" w:sz="0" w:space="0" w:color="auto"/>
        <w:bottom w:val="none" w:sz="0" w:space="0" w:color="auto"/>
        <w:right w:val="none" w:sz="0" w:space="0" w:color="auto"/>
      </w:divBdr>
    </w:div>
    <w:div w:id="204609362">
      <w:bodyDiv w:val="1"/>
      <w:marLeft w:val="0"/>
      <w:marRight w:val="0"/>
      <w:marTop w:val="0"/>
      <w:marBottom w:val="0"/>
      <w:divBdr>
        <w:top w:val="none" w:sz="0" w:space="0" w:color="auto"/>
        <w:left w:val="none" w:sz="0" w:space="0" w:color="auto"/>
        <w:bottom w:val="none" w:sz="0" w:space="0" w:color="auto"/>
        <w:right w:val="none" w:sz="0" w:space="0" w:color="auto"/>
      </w:divBdr>
    </w:div>
    <w:div w:id="205221842">
      <w:bodyDiv w:val="1"/>
      <w:marLeft w:val="0"/>
      <w:marRight w:val="0"/>
      <w:marTop w:val="0"/>
      <w:marBottom w:val="0"/>
      <w:divBdr>
        <w:top w:val="none" w:sz="0" w:space="0" w:color="auto"/>
        <w:left w:val="none" w:sz="0" w:space="0" w:color="auto"/>
        <w:bottom w:val="none" w:sz="0" w:space="0" w:color="auto"/>
        <w:right w:val="none" w:sz="0" w:space="0" w:color="auto"/>
      </w:divBdr>
    </w:div>
    <w:div w:id="205676518">
      <w:bodyDiv w:val="1"/>
      <w:marLeft w:val="0"/>
      <w:marRight w:val="0"/>
      <w:marTop w:val="0"/>
      <w:marBottom w:val="0"/>
      <w:divBdr>
        <w:top w:val="none" w:sz="0" w:space="0" w:color="auto"/>
        <w:left w:val="none" w:sz="0" w:space="0" w:color="auto"/>
        <w:bottom w:val="none" w:sz="0" w:space="0" w:color="auto"/>
        <w:right w:val="none" w:sz="0" w:space="0" w:color="auto"/>
      </w:divBdr>
    </w:div>
    <w:div w:id="205718864">
      <w:bodyDiv w:val="1"/>
      <w:marLeft w:val="0"/>
      <w:marRight w:val="0"/>
      <w:marTop w:val="0"/>
      <w:marBottom w:val="0"/>
      <w:divBdr>
        <w:top w:val="none" w:sz="0" w:space="0" w:color="auto"/>
        <w:left w:val="none" w:sz="0" w:space="0" w:color="auto"/>
        <w:bottom w:val="none" w:sz="0" w:space="0" w:color="auto"/>
        <w:right w:val="none" w:sz="0" w:space="0" w:color="auto"/>
      </w:divBdr>
    </w:div>
    <w:div w:id="206726455">
      <w:bodyDiv w:val="1"/>
      <w:marLeft w:val="0"/>
      <w:marRight w:val="0"/>
      <w:marTop w:val="0"/>
      <w:marBottom w:val="0"/>
      <w:divBdr>
        <w:top w:val="none" w:sz="0" w:space="0" w:color="auto"/>
        <w:left w:val="none" w:sz="0" w:space="0" w:color="auto"/>
        <w:bottom w:val="none" w:sz="0" w:space="0" w:color="auto"/>
        <w:right w:val="none" w:sz="0" w:space="0" w:color="auto"/>
      </w:divBdr>
    </w:div>
    <w:div w:id="206841207">
      <w:bodyDiv w:val="1"/>
      <w:marLeft w:val="0"/>
      <w:marRight w:val="0"/>
      <w:marTop w:val="0"/>
      <w:marBottom w:val="0"/>
      <w:divBdr>
        <w:top w:val="none" w:sz="0" w:space="0" w:color="auto"/>
        <w:left w:val="none" w:sz="0" w:space="0" w:color="auto"/>
        <w:bottom w:val="none" w:sz="0" w:space="0" w:color="auto"/>
        <w:right w:val="none" w:sz="0" w:space="0" w:color="auto"/>
      </w:divBdr>
    </w:div>
    <w:div w:id="207376861">
      <w:bodyDiv w:val="1"/>
      <w:marLeft w:val="0"/>
      <w:marRight w:val="0"/>
      <w:marTop w:val="0"/>
      <w:marBottom w:val="0"/>
      <w:divBdr>
        <w:top w:val="none" w:sz="0" w:space="0" w:color="auto"/>
        <w:left w:val="none" w:sz="0" w:space="0" w:color="auto"/>
        <w:bottom w:val="none" w:sz="0" w:space="0" w:color="auto"/>
        <w:right w:val="none" w:sz="0" w:space="0" w:color="auto"/>
      </w:divBdr>
    </w:div>
    <w:div w:id="208156111">
      <w:bodyDiv w:val="1"/>
      <w:marLeft w:val="0"/>
      <w:marRight w:val="0"/>
      <w:marTop w:val="0"/>
      <w:marBottom w:val="0"/>
      <w:divBdr>
        <w:top w:val="none" w:sz="0" w:space="0" w:color="auto"/>
        <w:left w:val="none" w:sz="0" w:space="0" w:color="auto"/>
        <w:bottom w:val="none" w:sz="0" w:space="0" w:color="auto"/>
        <w:right w:val="none" w:sz="0" w:space="0" w:color="auto"/>
      </w:divBdr>
    </w:div>
    <w:div w:id="208492918">
      <w:bodyDiv w:val="1"/>
      <w:marLeft w:val="0"/>
      <w:marRight w:val="0"/>
      <w:marTop w:val="0"/>
      <w:marBottom w:val="0"/>
      <w:divBdr>
        <w:top w:val="none" w:sz="0" w:space="0" w:color="auto"/>
        <w:left w:val="none" w:sz="0" w:space="0" w:color="auto"/>
        <w:bottom w:val="none" w:sz="0" w:space="0" w:color="auto"/>
        <w:right w:val="none" w:sz="0" w:space="0" w:color="auto"/>
      </w:divBdr>
    </w:div>
    <w:div w:id="209346922">
      <w:bodyDiv w:val="1"/>
      <w:marLeft w:val="0"/>
      <w:marRight w:val="0"/>
      <w:marTop w:val="0"/>
      <w:marBottom w:val="0"/>
      <w:divBdr>
        <w:top w:val="none" w:sz="0" w:space="0" w:color="auto"/>
        <w:left w:val="none" w:sz="0" w:space="0" w:color="auto"/>
        <w:bottom w:val="none" w:sz="0" w:space="0" w:color="auto"/>
        <w:right w:val="none" w:sz="0" w:space="0" w:color="auto"/>
      </w:divBdr>
    </w:div>
    <w:div w:id="209539247">
      <w:bodyDiv w:val="1"/>
      <w:marLeft w:val="0"/>
      <w:marRight w:val="0"/>
      <w:marTop w:val="0"/>
      <w:marBottom w:val="0"/>
      <w:divBdr>
        <w:top w:val="none" w:sz="0" w:space="0" w:color="auto"/>
        <w:left w:val="none" w:sz="0" w:space="0" w:color="auto"/>
        <w:bottom w:val="none" w:sz="0" w:space="0" w:color="auto"/>
        <w:right w:val="none" w:sz="0" w:space="0" w:color="auto"/>
      </w:divBdr>
    </w:div>
    <w:div w:id="209613972">
      <w:bodyDiv w:val="1"/>
      <w:marLeft w:val="0"/>
      <w:marRight w:val="0"/>
      <w:marTop w:val="0"/>
      <w:marBottom w:val="0"/>
      <w:divBdr>
        <w:top w:val="none" w:sz="0" w:space="0" w:color="auto"/>
        <w:left w:val="none" w:sz="0" w:space="0" w:color="auto"/>
        <w:bottom w:val="none" w:sz="0" w:space="0" w:color="auto"/>
        <w:right w:val="none" w:sz="0" w:space="0" w:color="auto"/>
      </w:divBdr>
    </w:div>
    <w:div w:id="210192681">
      <w:bodyDiv w:val="1"/>
      <w:marLeft w:val="0"/>
      <w:marRight w:val="0"/>
      <w:marTop w:val="0"/>
      <w:marBottom w:val="0"/>
      <w:divBdr>
        <w:top w:val="none" w:sz="0" w:space="0" w:color="auto"/>
        <w:left w:val="none" w:sz="0" w:space="0" w:color="auto"/>
        <w:bottom w:val="none" w:sz="0" w:space="0" w:color="auto"/>
        <w:right w:val="none" w:sz="0" w:space="0" w:color="auto"/>
      </w:divBdr>
    </w:div>
    <w:div w:id="210968883">
      <w:bodyDiv w:val="1"/>
      <w:marLeft w:val="0"/>
      <w:marRight w:val="0"/>
      <w:marTop w:val="0"/>
      <w:marBottom w:val="0"/>
      <w:divBdr>
        <w:top w:val="none" w:sz="0" w:space="0" w:color="auto"/>
        <w:left w:val="none" w:sz="0" w:space="0" w:color="auto"/>
        <w:bottom w:val="none" w:sz="0" w:space="0" w:color="auto"/>
        <w:right w:val="none" w:sz="0" w:space="0" w:color="auto"/>
      </w:divBdr>
    </w:div>
    <w:div w:id="211311578">
      <w:bodyDiv w:val="1"/>
      <w:marLeft w:val="0"/>
      <w:marRight w:val="0"/>
      <w:marTop w:val="0"/>
      <w:marBottom w:val="0"/>
      <w:divBdr>
        <w:top w:val="none" w:sz="0" w:space="0" w:color="auto"/>
        <w:left w:val="none" w:sz="0" w:space="0" w:color="auto"/>
        <w:bottom w:val="none" w:sz="0" w:space="0" w:color="auto"/>
        <w:right w:val="none" w:sz="0" w:space="0" w:color="auto"/>
      </w:divBdr>
    </w:div>
    <w:div w:id="211383809">
      <w:bodyDiv w:val="1"/>
      <w:marLeft w:val="0"/>
      <w:marRight w:val="0"/>
      <w:marTop w:val="0"/>
      <w:marBottom w:val="0"/>
      <w:divBdr>
        <w:top w:val="none" w:sz="0" w:space="0" w:color="auto"/>
        <w:left w:val="none" w:sz="0" w:space="0" w:color="auto"/>
        <w:bottom w:val="none" w:sz="0" w:space="0" w:color="auto"/>
        <w:right w:val="none" w:sz="0" w:space="0" w:color="auto"/>
      </w:divBdr>
    </w:div>
    <w:div w:id="211502376">
      <w:bodyDiv w:val="1"/>
      <w:marLeft w:val="0"/>
      <w:marRight w:val="0"/>
      <w:marTop w:val="0"/>
      <w:marBottom w:val="0"/>
      <w:divBdr>
        <w:top w:val="none" w:sz="0" w:space="0" w:color="auto"/>
        <w:left w:val="none" w:sz="0" w:space="0" w:color="auto"/>
        <w:bottom w:val="none" w:sz="0" w:space="0" w:color="auto"/>
        <w:right w:val="none" w:sz="0" w:space="0" w:color="auto"/>
      </w:divBdr>
    </w:div>
    <w:div w:id="212010984">
      <w:bodyDiv w:val="1"/>
      <w:marLeft w:val="0"/>
      <w:marRight w:val="0"/>
      <w:marTop w:val="0"/>
      <w:marBottom w:val="0"/>
      <w:divBdr>
        <w:top w:val="none" w:sz="0" w:space="0" w:color="auto"/>
        <w:left w:val="none" w:sz="0" w:space="0" w:color="auto"/>
        <w:bottom w:val="none" w:sz="0" w:space="0" w:color="auto"/>
        <w:right w:val="none" w:sz="0" w:space="0" w:color="auto"/>
      </w:divBdr>
    </w:div>
    <w:div w:id="213003653">
      <w:bodyDiv w:val="1"/>
      <w:marLeft w:val="0"/>
      <w:marRight w:val="0"/>
      <w:marTop w:val="0"/>
      <w:marBottom w:val="0"/>
      <w:divBdr>
        <w:top w:val="none" w:sz="0" w:space="0" w:color="auto"/>
        <w:left w:val="none" w:sz="0" w:space="0" w:color="auto"/>
        <w:bottom w:val="none" w:sz="0" w:space="0" w:color="auto"/>
        <w:right w:val="none" w:sz="0" w:space="0" w:color="auto"/>
      </w:divBdr>
    </w:div>
    <w:div w:id="213465204">
      <w:bodyDiv w:val="1"/>
      <w:marLeft w:val="0"/>
      <w:marRight w:val="0"/>
      <w:marTop w:val="0"/>
      <w:marBottom w:val="0"/>
      <w:divBdr>
        <w:top w:val="none" w:sz="0" w:space="0" w:color="auto"/>
        <w:left w:val="none" w:sz="0" w:space="0" w:color="auto"/>
        <w:bottom w:val="none" w:sz="0" w:space="0" w:color="auto"/>
        <w:right w:val="none" w:sz="0" w:space="0" w:color="auto"/>
      </w:divBdr>
    </w:div>
    <w:div w:id="214895103">
      <w:bodyDiv w:val="1"/>
      <w:marLeft w:val="0"/>
      <w:marRight w:val="0"/>
      <w:marTop w:val="0"/>
      <w:marBottom w:val="0"/>
      <w:divBdr>
        <w:top w:val="none" w:sz="0" w:space="0" w:color="auto"/>
        <w:left w:val="none" w:sz="0" w:space="0" w:color="auto"/>
        <w:bottom w:val="none" w:sz="0" w:space="0" w:color="auto"/>
        <w:right w:val="none" w:sz="0" w:space="0" w:color="auto"/>
      </w:divBdr>
    </w:div>
    <w:div w:id="215969853">
      <w:bodyDiv w:val="1"/>
      <w:marLeft w:val="0"/>
      <w:marRight w:val="0"/>
      <w:marTop w:val="0"/>
      <w:marBottom w:val="0"/>
      <w:divBdr>
        <w:top w:val="none" w:sz="0" w:space="0" w:color="auto"/>
        <w:left w:val="none" w:sz="0" w:space="0" w:color="auto"/>
        <w:bottom w:val="none" w:sz="0" w:space="0" w:color="auto"/>
        <w:right w:val="none" w:sz="0" w:space="0" w:color="auto"/>
      </w:divBdr>
    </w:div>
    <w:div w:id="216824205">
      <w:bodyDiv w:val="1"/>
      <w:marLeft w:val="0"/>
      <w:marRight w:val="0"/>
      <w:marTop w:val="0"/>
      <w:marBottom w:val="0"/>
      <w:divBdr>
        <w:top w:val="none" w:sz="0" w:space="0" w:color="auto"/>
        <w:left w:val="none" w:sz="0" w:space="0" w:color="auto"/>
        <w:bottom w:val="none" w:sz="0" w:space="0" w:color="auto"/>
        <w:right w:val="none" w:sz="0" w:space="0" w:color="auto"/>
      </w:divBdr>
    </w:div>
    <w:div w:id="217057934">
      <w:bodyDiv w:val="1"/>
      <w:marLeft w:val="0"/>
      <w:marRight w:val="0"/>
      <w:marTop w:val="0"/>
      <w:marBottom w:val="0"/>
      <w:divBdr>
        <w:top w:val="none" w:sz="0" w:space="0" w:color="auto"/>
        <w:left w:val="none" w:sz="0" w:space="0" w:color="auto"/>
        <w:bottom w:val="none" w:sz="0" w:space="0" w:color="auto"/>
        <w:right w:val="none" w:sz="0" w:space="0" w:color="auto"/>
      </w:divBdr>
    </w:div>
    <w:div w:id="217058554">
      <w:bodyDiv w:val="1"/>
      <w:marLeft w:val="0"/>
      <w:marRight w:val="0"/>
      <w:marTop w:val="0"/>
      <w:marBottom w:val="0"/>
      <w:divBdr>
        <w:top w:val="none" w:sz="0" w:space="0" w:color="auto"/>
        <w:left w:val="none" w:sz="0" w:space="0" w:color="auto"/>
        <w:bottom w:val="none" w:sz="0" w:space="0" w:color="auto"/>
        <w:right w:val="none" w:sz="0" w:space="0" w:color="auto"/>
      </w:divBdr>
    </w:div>
    <w:div w:id="217596387">
      <w:bodyDiv w:val="1"/>
      <w:marLeft w:val="0"/>
      <w:marRight w:val="0"/>
      <w:marTop w:val="0"/>
      <w:marBottom w:val="0"/>
      <w:divBdr>
        <w:top w:val="none" w:sz="0" w:space="0" w:color="auto"/>
        <w:left w:val="none" w:sz="0" w:space="0" w:color="auto"/>
        <w:bottom w:val="none" w:sz="0" w:space="0" w:color="auto"/>
        <w:right w:val="none" w:sz="0" w:space="0" w:color="auto"/>
      </w:divBdr>
    </w:div>
    <w:div w:id="219023788">
      <w:bodyDiv w:val="1"/>
      <w:marLeft w:val="0"/>
      <w:marRight w:val="0"/>
      <w:marTop w:val="0"/>
      <w:marBottom w:val="0"/>
      <w:divBdr>
        <w:top w:val="none" w:sz="0" w:space="0" w:color="auto"/>
        <w:left w:val="none" w:sz="0" w:space="0" w:color="auto"/>
        <w:bottom w:val="none" w:sz="0" w:space="0" w:color="auto"/>
        <w:right w:val="none" w:sz="0" w:space="0" w:color="auto"/>
      </w:divBdr>
    </w:div>
    <w:div w:id="219219911">
      <w:bodyDiv w:val="1"/>
      <w:marLeft w:val="0"/>
      <w:marRight w:val="0"/>
      <w:marTop w:val="0"/>
      <w:marBottom w:val="0"/>
      <w:divBdr>
        <w:top w:val="none" w:sz="0" w:space="0" w:color="auto"/>
        <w:left w:val="none" w:sz="0" w:space="0" w:color="auto"/>
        <w:bottom w:val="none" w:sz="0" w:space="0" w:color="auto"/>
        <w:right w:val="none" w:sz="0" w:space="0" w:color="auto"/>
      </w:divBdr>
    </w:div>
    <w:div w:id="220871179">
      <w:bodyDiv w:val="1"/>
      <w:marLeft w:val="0"/>
      <w:marRight w:val="0"/>
      <w:marTop w:val="0"/>
      <w:marBottom w:val="0"/>
      <w:divBdr>
        <w:top w:val="none" w:sz="0" w:space="0" w:color="auto"/>
        <w:left w:val="none" w:sz="0" w:space="0" w:color="auto"/>
        <w:bottom w:val="none" w:sz="0" w:space="0" w:color="auto"/>
        <w:right w:val="none" w:sz="0" w:space="0" w:color="auto"/>
      </w:divBdr>
    </w:div>
    <w:div w:id="220943663">
      <w:bodyDiv w:val="1"/>
      <w:marLeft w:val="0"/>
      <w:marRight w:val="0"/>
      <w:marTop w:val="0"/>
      <w:marBottom w:val="0"/>
      <w:divBdr>
        <w:top w:val="none" w:sz="0" w:space="0" w:color="auto"/>
        <w:left w:val="none" w:sz="0" w:space="0" w:color="auto"/>
        <w:bottom w:val="none" w:sz="0" w:space="0" w:color="auto"/>
        <w:right w:val="none" w:sz="0" w:space="0" w:color="auto"/>
      </w:divBdr>
    </w:div>
    <w:div w:id="220989981">
      <w:bodyDiv w:val="1"/>
      <w:marLeft w:val="0"/>
      <w:marRight w:val="0"/>
      <w:marTop w:val="0"/>
      <w:marBottom w:val="0"/>
      <w:divBdr>
        <w:top w:val="none" w:sz="0" w:space="0" w:color="auto"/>
        <w:left w:val="none" w:sz="0" w:space="0" w:color="auto"/>
        <w:bottom w:val="none" w:sz="0" w:space="0" w:color="auto"/>
        <w:right w:val="none" w:sz="0" w:space="0" w:color="auto"/>
      </w:divBdr>
    </w:div>
    <w:div w:id="221066303">
      <w:bodyDiv w:val="1"/>
      <w:marLeft w:val="0"/>
      <w:marRight w:val="0"/>
      <w:marTop w:val="0"/>
      <w:marBottom w:val="0"/>
      <w:divBdr>
        <w:top w:val="none" w:sz="0" w:space="0" w:color="auto"/>
        <w:left w:val="none" w:sz="0" w:space="0" w:color="auto"/>
        <w:bottom w:val="none" w:sz="0" w:space="0" w:color="auto"/>
        <w:right w:val="none" w:sz="0" w:space="0" w:color="auto"/>
      </w:divBdr>
    </w:div>
    <w:div w:id="221791476">
      <w:bodyDiv w:val="1"/>
      <w:marLeft w:val="0"/>
      <w:marRight w:val="0"/>
      <w:marTop w:val="0"/>
      <w:marBottom w:val="0"/>
      <w:divBdr>
        <w:top w:val="none" w:sz="0" w:space="0" w:color="auto"/>
        <w:left w:val="none" w:sz="0" w:space="0" w:color="auto"/>
        <w:bottom w:val="none" w:sz="0" w:space="0" w:color="auto"/>
        <w:right w:val="none" w:sz="0" w:space="0" w:color="auto"/>
      </w:divBdr>
    </w:div>
    <w:div w:id="221791869">
      <w:bodyDiv w:val="1"/>
      <w:marLeft w:val="0"/>
      <w:marRight w:val="0"/>
      <w:marTop w:val="0"/>
      <w:marBottom w:val="0"/>
      <w:divBdr>
        <w:top w:val="none" w:sz="0" w:space="0" w:color="auto"/>
        <w:left w:val="none" w:sz="0" w:space="0" w:color="auto"/>
        <w:bottom w:val="none" w:sz="0" w:space="0" w:color="auto"/>
        <w:right w:val="none" w:sz="0" w:space="0" w:color="auto"/>
      </w:divBdr>
    </w:div>
    <w:div w:id="222184466">
      <w:bodyDiv w:val="1"/>
      <w:marLeft w:val="0"/>
      <w:marRight w:val="0"/>
      <w:marTop w:val="0"/>
      <w:marBottom w:val="0"/>
      <w:divBdr>
        <w:top w:val="none" w:sz="0" w:space="0" w:color="auto"/>
        <w:left w:val="none" w:sz="0" w:space="0" w:color="auto"/>
        <w:bottom w:val="none" w:sz="0" w:space="0" w:color="auto"/>
        <w:right w:val="none" w:sz="0" w:space="0" w:color="auto"/>
      </w:divBdr>
    </w:div>
    <w:div w:id="222260684">
      <w:bodyDiv w:val="1"/>
      <w:marLeft w:val="0"/>
      <w:marRight w:val="0"/>
      <w:marTop w:val="0"/>
      <w:marBottom w:val="0"/>
      <w:divBdr>
        <w:top w:val="none" w:sz="0" w:space="0" w:color="auto"/>
        <w:left w:val="none" w:sz="0" w:space="0" w:color="auto"/>
        <w:bottom w:val="none" w:sz="0" w:space="0" w:color="auto"/>
        <w:right w:val="none" w:sz="0" w:space="0" w:color="auto"/>
      </w:divBdr>
    </w:div>
    <w:div w:id="222715596">
      <w:bodyDiv w:val="1"/>
      <w:marLeft w:val="0"/>
      <w:marRight w:val="0"/>
      <w:marTop w:val="0"/>
      <w:marBottom w:val="0"/>
      <w:divBdr>
        <w:top w:val="none" w:sz="0" w:space="0" w:color="auto"/>
        <w:left w:val="none" w:sz="0" w:space="0" w:color="auto"/>
        <w:bottom w:val="none" w:sz="0" w:space="0" w:color="auto"/>
        <w:right w:val="none" w:sz="0" w:space="0" w:color="auto"/>
      </w:divBdr>
    </w:div>
    <w:div w:id="223953158">
      <w:bodyDiv w:val="1"/>
      <w:marLeft w:val="0"/>
      <w:marRight w:val="0"/>
      <w:marTop w:val="0"/>
      <w:marBottom w:val="0"/>
      <w:divBdr>
        <w:top w:val="none" w:sz="0" w:space="0" w:color="auto"/>
        <w:left w:val="none" w:sz="0" w:space="0" w:color="auto"/>
        <w:bottom w:val="none" w:sz="0" w:space="0" w:color="auto"/>
        <w:right w:val="none" w:sz="0" w:space="0" w:color="auto"/>
      </w:divBdr>
    </w:div>
    <w:div w:id="224027143">
      <w:bodyDiv w:val="1"/>
      <w:marLeft w:val="0"/>
      <w:marRight w:val="0"/>
      <w:marTop w:val="0"/>
      <w:marBottom w:val="0"/>
      <w:divBdr>
        <w:top w:val="none" w:sz="0" w:space="0" w:color="auto"/>
        <w:left w:val="none" w:sz="0" w:space="0" w:color="auto"/>
        <w:bottom w:val="none" w:sz="0" w:space="0" w:color="auto"/>
        <w:right w:val="none" w:sz="0" w:space="0" w:color="auto"/>
      </w:divBdr>
    </w:div>
    <w:div w:id="224532719">
      <w:bodyDiv w:val="1"/>
      <w:marLeft w:val="0"/>
      <w:marRight w:val="0"/>
      <w:marTop w:val="0"/>
      <w:marBottom w:val="0"/>
      <w:divBdr>
        <w:top w:val="none" w:sz="0" w:space="0" w:color="auto"/>
        <w:left w:val="none" w:sz="0" w:space="0" w:color="auto"/>
        <w:bottom w:val="none" w:sz="0" w:space="0" w:color="auto"/>
        <w:right w:val="none" w:sz="0" w:space="0" w:color="auto"/>
      </w:divBdr>
    </w:div>
    <w:div w:id="224924708">
      <w:bodyDiv w:val="1"/>
      <w:marLeft w:val="0"/>
      <w:marRight w:val="0"/>
      <w:marTop w:val="0"/>
      <w:marBottom w:val="0"/>
      <w:divBdr>
        <w:top w:val="none" w:sz="0" w:space="0" w:color="auto"/>
        <w:left w:val="none" w:sz="0" w:space="0" w:color="auto"/>
        <w:bottom w:val="none" w:sz="0" w:space="0" w:color="auto"/>
        <w:right w:val="none" w:sz="0" w:space="0" w:color="auto"/>
      </w:divBdr>
    </w:div>
    <w:div w:id="224949938">
      <w:bodyDiv w:val="1"/>
      <w:marLeft w:val="0"/>
      <w:marRight w:val="0"/>
      <w:marTop w:val="0"/>
      <w:marBottom w:val="0"/>
      <w:divBdr>
        <w:top w:val="none" w:sz="0" w:space="0" w:color="auto"/>
        <w:left w:val="none" w:sz="0" w:space="0" w:color="auto"/>
        <w:bottom w:val="none" w:sz="0" w:space="0" w:color="auto"/>
        <w:right w:val="none" w:sz="0" w:space="0" w:color="auto"/>
      </w:divBdr>
    </w:div>
    <w:div w:id="225065985">
      <w:bodyDiv w:val="1"/>
      <w:marLeft w:val="0"/>
      <w:marRight w:val="0"/>
      <w:marTop w:val="0"/>
      <w:marBottom w:val="0"/>
      <w:divBdr>
        <w:top w:val="none" w:sz="0" w:space="0" w:color="auto"/>
        <w:left w:val="none" w:sz="0" w:space="0" w:color="auto"/>
        <w:bottom w:val="none" w:sz="0" w:space="0" w:color="auto"/>
        <w:right w:val="none" w:sz="0" w:space="0" w:color="auto"/>
      </w:divBdr>
    </w:div>
    <w:div w:id="225068429">
      <w:bodyDiv w:val="1"/>
      <w:marLeft w:val="0"/>
      <w:marRight w:val="0"/>
      <w:marTop w:val="0"/>
      <w:marBottom w:val="0"/>
      <w:divBdr>
        <w:top w:val="none" w:sz="0" w:space="0" w:color="auto"/>
        <w:left w:val="none" w:sz="0" w:space="0" w:color="auto"/>
        <w:bottom w:val="none" w:sz="0" w:space="0" w:color="auto"/>
        <w:right w:val="none" w:sz="0" w:space="0" w:color="auto"/>
      </w:divBdr>
    </w:div>
    <w:div w:id="225260698">
      <w:bodyDiv w:val="1"/>
      <w:marLeft w:val="0"/>
      <w:marRight w:val="0"/>
      <w:marTop w:val="0"/>
      <w:marBottom w:val="0"/>
      <w:divBdr>
        <w:top w:val="none" w:sz="0" w:space="0" w:color="auto"/>
        <w:left w:val="none" w:sz="0" w:space="0" w:color="auto"/>
        <w:bottom w:val="none" w:sz="0" w:space="0" w:color="auto"/>
        <w:right w:val="none" w:sz="0" w:space="0" w:color="auto"/>
      </w:divBdr>
    </w:div>
    <w:div w:id="225341730">
      <w:bodyDiv w:val="1"/>
      <w:marLeft w:val="0"/>
      <w:marRight w:val="0"/>
      <w:marTop w:val="0"/>
      <w:marBottom w:val="0"/>
      <w:divBdr>
        <w:top w:val="none" w:sz="0" w:space="0" w:color="auto"/>
        <w:left w:val="none" w:sz="0" w:space="0" w:color="auto"/>
        <w:bottom w:val="none" w:sz="0" w:space="0" w:color="auto"/>
        <w:right w:val="none" w:sz="0" w:space="0" w:color="auto"/>
      </w:divBdr>
    </w:div>
    <w:div w:id="226426966">
      <w:bodyDiv w:val="1"/>
      <w:marLeft w:val="0"/>
      <w:marRight w:val="0"/>
      <w:marTop w:val="0"/>
      <w:marBottom w:val="0"/>
      <w:divBdr>
        <w:top w:val="none" w:sz="0" w:space="0" w:color="auto"/>
        <w:left w:val="none" w:sz="0" w:space="0" w:color="auto"/>
        <w:bottom w:val="none" w:sz="0" w:space="0" w:color="auto"/>
        <w:right w:val="none" w:sz="0" w:space="0" w:color="auto"/>
      </w:divBdr>
    </w:div>
    <w:div w:id="226498133">
      <w:bodyDiv w:val="1"/>
      <w:marLeft w:val="0"/>
      <w:marRight w:val="0"/>
      <w:marTop w:val="0"/>
      <w:marBottom w:val="0"/>
      <w:divBdr>
        <w:top w:val="none" w:sz="0" w:space="0" w:color="auto"/>
        <w:left w:val="none" w:sz="0" w:space="0" w:color="auto"/>
        <w:bottom w:val="none" w:sz="0" w:space="0" w:color="auto"/>
        <w:right w:val="none" w:sz="0" w:space="0" w:color="auto"/>
      </w:divBdr>
    </w:div>
    <w:div w:id="226498368">
      <w:bodyDiv w:val="1"/>
      <w:marLeft w:val="0"/>
      <w:marRight w:val="0"/>
      <w:marTop w:val="0"/>
      <w:marBottom w:val="0"/>
      <w:divBdr>
        <w:top w:val="none" w:sz="0" w:space="0" w:color="auto"/>
        <w:left w:val="none" w:sz="0" w:space="0" w:color="auto"/>
        <w:bottom w:val="none" w:sz="0" w:space="0" w:color="auto"/>
        <w:right w:val="none" w:sz="0" w:space="0" w:color="auto"/>
      </w:divBdr>
    </w:div>
    <w:div w:id="226838808">
      <w:bodyDiv w:val="1"/>
      <w:marLeft w:val="0"/>
      <w:marRight w:val="0"/>
      <w:marTop w:val="0"/>
      <w:marBottom w:val="0"/>
      <w:divBdr>
        <w:top w:val="none" w:sz="0" w:space="0" w:color="auto"/>
        <w:left w:val="none" w:sz="0" w:space="0" w:color="auto"/>
        <w:bottom w:val="none" w:sz="0" w:space="0" w:color="auto"/>
        <w:right w:val="none" w:sz="0" w:space="0" w:color="auto"/>
      </w:divBdr>
    </w:div>
    <w:div w:id="226839733">
      <w:bodyDiv w:val="1"/>
      <w:marLeft w:val="0"/>
      <w:marRight w:val="0"/>
      <w:marTop w:val="0"/>
      <w:marBottom w:val="0"/>
      <w:divBdr>
        <w:top w:val="none" w:sz="0" w:space="0" w:color="auto"/>
        <w:left w:val="none" w:sz="0" w:space="0" w:color="auto"/>
        <w:bottom w:val="none" w:sz="0" w:space="0" w:color="auto"/>
        <w:right w:val="none" w:sz="0" w:space="0" w:color="auto"/>
      </w:divBdr>
    </w:div>
    <w:div w:id="227228966">
      <w:bodyDiv w:val="1"/>
      <w:marLeft w:val="0"/>
      <w:marRight w:val="0"/>
      <w:marTop w:val="0"/>
      <w:marBottom w:val="0"/>
      <w:divBdr>
        <w:top w:val="none" w:sz="0" w:space="0" w:color="auto"/>
        <w:left w:val="none" w:sz="0" w:space="0" w:color="auto"/>
        <w:bottom w:val="none" w:sz="0" w:space="0" w:color="auto"/>
        <w:right w:val="none" w:sz="0" w:space="0" w:color="auto"/>
      </w:divBdr>
    </w:div>
    <w:div w:id="227617779">
      <w:bodyDiv w:val="1"/>
      <w:marLeft w:val="0"/>
      <w:marRight w:val="0"/>
      <w:marTop w:val="0"/>
      <w:marBottom w:val="0"/>
      <w:divBdr>
        <w:top w:val="none" w:sz="0" w:space="0" w:color="auto"/>
        <w:left w:val="none" w:sz="0" w:space="0" w:color="auto"/>
        <w:bottom w:val="none" w:sz="0" w:space="0" w:color="auto"/>
        <w:right w:val="none" w:sz="0" w:space="0" w:color="auto"/>
      </w:divBdr>
    </w:div>
    <w:div w:id="227738171">
      <w:bodyDiv w:val="1"/>
      <w:marLeft w:val="0"/>
      <w:marRight w:val="0"/>
      <w:marTop w:val="0"/>
      <w:marBottom w:val="0"/>
      <w:divBdr>
        <w:top w:val="none" w:sz="0" w:space="0" w:color="auto"/>
        <w:left w:val="none" w:sz="0" w:space="0" w:color="auto"/>
        <w:bottom w:val="none" w:sz="0" w:space="0" w:color="auto"/>
        <w:right w:val="none" w:sz="0" w:space="0" w:color="auto"/>
      </w:divBdr>
    </w:div>
    <w:div w:id="228882738">
      <w:bodyDiv w:val="1"/>
      <w:marLeft w:val="0"/>
      <w:marRight w:val="0"/>
      <w:marTop w:val="0"/>
      <w:marBottom w:val="0"/>
      <w:divBdr>
        <w:top w:val="none" w:sz="0" w:space="0" w:color="auto"/>
        <w:left w:val="none" w:sz="0" w:space="0" w:color="auto"/>
        <w:bottom w:val="none" w:sz="0" w:space="0" w:color="auto"/>
        <w:right w:val="none" w:sz="0" w:space="0" w:color="auto"/>
      </w:divBdr>
    </w:div>
    <w:div w:id="229311895">
      <w:bodyDiv w:val="1"/>
      <w:marLeft w:val="0"/>
      <w:marRight w:val="0"/>
      <w:marTop w:val="0"/>
      <w:marBottom w:val="0"/>
      <w:divBdr>
        <w:top w:val="none" w:sz="0" w:space="0" w:color="auto"/>
        <w:left w:val="none" w:sz="0" w:space="0" w:color="auto"/>
        <w:bottom w:val="none" w:sz="0" w:space="0" w:color="auto"/>
        <w:right w:val="none" w:sz="0" w:space="0" w:color="auto"/>
      </w:divBdr>
    </w:div>
    <w:div w:id="229387264">
      <w:bodyDiv w:val="1"/>
      <w:marLeft w:val="0"/>
      <w:marRight w:val="0"/>
      <w:marTop w:val="0"/>
      <w:marBottom w:val="0"/>
      <w:divBdr>
        <w:top w:val="none" w:sz="0" w:space="0" w:color="auto"/>
        <w:left w:val="none" w:sz="0" w:space="0" w:color="auto"/>
        <w:bottom w:val="none" w:sz="0" w:space="0" w:color="auto"/>
        <w:right w:val="none" w:sz="0" w:space="0" w:color="auto"/>
      </w:divBdr>
    </w:div>
    <w:div w:id="229460456">
      <w:bodyDiv w:val="1"/>
      <w:marLeft w:val="0"/>
      <w:marRight w:val="0"/>
      <w:marTop w:val="0"/>
      <w:marBottom w:val="0"/>
      <w:divBdr>
        <w:top w:val="none" w:sz="0" w:space="0" w:color="auto"/>
        <w:left w:val="none" w:sz="0" w:space="0" w:color="auto"/>
        <w:bottom w:val="none" w:sz="0" w:space="0" w:color="auto"/>
        <w:right w:val="none" w:sz="0" w:space="0" w:color="auto"/>
      </w:divBdr>
    </w:div>
    <w:div w:id="229972622">
      <w:bodyDiv w:val="1"/>
      <w:marLeft w:val="0"/>
      <w:marRight w:val="0"/>
      <w:marTop w:val="0"/>
      <w:marBottom w:val="0"/>
      <w:divBdr>
        <w:top w:val="none" w:sz="0" w:space="0" w:color="auto"/>
        <w:left w:val="none" w:sz="0" w:space="0" w:color="auto"/>
        <w:bottom w:val="none" w:sz="0" w:space="0" w:color="auto"/>
        <w:right w:val="none" w:sz="0" w:space="0" w:color="auto"/>
      </w:divBdr>
    </w:div>
    <w:div w:id="230046921">
      <w:bodyDiv w:val="1"/>
      <w:marLeft w:val="0"/>
      <w:marRight w:val="0"/>
      <w:marTop w:val="0"/>
      <w:marBottom w:val="0"/>
      <w:divBdr>
        <w:top w:val="none" w:sz="0" w:space="0" w:color="auto"/>
        <w:left w:val="none" w:sz="0" w:space="0" w:color="auto"/>
        <w:bottom w:val="none" w:sz="0" w:space="0" w:color="auto"/>
        <w:right w:val="none" w:sz="0" w:space="0" w:color="auto"/>
      </w:divBdr>
    </w:div>
    <w:div w:id="230317564">
      <w:bodyDiv w:val="1"/>
      <w:marLeft w:val="0"/>
      <w:marRight w:val="0"/>
      <w:marTop w:val="0"/>
      <w:marBottom w:val="0"/>
      <w:divBdr>
        <w:top w:val="none" w:sz="0" w:space="0" w:color="auto"/>
        <w:left w:val="none" w:sz="0" w:space="0" w:color="auto"/>
        <w:bottom w:val="none" w:sz="0" w:space="0" w:color="auto"/>
        <w:right w:val="none" w:sz="0" w:space="0" w:color="auto"/>
      </w:divBdr>
    </w:div>
    <w:div w:id="230502804">
      <w:bodyDiv w:val="1"/>
      <w:marLeft w:val="0"/>
      <w:marRight w:val="0"/>
      <w:marTop w:val="0"/>
      <w:marBottom w:val="0"/>
      <w:divBdr>
        <w:top w:val="none" w:sz="0" w:space="0" w:color="auto"/>
        <w:left w:val="none" w:sz="0" w:space="0" w:color="auto"/>
        <w:bottom w:val="none" w:sz="0" w:space="0" w:color="auto"/>
        <w:right w:val="none" w:sz="0" w:space="0" w:color="auto"/>
      </w:divBdr>
    </w:div>
    <w:div w:id="230704132">
      <w:bodyDiv w:val="1"/>
      <w:marLeft w:val="0"/>
      <w:marRight w:val="0"/>
      <w:marTop w:val="0"/>
      <w:marBottom w:val="0"/>
      <w:divBdr>
        <w:top w:val="none" w:sz="0" w:space="0" w:color="auto"/>
        <w:left w:val="none" w:sz="0" w:space="0" w:color="auto"/>
        <w:bottom w:val="none" w:sz="0" w:space="0" w:color="auto"/>
        <w:right w:val="none" w:sz="0" w:space="0" w:color="auto"/>
      </w:divBdr>
    </w:div>
    <w:div w:id="230775531">
      <w:bodyDiv w:val="1"/>
      <w:marLeft w:val="0"/>
      <w:marRight w:val="0"/>
      <w:marTop w:val="0"/>
      <w:marBottom w:val="0"/>
      <w:divBdr>
        <w:top w:val="none" w:sz="0" w:space="0" w:color="auto"/>
        <w:left w:val="none" w:sz="0" w:space="0" w:color="auto"/>
        <w:bottom w:val="none" w:sz="0" w:space="0" w:color="auto"/>
        <w:right w:val="none" w:sz="0" w:space="0" w:color="auto"/>
      </w:divBdr>
    </w:div>
    <w:div w:id="231694872">
      <w:bodyDiv w:val="1"/>
      <w:marLeft w:val="0"/>
      <w:marRight w:val="0"/>
      <w:marTop w:val="0"/>
      <w:marBottom w:val="0"/>
      <w:divBdr>
        <w:top w:val="none" w:sz="0" w:space="0" w:color="auto"/>
        <w:left w:val="none" w:sz="0" w:space="0" w:color="auto"/>
        <w:bottom w:val="none" w:sz="0" w:space="0" w:color="auto"/>
        <w:right w:val="none" w:sz="0" w:space="0" w:color="auto"/>
      </w:divBdr>
    </w:div>
    <w:div w:id="231737004">
      <w:bodyDiv w:val="1"/>
      <w:marLeft w:val="0"/>
      <w:marRight w:val="0"/>
      <w:marTop w:val="0"/>
      <w:marBottom w:val="0"/>
      <w:divBdr>
        <w:top w:val="none" w:sz="0" w:space="0" w:color="auto"/>
        <w:left w:val="none" w:sz="0" w:space="0" w:color="auto"/>
        <w:bottom w:val="none" w:sz="0" w:space="0" w:color="auto"/>
        <w:right w:val="none" w:sz="0" w:space="0" w:color="auto"/>
      </w:divBdr>
    </w:div>
    <w:div w:id="232008515">
      <w:bodyDiv w:val="1"/>
      <w:marLeft w:val="0"/>
      <w:marRight w:val="0"/>
      <w:marTop w:val="0"/>
      <w:marBottom w:val="0"/>
      <w:divBdr>
        <w:top w:val="none" w:sz="0" w:space="0" w:color="auto"/>
        <w:left w:val="none" w:sz="0" w:space="0" w:color="auto"/>
        <w:bottom w:val="none" w:sz="0" w:space="0" w:color="auto"/>
        <w:right w:val="none" w:sz="0" w:space="0" w:color="auto"/>
      </w:divBdr>
    </w:div>
    <w:div w:id="232350843">
      <w:bodyDiv w:val="1"/>
      <w:marLeft w:val="0"/>
      <w:marRight w:val="0"/>
      <w:marTop w:val="0"/>
      <w:marBottom w:val="0"/>
      <w:divBdr>
        <w:top w:val="none" w:sz="0" w:space="0" w:color="auto"/>
        <w:left w:val="none" w:sz="0" w:space="0" w:color="auto"/>
        <w:bottom w:val="none" w:sz="0" w:space="0" w:color="auto"/>
        <w:right w:val="none" w:sz="0" w:space="0" w:color="auto"/>
      </w:divBdr>
    </w:div>
    <w:div w:id="232468883">
      <w:bodyDiv w:val="1"/>
      <w:marLeft w:val="0"/>
      <w:marRight w:val="0"/>
      <w:marTop w:val="0"/>
      <w:marBottom w:val="0"/>
      <w:divBdr>
        <w:top w:val="none" w:sz="0" w:space="0" w:color="auto"/>
        <w:left w:val="none" w:sz="0" w:space="0" w:color="auto"/>
        <w:bottom w:val="none" w:sz="0" w:space="0" w:color="auto"/>
        <w:right w:val="none" w:sz="0" w:space="0" w:color="auto"/>
      </w:divBdr>
    </w:div>
    <w:div w:id="232475076">
      <w:bodyDiv w:val="1"/>
      <w:marLeft w:val="0"/>
      <w:marRight w:val="0"/>
      <w:marTop w:val="0"/>
      <w:marBottom w:val="0"/>
      <w:divBdr>
        <w:top w:val="none" w:sz="0" w:space="0" w:color="auto"/>
        <w:left w:val="none" w:sz="0" w:space="0" w:color="auto"/>
        <w:bottom w:val="none" w:sz="0" w:space="0" w:color="auto"/>
        <w:right w:val="none" w:sz="0" w:space="0" w:color="auto"/>
      </w:divBdr>
    </w:div>
    <w:div w:id="232548832">
      <w:bodyDiv w:val="1"/>
      <w:marLeft w:val="0"/>
      <w:marRight w:val="0"/>
      <w:marTop w:val="0"/>
      <w:marBottom w:val="0"/>
      <w:divBdr>
        <w:top w:val="none" w:sz="0" w:space="0" w:color="auto"/>
        <w:left w:val="none" w:sz="0" w:space="0" w:color="auto"/>
        <w:bottom w:val="none" w:sz="0" w:space="0" w:color="auto"/>
        <w:right w:val="none" w:sz="0" w:space="0" w:color="auto"/>
      </w:divBdr>
    </w:div>
    <w:div w:id="232738822">
      <w:bodyDiv w:val="1"/>
      <w:marLeft w:val="0"/>
      <w:marRight w:val="0"/>
      <w:marTop w:val="0"/>
      <w:marBottom w:val="0"/>
      <w:divBdr>
        <w:top w:val="none" w:sz="0" w:space="0" w:color="auto"/>
        <w:left w:val="none" w:sz="0" w:space="0" w:color="auto"/>
        <w:bottom w:val="none" w:sz="0" w:space="0" w:color="auto"/>
        <w:right w:val="none" w:sz="0" w:space="0" w:color="auto"/>
      </w:divBdr>
    </w:div>
    <w:div w:id="232784095">
      <w:bodyDiv w:val="1"/>
      <w:marLeft w:val="0"/>
      <w:marRight w:val="0"/>
      <w:marTop w:val="0"/>
      <w:marBottom w:val="0"/>
      <w:divBdr>
        <w:top w:val="none" w:sz="0" w:space="0" w:color="auto"/>
        <w:left w:val="none" w:sz="0" w:space="0" w:color="auto"/>
        <w:bottom w:val="none" w:sz="0" w:space="0" w:color="auto"/>
        <w:right w:val="none" w:sz="0" w:space="0" w:color="auto"/>
      </w:divBdr>
    </w:div>
    <w:div w:id="234121491">
      <w:bodyDiv w:val="1"/>
      <w:marLeft w:val="0"/>
      <w:marRight w:val="0"/>
      <w:marTop w:val="0"/>
      <w:marBottom w:val="0"/>
      <w:divBdr>
        <w:top w:val="none" w:sz="0" w:space="0" w:color="auto"/>
        <w:left w:val="none" w:sz="0" w:space="0" w:color="auto"/>
        <w:bottom w:val="none" w:sz="0" w:space="0" w:color="auto"/>
        <w:right w:val="none" w:sz="0" w:space="0" w:color="auto"/>
      </w:divBdr>
    </w:div>
    <w:div w:id="235013936">
      <w:bodyDiv w:val="1"/>
      <w:marLeft w:val="0"/>
      <w:marRight w:val="0"/>
      <w:marTop w:val="0"/>
      <w:marBottom w:val="0"/>
      <w:divBdr>
        <w:top w:val="none" w:sz="0" w:space="0" w:color="auto"/>
        <w:left w:val="none" w:sz="0" w:space="0" w:color="auto"/>
        <w:bottom w:val="none" w:sz="0" w:space="0" w:color="auto"/>
        <w:right w:val="none" w:sz="0" w:space="0" w:color="auto"/>
      </w:divBdr>
    </w:div>
    <w:div w:id="235209272">
      <w:bodyDiv w:val="1"/>
      <w:marLeft w:val="0"/>
      <w:marRight w:val="0"/>
      <w:marTop w:val="0"/>
      <w:marBottom w:val="0"/>
      <w:divBdr>
        <w:top w:val="none" w:sz="0" w:space="0" w:color="auto"/>
        <w:left w:val="none" w:sz="0" w:space="0" w:color="auto"/>
        <w:bottom w:val="none" w:sz="0" w:space="0" w:color="auto"/>
        <w:right w:val="none" w:sz="0" w:space="0" w:color="auto"/>
      </w:divBdr>
    </w:div>
    <w:div w:id="235823496">
      <w:bodyDiv w:val="1"/>
      <w:marLeft w:val="0"/>
      <w:marRight w:val="0"/>
      <w:marTop w:val="0"/>
      <w:marBottom w:val="0"/>
      <w:divBdr>
        <w:top w:val="none" w:sz="0" w:space="0" w:color="auto"/>
        <w:left w:val="none" w:sz="0" w:space="0" w:color="auto"/>
        <w:bottom w:val="none" w:sz="0" w:space="0" w:color="auto"/>
        <w:right w:val="none" w:sz="0" w:space="0" w:color="auto"/>
      </w:divBdr>
    </w:div>
    <w:div w:id="235868473">
      <w:bodyDiv w:val="1"/>
      <w:marLeft w:val="0"/>
      <w:marRight w:val="0"/>
      <w:marTop w:val="0"/>
      <w:marBottom w:val="0"/>
      <w:divBdr>
        <w:top w:val="none" w:sz="0" w:space="0" w:color="auto"/>
        <w:left w:val="none" w:sz="0" w:space="0" w:color="auto"/>
        <w:bottom w:val="none" w:sz="0" w:space="0" w:color="auto"/>
        <w:right w:val="none" w:sz="0" w:space="0" w:color="auto"/>
      </w:divBdr>
    </w:div>
    <w:div w:id="236405140">
      <w:bodyDiv w:val="1"/>
      <w:marLeft w:val="0"/>
      <w:marRight w:val="0"/>
      <w:marTop w:val="0"/>
      <w:marBottom w:val="0"/>
      <w:divBdr>
        <w:top w:val="none" w:sz="0" w:space="0" w:color="auto"/>
        <w:left w:val="none" w:sz="0" w:space="0" w:color="auto"/>
        <w:bottom w:val="none" w:sz="0" w:space="0" w:color="auto"/>
        <w:right w:val="none" w:sz="0" w:space="0" w:color="auto"/>
      </w:divBdr>
    </w:div>
    <w:div w:id="236937885">
      <w:bodyDiv w:val="1"/>
      <w:marLeft w:val="0"/>
      <w:marRight w:val="0"/>
      <w:marTop w:val="0"/>
      <w:marBottom w:val="0"/>
      <w:divBdr>
        <w:top w:val="none" w:sz="0" w:space="0" w:color="auto"/>
        <w:left w:val="none" w:sz="0" w:space="0" w:color="auto"/>
        <w:bottom w:val="none" w:sz="0" w:space="0" w:color="auto"/>
        <w:right w:val="none" w:sz="0" w:space="0" w:color="auto"/>
      </w:divBdr>
    </w:div>
    <w:div w:id="238253199">
      <w:bodyDiv w:val="1"/>
      <w:marLeft w:val="0"/>
      <w:marRight w:val="0"/>
      <w:marTop w:val="0"/>
      <w:marBottom w:val="0"/>
      <w:divBdr>
        <w:top w:val="none" w:sz="0" w:space="0" w:color="auto"/>
        <w:left w:val="none" w:sz="0" w:space="0" w:color="auto"/>
        <w:bottom w:val="none" w:sz="0" w:space="0" w:color="auto"/>
        <w:right w:val="none" w:sz="0" w:space="0" w:color="auto"/>
      </w:divBdr>
    </w:div>
    <w:div w:id="239172267">
      <w:bodyDiv w:val="1"/>
      <w:marLeft w:val="0"/>
      <w:marRight w:val="0"/>
      <w:marTop w:val="0"/>
      <w:marBottom w:val="0"/>
      <w:divBdr>
        <w:top w:val="none" w:sz="0" w:space="0" w:color="auto"/>
        <w:left w:val="none" w:sz="0" w:space="0" w:color="auto"/>
        <w:bottom w:val="none" w:sz="0" w:space="0" w:color="auto"/>
        <w:right w:val="none" w:sz="0" w:space="0" w:color="auto"/>
      </w:divBdr>
    </w:div>
    <w:div w:id="239289131">
      <w:bodyDiv w:val="1"/>
      <w:marLeft w:val="0"/>
      <w:marRight w:val="0"/>
      <w:marTop w:val="0"/>
      <w:marBottom w:val="0"/>
      <w:divBdr>
        <w:top w:val="none" w:sz="0" w:space="0" w:color="auto"/>
        <w:left w:val="none" w:sz="0" w:space="0" w:color="auto"/>
        <w:bottom w:val="none" w:sz="0" w:space="0" w:color="auto"/>
        <w:right w:val="none" w:sz="0" w:space="0" w:color="auto"/>
      </w:divBdr>
    </w:div>
    <w:div w:id="239752431">
      <w:bodyDiv w:val="1"/>
      <w:marLeft w:val="0"/>
      <w:marRight w:val="0"/>
      <w:marTop w:val="0"/>
      <w:marBottom w:val="0"/>
      <w:divBdr>
        <w:top w:val="none" w:sz="0" w:space="0" w:color="auto"/>
        <w:left w:val="none" w:sz="0" w:space="0" w:color="auto"/>
        <w:bottom w:val="none" w:sz="0" w:space="0" w:color="auto"/>
        <w:right w:val="none" w:sz="0" w:space="0" w:color="auto"/>
      </w:divBdr>
    </w:div>
    <w:div w:id="239874688">
      <w:bodyDiv w:val="1"/>
      <w:marLeft w:val="0"/>
      <w:marRight w:val="0"/>
      <w:marTop w:val="0"/>
      <w:marBottom w:val="0"/>
      <w:divBdr>
        <w:top w:val="none" w:sz="0" w:space="0" w:color="auto"/>
        <w:left w:val="none" w:sz="0" w:space="0" w:color="auto"/>
        <w:bottom w:val="none" w:sz="0" w:space="0" w:color="auto"/>
        <w:right w:val="none" w:sz="0" w:space="0" w:color="auto"/>
      </w:divBdr>
    </w:div>
    <w:div w:id="240337732">
      <w:bodyDiv w:val="1"/>
      <w:marLeft w:val="0"/>
      <w:marRight w:val="0"/>
      <w:marTop w:val="0"/>
      <w:marBottom w:val="0"/>
      <w:divBdr>
        <w:top w:val="none" w:sz="0" w:space="0" w:color="auto"/>
        <w:left w:val="none" w:sz="0" w:space="0" w:color="auto"/>
        <w:bottom w:val="none" w:sz="0" w:space="0" w:color="auto"/>
        <w:right w:val="none" w:sz="0" w:space="0" w:color="auto"/>
      </w:divBdr>
    </w:div>
    <w:div w:id="240916104">
      <w:bodyDiv w:val="1"/>
      <w:marLeft w:val="0"/>
      <w:marRight w:val="0"/>
      <w:marTop w:val="0"/>
      <w:marBottom w:val="0"/>
      <w:divBdr>
        <w:top w:val="none" w:sz="0" w:space="0" w:color="auto"/>
        <w:left w:val="none" w:sz="0" w:space="0" w:color="auto"/>
        <w:bottom w:val="none" w:sz="0" w:space="0" w:color="auto"/>
        <w:right w:val="none" w:sz="0" w:space="0" w:color="auto"/>
      </w:divBdr>
    </w:div>
    <w:div w:id="242297984">
      <w:bodyDiv w:val="1"/>
      <w:marLeft w:val="0"/>
      <w:marRight w:val="0"/>
      <w:marTop w:val="0"/>
      <w:marBottom w:val="0"/>
      <w:divBdr>
        <w:top w:val="none" w:sz="0" w:space="0" w:color="auto"/>
        <w:left w:val="none" w:sz="0" w:space="0" w:color="auto"/>
        <w:bottom w:val="none" w:sz="0" w:space="0" w:color="auto"/>
        <w:right w:val="none" w:sz="0" w:space="0" w:color="auto"/>
      </w:divBdr>
    </w:div>
    <w:div w:id="242758259">
      <w:bodyDiv w:val="1"/>
      <w:marLeft w:val="0"/>
      <w:marRight w:val="0"/>
      <w:marTop w:val="0"/>
      <w:marBottom w:val="0"/>
      <w:divBdr>
        <w:top w:val="none" w:sz="0" w:space="0" w:color="auto"/>
        <w:left w:val="none" w:sz="0" w:space="0" w:color="auto"/>
        <w:bottom w:val="none" w:sz="0" w:space="0" w:color="auto"/>
        <w:right w:val="none" w:sz="0" w:space="0" w:color="auto"/>
      </w:divBdr>
    </w:div>
    <w:div w:id="243346100">
      <w:bodyDiv w:val="1"/>
      <w:marLeft w:val="0"/>
      <w:marRight w:val="0"/>
      <w:marTop w:val="0"/>
      <w:marBottom w:val="0"/>
      <w:divBdr>
        <w:top w:val="none" w:sz="0" w:space="0" w:color="auto"/>
        <w:left w:val="none" w:sz="0" w:space="0" w:color="auto"/>
        <w:bottom w:val="none" w:sz="0" w:space="0" w:color="auto"/>
        <w:right w:val="none" w:sz="0" w:space="0" w:color="auto"/>
      </w:divBdr>
    </w:div>
    <w:div w:id="243613590">
      <w:bodyDiv w:val="1"/>
      <w:marLeft w:val="0"/>
      <w:marRight w:val="0"/>
      <w:marTop w:val="0"/>
      <w:marBottom w:val="0"/>
      <w:divBdr>
        <w:top w:val="none" w:sz="0" w:space="0" w:color="auto"/>
        <w:left w:val="none" w:sz="0" w:space="0" w:color="auto"/>
        <w:bottom w:val="none" w:sz="0" w:space="0" w:color="auto"/>
        <w:right w:val="none" w:sz="0" w:space="0" w:color="auto"/>
      </w:divBdr>
    </w:div>
    <w:div w:id="244070554">
      <w:bodyDiv w:val="1"/>
      <w:marLeft w:val="0"/>
      <w:marRight w:val="0"/>
      <w:marTop w:val="0"/>
      <w:marBottom w:val="0"/>
      <w:divBdr>
        <w:top w:val="none" w:sz="0" w:space="0" w:color="auto"/>
        <w:left w:val="none" w:sz="0" w:space="0" w:color="auto"/>
        <w:bottom w:val="none" w:sz="0" w:space="0" w:color="auto"/>
        <w:right w:val="none" w:sz="0" w:space="0" w:color="auto"/>
      </w:divBdr>
    </w:div>
    <w:div w:id="244799246">
      <w:bodyDiv w:val="1"/>
      <w:marLeft w:val="0"/>
      <w:marRight w:val="0"/>
      <w:marTop w:val="0"/>
      <w:marBottom w:val="0"/>
      <w:divBdr>
        <w:top w:val="none" w:sz="0" w:space="0" w:color="auto"/>
        <w:left w:val="none" w:sz="0" w:space="0" w:color="auto"/>
        <w:bottom w:val="none" w:sz="0" w:space="0" w:color="auto"/>
        <w:right w:val="none" w:sz="0" w:space="0" w:color="auto"/>
      </w:divBdr>
    </w:div>
    <w:div w:id="244926090">
      <w:bodyDiv w:val="1"/>
      <w:marLeft w:val="0"/>
      <w:marRight w:val="0"/>
      <w:marTop w:val="0"/>
      <w:marBottom w:val="0"/>
      <w:divBdr>
        <w:top w:val="none" w:sz="0" w:space="0" w:color="auto"/>
        <w:left w:val="none" w:sz="0" w:space="0" w:color="auto"/>
        <w:bottom w:val="none" w:sz="0" w:space="0" w:color="auto"/>
        <w:right w:val="none" w:sz="0" w:space="0" w:color="auto"/>
      </w:divBdr>
    </w:div>
    <w:div w:id="245192253">
      <w:bodyDiv w:val="1"/>
      <w:marLeft w:val="0"/>
      <w:marRight w:val="0"/>
      <w:marTop w:val="0"/>
      <w:marBottom w:val="0"/>
      <w:divBdr>
        <w:top w:val="none" w:sz="0" w:space="0" w:color="auto"/>
        <w:left w:val="none" w:sz="0" w:space="0" w:color="auto"/>
        <w:bottom w:val="none" w:sz="0" w:space="0" w:color="auto"/>
        <w:right w:val="none" w:sz="0" w:space="0" w:color="auto"/>
      </w:divBdr>
    </w:div>
    <w:div w:id="245696569">
      <w:bodyDiv w:val="1"/>
      <w:marLeft w:val="0"/>
      <w:marRight w:val="0"/>
      <w:marTop w:val="0"/>
      <w:marBottom w:val="0"/>
      <w:divBdr>
        <w:top w:val="none" w:sz="0" w:space="0" w:color="auto"/>
        <w:left w:val="none" w:sz="0" w:space="0" w:color="auto"/>
        <w:bottom w:val="none" w:sz="0" w:space="0" w:color="auto"/>
        <w:right w:val="none" w:sz="0" w:space="0" w:color="auto"/>
      </w:divBdr>
    </w:div>
    <w:div w:id="245771074">
      <w:bodyDiv w:val="1"/>
      <w:marLeft w:val="0"/>
      <w:marRight w:val="0"/>
      <w:marTop w:val="0"/>
      <w:marBottom w:val="0"/>
      <w:divBdr>
        <w:top w:val="none" w:sz="0" w:space="0" w:color="auto"/>
        <w:left w:val="none" w:sz="0" w:space="0" w:color="auto"/>
        <w:bottom w:val="none" w:sz="0" w:space="0" w:color="auto"/>
        <w:right w:val="none" w:sz="0" w:space="0" w:color="auto"/>
      </w:divBdr>
    </w:div>
    <w:div w:id="246303999">
      <w:bodyDiv w:val="1"/>
      <w:marLeft w:val="0"/>
      <w:marRight w:val="0"/>
      <w:marTop w:val="0"/>
      <w:marBottom w:val="0"/>
      <w:divBdr>
        <w:top w:val="none" w:sz="0" w:space="0" w:color="auto"/>
        <w:left w:val="none" w:sz="0" w:space="0" w:color="auto"/>
        <w:bottom w:val="none" w:sz="0" w:space="0" w:color="auto"/>
        <w:right w:val="none" w:sz="0" w:space="0" w:color="auto"/>
      </w:divBdr>
    </w:div>
    <w:div w:id="246306681">
      <w:bodyDiv w:val="1"/>
      <w:marLeft w:val="0"/>
      <w:marRight w:val="0"/>
      <w:marTop w:val="0"/>
      <w:marBottom w:val="0"/>
      <w:divBdr>
        <w:top w:val="none" w:sz="0" w:space="0" w:color="auto"/>
        <w:left w:val="none" w:sz="0" w:space="0" w:color="auto"/>
        <w:bottom w:val="none" w:sz="0" w:space="0" w:color="auto"/>
        <w:right w:val="none" w:sz="0" w:space="0" w:color="auto"/>
      </w:divBdr>
    </w:div>
    <w:div w:id="246307718">
      <w:bodyDiv w:val="1"/>
      <w:marLeft w:val="0"/>
      <w:marRight w:val="0"/>
      <w:marTop w:val="0"/>
      <w:marBottom w:val="0"/>
      <w:divBdr>
        <w:top w:val="none" w:sz="0" w:space="0" w:color="auto"/>
        <w:left w:val="none" w:sz="0" w:space="0" w:color="auto"/>
        <w:bottom w:val="none" w:sz="0" w:space="0" w:color="auto"/>
        <w:right w:val="none" w:sz="0" w:space="0" w:color="auto"/>
      </w:divBdr>
    </w:div>
    <w:div w:id="246350508">
      <w:bodyDiv w:val="1"/>
      <w:marLeft w:val="0"/>
      <w:marRight w:val="0"/>
      <w:marTop w:val="0"/>
      <w:marBottom w:val="0"/>
      <w:divBdr>
        <w:top w:val="none" w:sz="0" w:space="0" w:color="auto"/>
        <w:left w:val="none" w:sz="0" w:space="0" w:color="auto"/>
        <w:bottom w:val="none" w:sz="0" w:space="0" w:color="auto"/>
        <w:right w:val="none" w:sz="0" w:space="0" w:color="auto"/>
      </w:divBdr>
    </w:div>
    <w:div w:id="246501001">
      <w:bodyDiv w:val="1"/>
      <w:marLeft w:val="0"/>
      <w:marRight w:val="0"/>
      <w:marTop w:val="0"/>
      <w:marBottom w:val="0"/>
      <w:divBdr>
        <w:top w:val="none" w:sz="0" w:space="0" w:color="auto"/>
        <w:left w:val="none" w:sz="0" w:space="0" w:color="auto"/>
        <w:bottom w:val="none" w:sz="0" w:space="0" w:color="auto"/>
        <w:right w:val="none" w:sz="0" w:space="0" w:color="auto"/>
      </w:divBdr>
    </w:div>
    <w:div w:id="247036968">
      <w:bodyDiv w:val="1"/>
      <w:marLeft w:val="0"/>
      <w:marRight w:val="0"/>
      <w:marTop w:val="0"/>
      <w:marBottom w:val="0"/>
      <w:divBdr>
        <w:top w:val="none" w:sz="0" w:space="0" w:color="auto"/>
        <w:left w:val="none" w:sz="0" w:space="0" w:color="auto"/>
        <w:bottom w:val="none" w:sz="0" w:space="0" w:color="auto"/>
        <w:right w:val="none" w:sz="0" w:space="0" w:color="auto"/>
      </w:divBdr>
    </w:div>
    <w:div w:id="247080452">
      <w:bodyDiv w:val="1"/>
      <w:marLeft w:val="0"/>
      <w:marRight w:val="0"/>
      <w:marTop w:val="0"/>
      <w:marBottom w:val="0"/>
      <w:divBdr>
        <w:top w:val="none" w:sz="0" w:space="0" w:color="auto"/>
        <w:left w:val="none" w:sz="0" w:space="0" w:color="auto"/>
        <w:bottom w:val="none" w:sz="0" w:space="0" w:color="auto"/>
        <w:right w:val="none" w:sz="0" w:space="0" w:color="auto"/>
      </w:divBdr>
    </w:div>
    <w:div w:id="247345693">
      <w:bodyDiv w:val="1"/>
      <w:marLeft w:val="0"/>
      <w:marRight w:val="0"/>
      <w:marTop w:val="0"/>
      <w:marBottom w:val="0"/>
      <w:divBdr>
        <w:top w:val="none" w:sz="0" w:space="0" w:color="auto"/>
        <w:left w:val="none" w:sz="0" w:space="0" w:color="auto"/>
        <w:bottom w:val="none" w:sz="0" w:space="0" w:color="auto"/>
        <w:right w:val="none" w:sz="0" w:space="0" w:color="auto"/>
      </w:divBdr>
    </w:div>
    <w:div w:id="249000723">
      <w:bodyDiv w:val="1"/>
      <w:marLeft w:val="0"/>
      <w:marRight w:val="0"/>
      <w:marTop w:val="0"/>
      <w:marBottom w:val="0"/>
      <w:divBdr>
        <w:top w:val="none" w:sz="0" w:space="0" w:color="auto"/>
        <w:left w:val="none" w:sz="0" w:space="0" w:color="auto"/>
        <w:bottom w:val="none" w:sz="0" w:space="0" w:color="auto"/>
        <w:right w:val="none" w:sz="0" w:space="0" w:color="auto"/>
      </w:divBdr>
    </w:div>
    <w:div w:id="249045613">
      <w:bodyDiv w:val="1"/>
      <w:marLeft w:val="0"/>
      <w:marRight w:val="0"/>
      <w:marTop w:val="0"/>
      <w:marBottom w:val="0"/>
      <w:divBdr>
        <w:top w:val="none" w:sz="0" w:space="0" w:color="auto"/>
        <w:left w:val="none" w:sz="0" w:space="0" w:color="auto"/>
        <w:bottom w:val="none" w:sz="0" w:space="0" w:color="auto"/>
        <w:right w:val="none" w:sz="0" w:space="0" w:color="auto"/>
      </w:divBdr>
    </w:div>
    <w:div w:id="249121898">
      <w:bodyDiv w:val="1"/>
      <w:marLeft w:val="0"/>
      <w:marRight w:val="0"/>
      <w:marTop w:val="0"/>
      <w:marBottom w:val="0"/>
      <w:divBdr>
        <w:top w:val="none" w:sz="0" w:space="0" w:color="auto"/>
        <w:left w:val="none" w:sz="0" w:space="0" w:color="auto"/>
        <w:bottom w:val="none" w:sz="0" w:space="0" w:color="auto"/>
        <w:right w:val="none" w:sz="0" w:space="0" w:color="auto"/>
      </w:divBdr>
    </w:div>
    <w:div w:id="251089647">
      <w:bodyDiv w:val="1"/>
      <w:marLeft w:val="0"/>
      <w:marRight w:val="0"/>
      <w:marTop w:val="0"/>
      <w:marBottom w:val="0"/>
      <w:divBdr>
        <w:top w:val="none" w:sz="0" w:space="0" w:color="auto"/>
        <w:left w:val="none" w:sz="0" w:space="0" w:color="auto"/>
        <w:bottom w:val="none" w:sz="0" w:space="0" w:color="auto"/>
        <w:right w:val="none" w:sz="0" w:space="0" w:color="auto"/>
      </w:divBdr>
    </w:div>
    <w:div w:id="251134059">
      <w:bodyDiv w:val="1"/>
      <w:marLeft w:val="0"/>
      <w:marRight w:val="0"/>
      <w:marTop w:val="0"/>
      <w:marBottom w:val="0"/>
      <w:divBdr>
        <w:top w:val="none" w:sz="0" w:space="0" w:color="auto"/>
        <w:left w:val="none" w:sz="0" w:space="0" w:color="auto"/>
        <w:bottom w:val="none" w:sz="0" w:space="0" w:color="auto"/>
        <w:right w:val="none" w:sz="0" w:space="0" w:color="auto"/>
      </w:divBdr>
    </w:div>
    <w:div w:id="251476784">
      <w:bodyDiv w:val="1"/>
      <w:marLeft w:val="0"/>
      <w:marRight w:val="0"/>
      <w:marTop w:val="0"/>
      <w:marBottom w:val="0"/>
      <w:divBdr>
        <w:top w:val="none" w:sz="0" w:space="0" w:color="auto"/>
        <w:left w:val="none" w:sz="0" w:space="0" w:color="auto"/>
        <w:bottom w:val="none" w:sz="0" w:space="0" w:color="auto"/>
        <w:right w:val="none" w:sz="0" w:space="0" w:color="auto"/>
      </w:divBdr>
    </w:div>
    <w:div w:id="252786679">
      <w:bodyDiv w:val="1"/>
      <w:marLeft w:val="0"/>
      <w:marRight w:val="0"/>
      <w:marTop w:val="0"/>
      <w:marBottom w:val="0"/>
      <w:divBdr>
        <w:top w:val="none" w:sz="0" w:space="0" w:color="auto"/>
        <w:left w:val="none" w:sz="0" w:space="0" w:color="auto"/>
        <w:bottom w:val="none" w:sz="0" w:space="0" w:color="auto"/>
        <w:right w:val="none" w:sz="0" w:space="0" w:color="auto"/>
      </w:divBdr>
    </w:div>
    <w:div w:id="253636238">
      <w:bodyDiv w:val="1"/>
      <w:marLeft w:val="0"/>
      <w:marRight w:val="0"/>
      <w:marTop w:val="0"/>
      <w:marBottom w:val="0"/>
      <w:divBdr>
        <w:top w:val="none" w:sz="0" w:space="0" w:color="auto"/>
        <w:left w:val="none" w:sz="0" w:space="0" w:color="auto"/>
        <w:bottom w:val="none" w:sz="0" w:space="0" w:color="auto"/>
        <w:right w:val="none" w:sz="0" w:space="0" w:color="auto"/>
      </w:divBdr>
    </w:div>
    <w:div w:id="253708925">
      <w:bodyDiv w:val="1"/>
      <w:marLeft w:val="0"/>
      <w:marRight w:val="0"/>
      <w:marTop w:val="0"/>
      <w:marBottom w:val="0"/>
      <w:divBdr>
        <w:top w:val="none" w:sz="0" w:space="0" w:color="auto"/>
        <w:left w:val="none" w:sz="0" w:space="0" w:color="auto"/>
        <w:bottom w:val="none" w:sz="0" w:space="0" w:color="auto"/>
        <w:right w:val="none" w:sz="0" w:space="0" w:color="auto"/>
      </w:divBdr>
    </w:div>
    <w:div w:id="254363537">
      <w:bodyDiv w:val="1"/>
      <w:marLeft w:val="0"/>
      <w:marRight w:val="0"/>
      <w:marTop w:val="0"/>
      <w:marBottom w:val="0"/>
      <w:divBdr>
        <w:top w:val="none" w:sz="0" w:space="0" w:color="auto"/>
        <w:left w:val="none" w:sz="0" w:space="0" w:color="auto"/>
        <w:bottom w:val="none" w:sz="0" w:space="0" w:color="auto"/>
        <w:right w:val="none" w:sz="0" w:space="0" w:color="auto"/>
      </w:divBdr>
    </w:div>
    <w:div w:id="255406922">
      <w:bodyDiv w:val="1"/>
      <w:marLeft w:val="0"/>
      <w:marRight w:val="0"/>
      <w:marTop w:val="0"/>
      <w:marBottom w:val="0"/>
      <w:divBdr>
        <w:top w:val="none" w:sz="0" w:space="0" w:color="auto"/>
        <w:left w:val="none" w:sz="0" w:space="0" w:color="auto"/>
        <w:bottom w:val="none" w:sz="0" w:space="0" w:color="auto"/>
        <w:right w:val="none" w:sz="0" w:space="0" w:color="auto"/>
      </w:divBdr>
    </w:div>
    <w:div w:id="255671800">
      <w:bodyDiv w:val="1"/>
      <w:marLeft w:val="0"/>
      <w:marRight w:val="0"/>
      <w:marTop w:val="0"/>
      <w:marBottom w:val="0"/>
      <w:divBdr>
        <w:top w:val="none" w:sz="0" w:space="0" w:color="auto"/>
        <w:left w:val="none" w:sz="0" w:space="0" w:color="auto"/>
        <w:bottom w:val="none" w:sz="0" w:space="0" w:color="auto"/>
        <w:right w:val="none" w:sz="0" w:space="0" w:color="auto"/>
      </w:divBdr>
    </w:div>
    <w:div w:id="255750700">
      <w:bodyDiv w:val="1"/>
      <w:marLeft w:val="0"/>
      <w:marRight w:val="0"/>
      <w:marTop w:val="0"/>
      <w:marBottom w:val="0"/>
      <w:divBdr>
        <w:top w:val="none" w:sz="0" w:space="0" w:color="auto"/>
        <w:left w:val="none" w:sz="0" w:space="0" w:color="auto"/>
        <w:bottom w:val="none" w:sz="0" w:space="0" w:color="auto"/>
        <w:right w:val="none" w:sz="0" w:space="0" w:color="auto"/>
      </w:divBdr>
    </w:div>
    <w:div w:id="256064250">
      <w:bodyDiv w:val="1"/>
      <w:marLeft w:val="0"/>
      <w:marRight w:val="0"/>
      <w:marTop w:val="0"/>
      <w:marBottom w:val="0"/>
      <w:divBdr>
        <w:top w:val="none" w:sz="0" w:space="0" w:color="auto"/>
        <w:left w:val="none" w:sz="0" w:space="0" w:color="auto"/>
        <w:bottom w:val="none" w:sz="0" w:space="0" w:color="auto"/>
        <w:right w:val="none" w:sz="0" w:space="0" w:color="auto"/>
      </w:divBdr>
    </w:div>
    <w:div w:id="257562628">
      <w:bodyDiv w:val="1"/>
      <w:marLeft w:val="0"/>
      <w:marRight w:val="0"/>
      <w:marTop w:val="0"/>
      <w:marBottom w:val="0"/>
      <w:divBdr>
        <w:top w:val="none" w:sz="0" w:space="0" w:color="auto"/>
        <w:left w:val="none" w:sz="0" w:space="0" w:color="auto"/>
        <w:bottom w:val="none" w:sz="0" w:space="0" w:color="auto"/>
        <w:right w:val="none" w:sz="0" w:space="0" w:color="auto"/>
      </w:divBdr>
    </w:div>
    <w:div w:id="258758978">
      <w:bodyDiv w:val="1"/>
      <w:marLeft w:val="0"/>
      <w:marRight w:val="0"/>
      <w:marTop w:val="0"/>
      <w:marBottom w:val="0"/>
      <w:divBdr>
        <w:top w:val="none" w:sz="0" w:space="0" w:color="auto"/>
        <w:left w:val="none" w:sz="0" w:space="0" w:color="auto"/>
        <w:bottom w:val="none" w:sz="0" w:space="0" w:color="auto"/>
        <w:right w:val="none" w:sz="0" w:space="0" w:color="auto"/>
      </w:divBdr>
    </w:div>
    <w:div w:id="259261438">
      <w:bodyDiv w:val="1"/>
      <w:marLeft w:val="0"/>
      <w:marRight w:val="0"/>
      <w:marTop w:val="0"/>
      <w:marBottom w:val="0"/>
      <w:divBdr>
        <w:top w:val="none" w:sz="0" w:space="0" w:color="auto"/>
        <w:left w:val="none" w:sz="0" w:space="0" w:color="auto"/>
        <w:bottom w:val="none" w:sz="0" w:space="0" w:color="auto"/>
        <w:right w:val="none" w:sz="0" w:space="0" w:color="auto"/>
      </w:divBdr>
    </w:div>
    <w:div w:id="259290368">
      <w:bodyDiv w:val="1"/>
      <w:marLeft w:val="0"/>
      <w:marRight w:val="0"/>
      <w:marTop w:val="0"/>
      <w:marBottom w:val="0"/>
      <w:divBdr>
        <w:top w:val="none" w:sz="0" w:space="0" w:color="auto"/>
        <w:left w:val="none" w:sz="0" w:space="0" w:color="auto"/>
        <w:bottom w:val="none" w:sz="0" w:space="0" w:color="auto"/>
        <w:right w:val="none" w:sz="0" w:space="0" w:color="auto"/>
      </w:divBdr>
    </w:div>
    <w:div w:id="259486627">
      <w:bodyDiv w:val="1"/>
      <w:marLeft w:val="0"/>
      <w:marRight w:val="0"/>
      <w:marTop w:val="0"/>
      <w:marBottom w:val="0"/>
      <w:divBdr>
        <w:top w:val="none" w:sz="0" w:space="0" w:color="auto"/>
        <w:left w:val="none" w:sz="0" w:space="0" w:color="auto"/>
        <w:bottom w:val="none" w:sz="0" w:space="0" w:color="auto"/>
        <w:right w:val="none" w:sz="0" w:space="0" w:color="auto"/>
      </w:divBdr>
    </w:div>
    <w:div w:id="260456996">
      <w:bodyDiv w:val="1"/>
      <w:marLeft w:val="0"/>
      <w:marRight w:val="0"/>
      <w:marTop w:val="0"/>
      <w:marBottom w:val="0"/>
      <w:divBdr>
        <w:top w:val="none" w:sz="0" w:space="0" w:color="auto"/>
        <w:left w:val="none" w:sz="0" w:space="0" w:color="auto"/>
        <w:bottom w:val="none" w:sz="0" w:space="0" w:color="auto"/>
        <w:right w:val="none" w:sz="0" w:space="0" w:color="auto"/>
      </w:divBdr>
    </w:div>
    <w:div w:id="260576828">
      <w:bodyDiv w:val="1"/>
      <w:marLeft w:val="0"/>
      <w:marRight w:val="0"/>
      <w:marTop w:val="0"/>
      <w:marBottom w:val="0"/>
      <w:divBdr>
        <w:top w:val="none" w:sz="0" w:space="0" w:color="auto"/>
        <w:left w:val="none" w:sz="0" w:space="0" w:color="auto"/>
        <w:bottom w:val="none" w:sz="0" w:space="0" w:color="auto"/>
        <w:right w:val="none" w:sz="0" w:space="0" w:color="auto"/>
      </w:divBdr>
    </w:div>
    <w:div w:id="260646038">
      <w:bodyDiv w:val="1"/>
      <w:marLeft w:val="0"/>
      <w:marRight w:val="0"/>
      <w:marTop w:val="0"/>
      <w:marBottom w:val="0"/>
      <w:divBdr>
        <w:top w:val="none" w:sz="0" w:space="0" w:color="auto"/>
        <w:left w:val="none" w:sz="0" w:space="0" w:color="auto"/>
        <w:bottom w:val="none" w:sz="0" w:space="0" w:color="auto"/>
        <w:right w:val="none" w:sz="0" w:space="0" w:color="auto"/>
      </w:divBdr>
    </w:div>
    <w:div w:id="260915978">
      <w:bodyDiv w:val="1"/>
      <w:marLeft w:val="0"/>
      <w:marRight w:val="0"/>
      <w:marTop w:val="0"/>
      <w:marBottom w:val="0"/>
      <w:divBdr>
        <w:top w:val="none" w:sz="0" w:space="0" w:color="auto"/>
        <w:left w:val="none" w:sz="0" w:space="0" w:color="auto"/>
        <w:bottom w:val="none" w:sz="0" w:space="0" w:color="auto"/>
        <w:right w:val="none" w:sz="0" w:space="0" w:color="auto"/>
      </w:divBdr>
    </w:div>
    <w:div w:id="261304174">
      <w:bodyDiv w:val="1"/>
      <w:marLeft w:val="0"/>
      <w:marRight w:val="0"/>
      <w:marTop w:val="0"/>
      <w:marBottom w:val="0"/>
      <w:divBdr>
        <w:top w:val="none" w:sz="0" w:space="0" w:color="auto"/>
        <w:left w:val="none" w:sz="0" w:space="0" w:color="auto"/>
        <w:bottom w:val="none" w:sz="0" w:space="0" w:color="auto"/>
        <w:right w:val="none" w:sz="0" w:space="0" w:color="auto"/>
      </w:divBdr>
    </w:div>
    <w:div w:id="261306428">
      <w:bodyDiv w:val="1"/>
      <w:marLeft w:val="0"/>
      <w:marRight w:val="0"/>
      <w:marTop w:val="0"/>
      <w:marBottom w:val="0"/>
      <w:divBdr>
        <w:top w:val="none" w:sz="0" w:space="0" w:color="auto"/>
        <w:left w:val="none" w:sz="0" w:space="0" w:color="auto"/>
        <w:bottom w:val="none" w:sz="0" w:space="0" w:color="auto"/>
        <w:right w:val="none" w:sz="0" w:space="0" w:color="auto"/>
      </w:divBdr>
    </w:div>
    <w:div w:id="261450582">
      <w:bodyDiv w:val="1"/>
      <w:marLeft w:val="0"/>
      <w:marRight w:val="0"/>
      <w:marTop w:val="0"/>
      <w:marBottom w:val="0"/>
      <w:divBdr>
        <w:top w:val="none" w:sz="0" w:space="0" w:color="auto"/>
        <w:left w:val="none" w:sz="0" w:space="0" w:color="auto"/>
        <w:bottom w:val="none" w:sz="0" w:space="0" w:color="auto"/>
        <w:right w:val="none" w:sz="0" w:space="0" w:color="auto"/>
      </w:divBdr>
    </w:div>
    <w:div w:id="261767044">
      <w:bodyDiv w:val="1"/>
      <w:marLeft w:val="0"/>
      <w:marRight w:val="0"/>
      <w:marTop w:val="0"/>
      <w:marBottom w:val="0"/>
      <w:divBdr>
        <w:top w:val="none" w:sz="0" w:space="0" w:color="auto"/>
        <w:left w:val="none" w:sz="0" w:space="0" w:color="auto"/>
        <w:bottom w:val="none" w:sz="0" w:space="0" w:color="auto"/>
        <w:right w:val="none" w:sz="0" w:space="0" w:color="auto"/>
      </w:divBdr>
    </w:div>
    <w:div w:id="261838527">
      <w:bodyDiv w:val="1"/>
      <w:marLeft w:val="0"/>
      <w:marRight w:val="0"/>
      <w:marTop w:val="0"/>
      <w:marBottom w:val="0"/>
      <w:divBdr>
        <w:top w:val="none" w:sz="0" w:space="0" w:color="auto"/>
        <w:left w:val="none" w:sz="0" w:space="0" w:color="auto"/>
        <w:bottom w:val="none" w:sz="0" w:space="0" w:color="auto"/>
        <w:right w:val="none" w:sz="0" w:space="0" w:color="auto"/>
      </w:divBdr>
    </w:div>
    <w:div w:id="261845526">
      <w:bodyDiv w:val="1"/>
      <w:marLeft w:val="0"/>
      <w:marRight w:val="0"/>
      <w:marTop w:val="0"/>
      <w:marBottom w:val="0"/>
      <w:divBdr>
        <w:top w:val="none" w:sz="0" w:space="0" w:color="auto"/>
        <w:left w:val="none" w:sz="0" w:space="0" w:color="auto"/>
        <w:bottom w:val="none" w:sz="0" w:space="0" w:color="auto"/>
        <w:right w:val="none" w:sz="0" w:space="0" w:color="auto"/>
      </w:divBdr>
    </w:div>
    <w:div w:id="261883474">
      <w:bodyDiv w:val="1"/>
      <w:marLeft w:val="0"/>
      <w:marRight w:val="0"/>
      <w:marTop w:val="0"/>
      <w:marBottom w:val="0"/>
      <w:divBdr>
        <w:top w:val="none" w:sz="0" w:space="0" w:color="auto"/>
        <w:left w:val="none" w:sz="0" w:space="0" w:color="auto"/>
        <w:bottom w:val="none" w:sz="0" w:space="0" w:color="auto"/>
        <w:right w:val="none" w:sz="0" w:space="0" w:color="auto"/>
      </w:divBdr>
    </w:div>
    <w:div w:id="262342929">
      <w:bodyDiv w:val="1"/>
      <w:marLeft w:val="0"/>
      <w:marRight w:val="0"/>
      <w:marTop w:val="0"/>
      <w:marBottom w:val="0"/>
      <w:divBdr>
        <w:top w:val="none" w:sz="0" w:space="0" w:color="auto"/>
        <w:left w:val="none" w:sz="0" w:space="0" w:color="auto"/>
        <w:bottom w:val="none" w:sz="0" w:space="0" w:color="auto"/>
        <w:right w:val="none" w:sz="0" w:space="0" w:color="auto"/>
      </w:divBdr>
    </w:div>
    <w:div w:id="263618260">
      <w:bodyDiv w:val="1"/>
      <w:marLeft w:val="0"/>
      <w:marRight w:val="0"/>
      <w:marTop w:val="0"/>
      <w:marBottom w:val="0"/>
      <w:divBdr>
        <w:top w:val="none" w:sz="0" w:space="0" w:color="auto"/>
        <w:left w:val="none" w:sz="0" w:space="0" w:color="auto"/>
        <w:bottom w:val="none" w:sz="0" w:space="0" w:color="auto"/>
        <w:right w:val="none" w:sz="0" w:space="0" w:color="auto"/>
      </w:divBdr>
    </w:div>
    <w:div w:id="264190735">
      <w:bodyDiv w:val="1"/>
      <w:marLeft w:val="0"/>
      <w:marRight w:val="0"/>
      <w:marTop w:val="0"/>
      <w:marBottom w:val="0"/>
      <w:divBdr>
        <w:top w:val="none" w:sz="0" w:space="0" w:color="auto"/>
        <w:left w:val="none" w:sz="0" w:space="0" w:color="auto"/>
        <w:bottom w:val="none" w:sz="0" w:space="0" w:color="auto"/>
        <w:right w:val="none" w:sz="0" w:space="0" w:color="auto"/>
      </w:divBdr>
    </w:div>
    <w:div w:id="265383993">
      <w:bodyDiv w:val="1"/>
      <w:marLeft w:val="0"/>
      <w:marRight w:val="0"/>
      <w:marTop w:val="0"/>
      <w:marBottom w:val="0"/>
      <w:divBdr>
        <w:top w:val="none" w:sz="0" w:space="0" w:color="auto"/>
        <w:left w:val="none" w:sz="0" w:space="0" w:color="auto"/>
        <w:bottom w:val="none" w:sz="0" w:space="0" w:color="auto"/>
        <w:right w:val="none" w:sz="0" w:space="0" w:color="auto"/>
      </w:divBdr>
    </w:div>
    <w:div w:id="265425152">
      <w:bodyDiv w:val="1"/>
      <w:marLeft w:val="0"/>
      <w:marRight w:val="0"/>
      <w:marTop w:val="0"/>
      <w:marBottom w:val="0"/>
      <w:divBdr>
        <w:top w:val="none" w:sz="0" w:space="0" w:color="auto"/>
        <w:left w:val="none" w:sz="0" w:space="0" w:color="auto"/>
        <w:bottom w:val="none" w:sz="0" w:space="0" w:color="auto"/>
        <w:right w:val="none" w:sz="0" w:space="0" w:color="auto"/>
      </w:divBdr>
    </w:div>
    <w:div w:id="265888553">
      <w:bodyDiv w:val="1"/>
      <w:marLeft w:val="0"/>
      <w:marRight w:val="0"/>
      <w:marTop w:val="0"/>
      <w:marBottom w:val="0"/>
      <w:divBdr>
        <w:top w:val="none" w:sz="0" w:space="0" w:color="auto"/>
        <w:left w:val="none" w:sz="0" w:space="0" w:color="auto"/>
        <w:bottom w:val="none" w:sz="0" w:space="0" w:color="auto"/>
        <w:right w:val="none" w:sz="0" w:space="0" w:color="auto"/>
      </w:divBdr>
    </w:div>
    <w:div w:id="266236889">
      <w:bodyDiv w:val="1"/>
      <w:marLeft w:val="0"/>
      <w:marRight w:val="0"/>
      <w:marTop w:val="0"/>
      <w:marBottom w:val="0"/>
      <w:divBdr>
        <w:top w:val="none" w:sz="0" w:space="0" w:color="auto"/>
        <w:left w:val="none" w:sz="0" w:space="0" w:color="auto"/>
        <w:bottom w:val="none" w:sz="0" w:space="0" w:color="auto"/>
        <w:right w:val="none" w:sz="0" w:space="0" w:color="auto"/>
      </w:divBdr>
    </w:div>
    <w:div w:id="266356171">
      <w:bodyDiv w:val="1"/>
      <w:marLeft w:val="0"/>
      <w:marRight w:val="0"/>
      <w:marTop w:val="0"/>
      <w:marBottom w:val="0"/>
      <w:divBdr>
        <w:top w:val="none" w:sz="0" w:space="0" w:color="auto"/>
        <w:left w:val="none" w:sz="0" w:space="0" w:color="auto"/>
        <w:bottom w:val="none" w:sz="0" w:space="0" w:color="auto"/>
        <w:right w:val="none" w:sz="0" w:space="0" w:color="auto"/>
      </w:divBdr>
    </w:div>
    <w:div w:id="266423350">
      <w:bodyDiv w:val="1"/>
      <w:marLeft w:val="0"/>
      <w:marRight w:val="0"/>
      <w:marTop w:val="0"/>
      <w:marBottom w:val="0"/>
      <w:divBdr>
        <w:top w:val="none" w:sz="0" w:space="0" w:color="auto"/>
        <w:left w:val="none" w:sz="0" w:space="0" w:color="auto"/>
        <w:bottom w:val="none" w:sz="0" w:space="0" w:color="auto"/>
        <w:right w:val="none" w:sz="0" w:space="0" w:color="auto"/>
      </w:divBdr>
    </w:div>
    <w:div w:id="267005743">
      <w:bodyDiv w:val="1"/>
      <w:marLeft w:val="0"/>
      <w:marRight w:val="0"/>
      <w:marTop w:val="0"/>
      <w:marBottom w:val="0"/>
      <w:divBdr>
        <w:top w:val="none" w:sz="0" w:space="0" w:color="auto"/>
        <w:left w:val="none" w:sz="0" w:space="0" w:color="auto"/>
        <w:bottom w:val="none" w:sz="0" w:space="0" w:color="auto"/>
        <w:right w:val="none" w:sz="0" w:space="0" w:color="auto"/>
      </w:divBdr>
    </w:div>
    <w:div w:id="267928919">
      <w:bodyDiv w:val="1"/>
      <w:marLeft w:val="0"/>
      <w:marRight w:val="0"/>
      <w:marTop w:val="0"/>
      <w:marBottom w:val="0"/>
      <w:divBdr>
        <w:top w:val="none" w:sz="0" w:space="0" w:color="auto"/>
        <w:left w:val="none" w:sz="0" w:space="0" w:color="auto"/>
        <w:bottom w:val="none" w:sz="0" w:space="0" w:color="auto"/>
        <w:right w:val="none" w:sz="0" w:space="0" w:color="auto"/>
      </w:divBdr>
    </w:div>
    <w:div w:id="268195434">
      <w:bodyDiv w:val="1"/>
      <w:marLeft w:val="0"/>
      <w:marRight w:val="0"/>
      <w:marTop w:val="0"/>
      <w:marBottom w:val="0"/>
      <w:divBdr>
        <w:top w:val="none" w:sz="0" w:space="0" w:color="auto"/>
        <w:left w:val="none" w:sz="0" w:space="0" w:color="auto"/>
        <w:bottom w:val="none" w:sz="0" w:space="0" w:color="auto"/>
        <w:right w:val="none" w:sz="0" w:space="0" w:color="auto"/>
      </w:divBdr>
    </w:div>
    <w:div w:id="268781559">
      <w:bodyDiv w:val="1"/>
      <w:marLeft w:val="0"/>
      <w:marRight w:val="0"/>
      <w:marTop w:val="0"/>
      <w:marBottom w:val="0"/>
      <w:divBdr>
        <w:top w:val="none" w:sz="0" w:space="0" w:color="auto"/>
        <w:left w:val="none" w:sz="0" w:space="0" w:color="auto"/>
        <w:bottom w:val="none" w:sz="0" w:space="0" w:color="auto"/>
        <w:right w:val="none" w:sz="0" w:space="0" w:color="auto"/>
      </w:divBdr>
    </w:div>
    <w:div w:id="269434610">
      <w:bodyDiv w:val="1"/>
      <w:marLeft w:val="0"/>
      <w:marRight w:val="0"/>
      <w:marTop w:val="0"/>
      <w:marBottom w:val="0"/>
      <w:divBdr>
        <w:top w:val="none" w:sz="0" w:space="0" w:color="auto"/>
        <w:left w:val="none" w:sz="0" w:space="0" w:color="auto"/>
        <w:bottom w:val="none" w:sz="0" w:space="0" w:color="auto"/>
        <w:right w:val="none" w:sz="0" w:space="0" w:color="auto"/>
      </w:divBdr>
    </w:div>
    <w:div w:id="269551413">
      <w:bodyDiv w:val="1"/>
      <w:marLeft w:val="0"/>
      <w:marRight w:val="0"/>
      <w:marTop w:val="0"/>
      <w:marBottom w:val="0"/>
      <w:divBdr>
        <w:top w:val="none" w:sz="0" w:space="0" w:color="auto"/>
        <w:left w:val="none" w:sz="0" w:space="0" w:color="auto"/>
        <w:bottom w:val="none" w:sz="0" w:space="0" w:color="auto"/>
        <w:right w:val="none" w:sz="0" w:space="0" w:color="auto"/>
      </w:divBdr>
    </w:div>
    <w:div w:id="269704588">
      <w:bodyDiv w:val="1"/>
      <w:marLeft w:val="0"/>
      <w:marRight w:val="0"/>
      <w:marTop w:val="0"/>
      <w:marBottom w:val="0"/>
      <w:divBdr>
        <w:top w:val="none" w:sz="0" w:space="0" w:color="auto"/>
        <w:left w:val="none" w:sz="0" w:space="0" w:color="auto"/>
        <w:bottom w:val="none" w:sz="0" w:space="0" w:color="auto"/>
        <w:right w:val="none" w:sz="0" w:space="0" w:color="auto"/>
      </w:divBdr>
    </w:div>
    <w:div w:id="269706351">
      <w:bodyDiv w:val="1"/>
      <w:marLeft w:val="0"/>
      <w:marRight w:val="0"/>
      <w:marTop w:val="0"/>
      <w:marBottom w:val="0"/>
      <w:divBdr>
        <w:top w:val="none" w:sz="0" w:space="0" w:color="auto"/>
        <w:left w:val="none" w:sz="0" w:space="0" w:color="auto"/>
        <w:bottom w:val="none" w:sz="0" w:space="0" w:color="auto"/>
        <w:right w:val="none" w:sz="0" w:space="0" w:color="auto"/>
      </w:divBdr>
    </w:div>
    <w:div w:id="270481345">
      <w:bodyDiv w:val="1"/>
      <w:marLeft w:val="0"/>
      <w:marRight w:val="0"/>
      <w:marTop w:val="0"/>
      <w:marBottom w:val="0"/>
      <w:divBdr>
        <w:top w:val="none" w:sz="0" w:space="0" w:color="auto"/>
        <w:left w:val="none" w:sz="0" w:space="0" w:color="auto"/>
        <w:bottom w:val="none" w:sz="0" w:space="0" w:color="auto"/>
        <w:right w:val="none" w:sz="0" w:space="0" w:color="auto"/>
      </w:divBdr>
    </w:div>
    <w:div w:id="270551052">
      <w:bodyDiv w:val="1"/>
      <w:marLeft w:val="0"/>
      <w:marRight w:val="0"/>
      <w:marTop w:val="0"/>
      <w:marBottom w:val="0"/>
      <w:divBdr>
        <w:top w:val="none" w:sz="0" w:space="0" w:color="auto"/>
        <w:left w:val="none" w:sz="0" w:space="0" w:color="auto"/>
        <w:bottom w:val="none" w:sz="0" w:space="0" w:color="auto"/>
        <w:right w:val="none" w:sz="0" w:space="0" w:color="auto"/>
      </w:divBdr>
    </w:div>
    <w:div w:id="270557002">
      <w:bodyDiv w:val="1"/>
      <w:marLeft w:val="0"/>
      <w:marRight w:val="0"/>
      <w:marTop w:val="0"/>
      <w:marBottom w:val="0"/>
      <w:divBdr>
        <w:top w:val="none" w:sz="0" w:space="0" w:color="auto"/>
        <w:left w:val="none" w:sz="0" w:space="0" w:color="auto"/>
        <w:bottom w:val="none" w:sz="0" w:space="0" w:color="auto"/>
        <w:right w:val="none" w:sz="0" w:space="0" w:color="auto"/>
      </w:divBdr>
    </w:div>
    <w:div w:id="270745035">
      <w:bodyDiv w:val="1"/>
      <w:marLeft w:val="0"/>
      <w:marRight w:val="0"/>
      <w:marTop w:val="0"/>
      <w:marBottom w:val="0"/>
      <w:divBdr>
        <w:top w:val="none" w:sz="0" w:space="0" w:color="auto"/>
        <w:left w:val="none" w:sz="0" w:space="0" w:color="auto"/>
        <w:bottom w:val="none" w:sz="0" w:space="0" w:color="auto"/>
        <w:right w:val="none" w:sz="0" w:space="0" w:color="auto"/>
      </w:divBdr>
    </w:div>
    <w:div w:id="270819659">
      <w:bodyDiv w:val="1"/>
      <w:marLeft w:val="0"/>
      <w:marRight w:val="0"/>
      <w:marTop w:val="0"/>
      <w:marBottom w:val="0"/>
      <w:divBdr>
        <w:top w:val="none" w:sz="0" w:space="0" w:color="auto"/>
        <w:left w:val="none" w:sz="0" w:space="0" w:color="auto"/>
        <w:bottom w:val="none" w:sz="0" w:space="0" w:color="auto"/>
        <w:right w:val="none" w:sz="0" w:space="0" w:color="auto"/>
      </w:divBdr>
    </w:div>
    <w:div w:id="271473947">
      <w:bodyDiv w:val="1"/>
      <w:marLeft w:val="0"/>
      <w:marRight w:val="0"/>
      <w:marTop w:val="0"/>
      <w:marBottom w:val="0"/>
      <w:divBdr>
        <w:top w:val="none" w:sz="0" w:space="0" w:color="auto"/>
        <w:left w:val="none" w:sz="0" w:space="0" w:color="auto"/>
        <w:bottom w:val="none" w:sz="0" w:space="0" w:color="auto"/>
        <w:right w:val="none" w:sz="0" w:space="0" w:color="auto"/>
      </w:divBdr>
    </w:div>
    <w:div w:id="271669329">
      <w:bodyDiv w:val="1"/>
      <w:marLeft w:val="0"/>
      <w:marRight w:val="0"/>
      <w:marTop w:val="0"/>
      <w:marBottom w:val="0"/>
      <w:divBdr>
        <w:top w:val="none" w:sz="0" w:space="0" w:color="auto"/>
        <w:left w:val="none" w:sz="0" w:space="0" w:color="auto"/>
        <w:bottom w:val="none" w:sz="0" w:space="0" w:color="auto"/>
        <w:right w:val="none" w:sz="0" w:space="0" w:color="auto"/>
      </w:divBdr>
    </w:div>
    <w:div w:id="271672755">
      <w:bodyDiv w:val="1"/>
      <w:marLeft w:val="0"/>
      <w:marRight w:val="0"/>
      <w:marTop w:val="0"/>
      <w:marBottom w:val="0"/>
      <w:divBdr>
        <w:top w:val="none" w:sz="0" w:space="0" w:color="auto"/>
        <w:left w:val="none" w:sz="0" w:space="0" w:color="auto"/>
        <w:bottom w:val="none" w:sz="0" w:space="0" w:color="auto"/>
        <w:right w:val="none" w:sz="0" w:space="0" w:color="auto"/>
      </w:divBdr>
    </w:div>
    <w:div w:id="271864051">
      <w:bodyDiv w:val="1"/>
      <w:marLeft w:val="0"/>
      <w:marRight w:val="0"/>
      <w:marTop w:val="0"/>
      <w:marBottom w:val="0"/>
      <w:divBdr>
        <w:top w:val="none" w:sz="0" w:space="0" w:color="auto"/>
        <w:left w:val="none" w:sz="0" w:space="0" w:color="auto"/>
        <w:bottom w:val="none" w:sz="0" w:space="0" w:color="auto"/>
        <w:right w:val="none" w:sz="0" w:space="0" w:color="auto"/>
      </w:divBdr>
    </w:div>
    <w:div w:id="271936240">
      <w:bodyDiv w:val="1"/>
      <w:marLeft w:val="0"/>
      <w:marRight w:val="0"/>
      <w:marTop w:val="0"/>
      <w:marBottom w:val="0"/>
      <w:divBdr>
        <w:top w:val="none" w:sz="0" w:space="0" w:color="auto"/>
        <w:left w:val="none" w:sz="0" w:space="0" w:color="auto"/>
        <w:bottom w:val="none" w:sz="0" w:space="0" w:color="auto"/>
        <w:right w:val="none" w:sz="0" w:space="0" w:color="auto"/>
      </w:divBdr>
    </w:div>
    <w:div w:id="272831261">
      <w:bodyDiv w:val="1"/>
      <w:marLeft w:val="0"/>
      <w:marRight w:val="0"/>
      <w:marTop w:val="0"/>
      <w:marBottom w:val="0"/>
      <w:divBdr>
        <w:top w:val="none" w:sz="0" w:space="0" w:color="auto"/>
        <w:left w:val="none" w:sz="0" w:space="0" w:color="auto"/>
        <w:bottom w:val="none" w:sz="0" w:space="0" w:color="auto"/>
        <w:right w:val="none" w:sz="0" w:space="0" w:color="auto"/>
      </w:divBdr>
    </w:div>
    <w:div w:id="273250292">
      <w:bodyDiv w:val="1"/>
      <w:marLeft w:val="0"/>
      <w:marRight w:val="0"/>
      <w:marTop w:val="0"/>
      <w:marBottom w:val="0"/>
      <w:divBdr>
        <w:top w:val="none" w:sz="0" w:space="0" w:color="auto"/>
        <w:left w:val="none" w:sz="0" w:space="0" w:color="auto"/>
        <w:bottom w:val="none" w:sz="0" w:space="0" w:color="auto"/>
        <w:right w:val="none" w:sz="0" w:space="0" w:color="auto"/>
      </w:divBdr>
    </w:div>
    <w:div w:id="273485579">
      <w:bodyDiv w:val="1"/>
      <w:marLeft w:val="0"/>
      <w:marRight w:val="0"/>
      <w:marTop w:val="0"/>
      <w:marBottom w:val="0"/>
      <w:divBdr>
        <w:top w:val="none" w:sz="0" w:space="0" w:color="auto"/>
        <w:left w:val="none" w:sz="0" w:space="0" w:color="auto"/>
        <w:bottom w:val="none" w:sz="0" w:space="0" w:color="auto"/>
        <w:right w:val="none" w:sz="0" w:space="0" w:color="auto"/>
      </w:divBdr>
    </w:div>
    <w:div w:id="274096958">
      <w:bodyDiv w:val="1"/>
      <w:marLeft w:val="0"/>
      <w:marRight w:val="0"/>
      <w:marTop w:val="0"/>
      <w:marBottom w:val="0"/>
      <w:divBdr>
        <w:top w:val="none" w:sz="0" w:space="0" w:color="auto"/>
        <w:left w:val="none" w:sz="0" w:space="0" w:color="auto"/>
        <w:bottom w:val="none" w:sz="0" w:space="0" w:color="auto"/>
        <w:right w:val="none" w:sz="0" w:space="0" w:color="auto"/>
      </w:divBdr>
    </w:div>
    <w:div w:id="274795394">
      <w:bodyDiv w:val="1"/>
      <w:marLeft w:val="0"/>
      <w:marRight w:val="0"/>
      <w:marTop w:val="0"/>
      <w:marBottom w:val="0"/>
      <w:divBdr>
        <w:top w:val="none" w:sz="0" w:space="0" w:color="auto"/>
        <w:left w:val="none" w:sz="0" w:space="0" w:color="auto"/>
        <w:bottom w:val="none" w:sz="0" w:space="0" w:color="auto"/>
        <w:right w:val="none" w:sz="0" w:space="0" w:color="auto"/>
      </w:divBdr>
    </w:div>
    <w:div w:id="274945472">
      <w:bodyDiv w:val="1"/>
      <w:marLeft w:val="0"/>
      <w:marRight w:val="0"/>
      <w:marTop w:val="0"/>
      <w:marBottom w:val="0"/>
      <w:divBdr>
        <w:top w:val="none" w:sz="0" w:space="0" w:color="auto"/>
        <w:left w:val="none" w:sz="0" w:space="0" w:color="auto"/>
        <w:bottom w:val="none" w:sz="0" w:space="0" w:color="auto"/>
        <w:right w:val="none" w:sz="0" w:space="0" w:color="auto"/>
      </w:divBdr>
    </w:div>
    <w:div w:id="274991765">
      <w:bodyDiv w:val="1"/>
      <w:marLeft w:val="0"/>
      <w:marRight w:val="0"/>
      <w:marTop w:val="0"/>
      <w:marBottom w:val="0"/>
      <w:divBdr>
        <w:top w:val="none" w:sz="0" w:space="0" w:color="auto"/>
        <w:left w:val="none" w:sz="0" w:space="0" w:color="auto"/>
        <w:bottom w:val="none" w:sz="0" w:space="0" w:color="auto"/>
        <w:right w:val="none" w:sz="0" w:space="0" w:color="auto"/>
      </w:divBdr>
    </w:div>
    <w:div w:id="275136107">
      <w:bodyDiv w:val="1"/>
      <w:marLeft w:val="0"/>
      <w:marRight w:val="0"/>
      <w:marTop w:val="0"/>
      <w:marBottom w:val="0"/>
      <w:divBdr>
        <w:top w:val="none" w:sz="0" w:space="0" w:color="auto"/>
        <w:left w:val="none" w:sz="0" w:space="0" w:color="auto"/>
        <w:bottom w:val="none" w:sz="0" w:space="0" w:color="auto"/>
        <w:right w:val="none" w:sz="0" w:space="0" w:color="auto"/>
      </w:divBdr>
    </w:div>
    <w:div w:id="275215674">
      <w:bodyDiv w:val="1"/>
      <w:marLeft w:val="0"/>
      <w:marRight w:val="0"/>
      <w:marTop w:val="0"/>
      <w:marBottom w:val="0"/>
      <w:divBdr>
        <w:top w:val="none" w:sz="0" w:space="0" w:color="auto"/>
        <w:left w:val="none" w:sz="0" w:space="0" w:color="auto"/>
        <w:bottom w:val="none" w:sz="0" w:space="0" w:color="auto"/>
        <w:right w:val="none" w:sz="0" w:space="0" w:color="auto"/>
      </w:divBdr>
    </w:div>
    <w:div w:id="275866225">
      <w:bodyDiv w:val="1"/>
      <w:marLeft w:val="0"/>
      <w:marRight w:val="0"/>
      <w:marTop w:val="0"/>
      <w:marBottom w:val="0"/>
      <w:divBdr>
        <w:top w:val="none" w:sz="0" w:space="0" w:color="auto"/>
        <w:left w:val="none" w:sz="0" w:space="0" w:color="auto"/>
        <w:bottom w:val="none" w:sz="0" w:space="0" w:color="auto"/>
        <w:right w:val="none" w:sz="0" w:space="0" w:color="auto"/>
      </w:divBdr>
    </w:div>
    <w:div w:id="276453796">
      <w:bodyDiv w:val="1"/>
      <w:marLeft w:val="0"/>
      <w:marRight w:val="0"/>
      <w:marTop w:val="0"/>
      <w:marBottom w:val="0"/>
      <w:divBdr>
        <w:top w:val="none" w:sz="0" w:space="0" w:color="auto"/>
        <w:left w:val="none" w:sz="0" w:space="0" w:color="auto"/>
        <w:bottom w:val="none" w:sz="0" w:space="0" w:color="auto"/>
        <w:right w:val="none" w:sz="0" w:space="0" w:color="auto"/>
      </w:divBdr>
    </w:div>
    <w:div w:id="276527463">
      <w:bodyDiv w:val="1"/>
      <w:marLeft w:val="0"/>
      <w:marRight w:val="0"/>
      <w:marTop w:val="0"/>
      <w:marBottom w:val="0"/>
      <w:divBdr>
        <w:top w:val="none" w:sz="0" w:space="0" w:color="auto"/>
        <w:left w:val="none" w:sz="0" w:space="0" w:color="auto"/>
        <w:bottom w:val="none" w:sz="0" w:space="0" w:color="auto"/>
        <w:right w:val="none" w:sz="0" w:space="0" w:color="auto"/>
      </w:divBdr>
    </w:div>
    <w:div w:id="276911409">
      <w:bodyDiv w:val="1"/>
      <w:marLeft w:val="0"/>
      <w:marRight w:val="0"/>
      <w:marTop w:val="0"/>
      <w:marBottom w:val="0"/>
      <w:divBdr>
        <w:top w:val="none" w:sz="0" w:space="0" w:color="auto"/>
        <w:left w:val="none" w:sz="0" w:space="0" w:color="auto"/>
        <w:bottom w:val="none" w:sz="0" w:space="0" w:color="auto"/>
        <w:right w:val="none" w:sz="0" w:space="0" w:color="auto"/>
      </w:divBdr>
    </w:div>
    <w:div w:id="276986607">
      <w:bodyDiv w:val="1"/>
      <w:marLeft w:val="0"/>
      <w:marRight w:val="0"/>
      <w:marTop w:val="0"/>
      <w:marBottom w:val="0"/>
      <w:divBdr>
        <w:top w:val="none" w:sz="0" w:space="0" w:color="auto"/>
        <w:left w:val="none" w:sz="0" w:space="0" w:color="auto"/>
        <w:bottom w:val="none" w:sz="0" w:space="0" w:color="auto"/>
        <w:right w:val="none" w:sz="0" w:space="0" w:color="auto"/>
      </w:divBdr>
    </w:div>
    <w:div w:id="277102815">
      <w:bodyDiv w:val="1"/>
      <w:marLeft w:val="0"/>
      <w:marRight w:val="0"/>
      <w:marTop w:val="0"/>
      <w:marBottom w:val="0"/>
      <w:divBdr>
        <w:top w:val="none" w:sz="0" w:space="0" w:color="auto"/>
        <w:left w:val="none" w:sz="0" w:space="0" w:color="auto"/>
        <w:bottom w:val="none" w:sz="0" w:space="0" w:color="auto"/>
        <w:right w:val="none" w:sz="0" w:space="0" w:color="auto"/>
      </w:divBdr>
    </w:div>
    <w:div w:id="277416475">
      <w:bodyDiv w:val="1"/>
      <w:marLeft w:val="0"/>
      <w:marRight w:val="0"/>
      <w:marTop w:val="0"/>
      <w:marBottom w:val="0"/>
      <w:divBdr>
        <w:top w:val="none" w:sz="0" w:space="0" w:color="auto"/>
        <w:left w:val="none" w:sz="0" w:space="0" w:color="auto"/>
        <w:bottom w:val="none" w:sz="0" w:space="0" w:color="auto"/>
        <w:right w:val="none" w:sz="0" w:space="0" w:color="auto"/>
      </w:divBdr>
    </w:div>
    <w:div w:id="277446226">
      <w:bodyDiv w:val="1"/>
      <w:marLeft w:val="0"/>
      <w:marRight w:val="0"/>
      <w:marTop w:val="0"/>
      <w:marBottom w:val="0"/>
      <w:divBdr>
        <w:top w:val="none" w:sz="0" w:space="0" w:color="auto"/>
        <w:left w:val="none" w:sz="0" w:space="0" w:color="auto"/>
        <w:bottom w:val="none" w:sz="0" w:space="0" w:color="auto"/>
        <w:right w:val="none" w:sz="0" w:space="0" w:color="auto"/>
      </w:divBdr>
    </w:div>
    <w:div w:id="277756929">
      <w:bodyDiv w:val="1"/>
      <w:marLeft w:val="0"/>
      <w:marRight w:val="0"/>
      <w:marTop w:val="0"/>
      <w:marBottom w:val="0"/>
      <w:divBdr>
        <w:top w:val="none" w:sz="0" w:space="0" w:color="auto"/>
        <w:left w:val="none" w:sz="0" w:space="0" w:color="auto"/>
        <w:bottom w:val="none" w:sz="0" w:space="0" w:color="auto"/>
        <w:right w:val="none" w:sz="0" w:space="0" w:color="auto"/>
      </w:divBdr>
    </w:div>
    <w:div w:id="278028386">
      <w:bodyDiv w:val="1"/>
      <w:marLeft w:val="0"/>
      <w:marRight w:val="0"/>
      <w:marTop w:val="0"/>
      <w:marBottom w:val="0"/>
      <w:divBdr>
        <w:top w:val="none" w:sz="0" w:space="0" w:color="auto"/>
        <w:left w:val="none" w:sz="0" w:space="0" w:color="auto"/>
        <w:bottom w:val="none" w:sz="0" w:space="0" w:color="auto"/>
        <w:right w:val="none" w:sz="0" w:space="0" w:color="auto"/>
      </w:divBdr>
    </w:div>
    <w:div w:id="278462876">
      <w:bodyDiv w:val="1"/>
      <w:marLeft w:val="0"/>
      <w:marRight w:val="0"/>
      <w:marTop w:val="0"/>
      <w:marBottom w:val="0"/>
      <w:divBdr>
        <w:top w:val="none" w:sz="0" w:space="0" w:color="auto"/>
        <w:left w:val="none" w:sz="0" w:space="0" w:color="auto"/>
        <w:bottom w:val="none" w:sz="0" w:space="0" w:color="auto"/>
        <w:right w:val="none" w:sz="0" w:space="0" w:color="auto"/>
      </w:divBdr>
    </w:div>
    <w:div w:id="278685951">
      <w:bodyDiv w:val="1"/>
      <w:marLeft w:val="0"/>
      <w:marRight w:val="0"/>
      <w:marTop w:val="0"/>
      <w:marBottom w:val="0"/>
      <w:divBdr>
        <w:top w:val="none" w:sz="0" w:space="0" w:color="auto"/>
        <w:left w:val="none" w:sz="0" w:space="0" w:color="auto"/>
        <w:bottom w:val="none" w:sz="0" w:space="0" w:color="auto"/>
        <w:right w:val="none" w:sz="0" w:space="0" w:color="auto"/>
      </w:divBdr>
    </w:div>
    <w:div w:id="278991687">
      <w:bodyDiv w:val="1"/>
      <w:marLeft w:val="0"/>
      <w:marRight w:val="0"/>
      <w:marTop w:val="0"/>
      <w:marBottom w:val="0"/>
      <w:divBdr>
        <w:top w:val="none" w:sz="0" w:space="0" w:color="auto"/>
        <w:left w:val="none" w:sz="0" w:space="0" w:color="auto"/>
        <w:bottom w:val="none" w:sz="0" w:space="0" w:color="auto"/>
        <w:right w:val="none" w:sz="0" w:space="0" w:color="auto"/>
      </w:divBdr>
    </w:div>
    <w:div w:id="279267929">
      <w:bodyDiv w:val="1"/>
      <w:marLeft w:val="0"/>
      <w:marRight w:val="0"/>
      <w:marTop w:val="0"/>
      <w:marBottom w:val="0"/>
      <w:divBdr>
        <w:top w:val="none" w:sz="0" w:space="0" w:color="auto"/>
        <w:left w:val="none" w:sz="0" w:space="0" w:color="auto"/>
        <w:bottom w:val="none" w:sz="0" w:space="0" w:color="auto"/>
        <w:right w:val="none" w:sz="0" w:space="0" w:color="auto"/>
      </w:divBdr>
    </w:div>
    <w:div w:id="279647563">
      <w:bodyDiv w:val="1"/>
      <w:marLeft w:val="0"/>
      <w:marRight w:val="0"/>
      <w:marTop w:val="0"/>
      <w:marBottom w:val="0"/>
      <w:divBdr>
        <w:top w:val="none" w:sz="0" w:space="0" w:color="auto"/>
        <w:left w:val="none" w:sz="0" w:space="0" w:color="auto"/>
        <w:bottom w:val="none" w:sz="0" w:space="0" w:color="auto"/>
        <w:right w:val="none" w:sz="0" w:space="0" w:color="auto"/>
      </w:divBdr>
    </w:div>
    <w:div w:id="279999315">
      <w:bodyDiv w:val="1"/>
      <w:marLeft w:val="0"/>
      <w:marRight w:val="0"/>
      <w:marTop w:val="0"/>
      <w:marBottom w:val="0"/>
      <w:divBdr>
        <w:top w:val="none" w:sz="0" w:space="0" w:color="auto"/>
        <w:left w:val="none" w:sz="0" w:space="0" w:color="auto"/>
        <w:bottom w:val="none" w:sz="0" w:space="0" w:color="auto"/>
        <w:right w:val="none" w:sz="0" w:space="0" w:color="auto"/>
      </w:divBdr>
    </w:div>
    <w:div w:id="280234411">
      <w:bodyDiv w:val="1"/>
      <w:marLeft w:val="0"/>
      <w:marRight w:val="0"/>
      <w:marTop w:val="0"/>
      <w:marBottom w:val="0"/>
      <w:divBdr>
        <w:top w:val="none" w:sz="0" w:space="0" w:color="auto"/>
        <w:left w:val="none" w:sz="0" w:space="0" w:color="auto"/>
        <w:bottom w:val="none" w:sz="0" w:space="0" w:color="auto"/>
        <w:right w:val="none" w:sz="0" w:space="0" w:color="auto"/>
      </w:divBdr>
    </w:div>
    <w:div w:id="280573255">
      <w:bodyDiv w:val="1"/>
      <w:marLeft w:val="0"/>
      <w:marRight w:val="0"/>
      <w:marTop w:val="0"/>
      <w:marBottom w:val="0"/>
      <w:divBdr>
        <w:top w:val="none" w:sz="0" w:space="0" w:color="auto"/>
        <w:left w:val="none" w:sz="0" w:space="0" w:color="auto"/>
        <w:bottom w:val="none" w:sz="0" w:space="0" w:color="auto"/>
        <w:right w:val="none" w:sz="0" w:space="0" w:color="auto"/>
      </w:divBdr>
    </w:div>
    <w:div w:id="280692210">
      <w:bodyDiv w:val="1"/>
      <w:marLeft w:val="0"/>
      <w:marRight w:val="0"/>
      <w:marTop w:val="0"/>
      <w:marBottom w:val="0"/>
      <w:divBdr>
        <w:top w:val="none" w:sz="0" w:space="0" w:color="auto"/>
        <w:left w:val="none" w:sz="0" w:space="0" w:color="auto"/>
        <w:bottom w:val="none" w:sz="0" w:space="0" w:color="auto"/>
        <w:right w:val="none" w:sz="0" w:space="0" w:color="auto"/>
      </w:divBdr>
    </w:div>
    <w:div w:id="281035063">
      <w:bodyDiv w:val="1"/>
      <w:marLeft w:val="0"/>
      <w:marRight w:val="0"/>
      <w:marTop w:val="0"/>
      <w:marBottom w:val="0"/>
      <w:divBdr>
        <w:top w:val="none" w:sz="0" w:space="0" w:color="auto"/>
        <w:left w:val="none" w:sz="0" w:space="0" w:color="auto"/>
        <w:bottom w:val="none" w:sz="0" w:space="0" w:color="auto"/>
        <w:right w:val="none" w:sz="0" w:space="0" w:color="auto"/>
      </w:divBdr>
    </w:div>
    <w:div w:id="281150401">
      <w:bodyDiv w:val="1"/>
      <w:marLeft w:val="0"/>
      <w:marRight w:val="0"/>
      <w:marTop w:val="0"/>
      <w:marBottom w:val="0"/>
      <w:divBdr>
        <w:top w:val="none" w:sz="0" w:space="0" w:color="auto"/>
        <w:left w:val="none" w:sz="0" w:space="0" w:color="auto"/>
        <w:bottom w:val="none" w:sz="0" w:space="0" w:color="auto"/>
        <w:right w:val="none" w:sz="0" w:space="0" w:color="auto"/>
      </w:divBdr>
    </w:div>
    <w:div w:id="281420178">
      <w:bodyDiv w:val="1"/>
      <w:marLeft w:val="0"/>
      <w:marRight w:val="0"/>
      <w:marTop w:val="0"/>
      <w:marBottom w:val="0"/>
      <w:divBdr>
        <w:top w:val="none" w:sz="0" w:space="0" w:color="auto"/>
        <w:left w:val="none" w:sz="0" w:space="0" w:color="auto"/>
        <w:bottom w:val="none" w:sz="0" w:space="0" w:color="auto"/>
        <w:right w:val="none" w:sz="0" w:space="0" w:color="auto"/>
      </w:divBdr>
    </w:div>
    <w:div w:id="281572444">
      <w:bodyDiv w:val="1"/>
      <w:marLeft w:val="0"/>
      <w:marRight w:val="0"/>
      <w:marTop w:val="0"/>
      <w:marBottom w:val="0"/>
      <w:divBdr>
        <w:top w:val="none" w:sz="0" w:space="0" w:color="auto"/>
        <w:left w:val="none" w:sz="0" w:space="0" w:color="auto"/>
        <w:bottom w:val="none" w:sz="0" w:space="0" w:color="auto"/>
        <w:right w:val="none" w:sz="0" w:space="0" w:color="auto"/>
      </w:divBdr>
    </w:div>
    <w:div w:id="281618076">
      <w:bodyDiv w:val="1"/>
      <w:marLeft w:val="0"/>
      <w:marRight w:val="0"/>
      <w:marTop w:val="0"/>
      <w:marBottom w:val="0"/>
      <w:divBdr>
        <w:top w:val="none" w:sz="0" w:space="0" w:color="auto"/>
        <w:left w:val="none" w:sz="0" w:space="0" w:color="auto"/>
        <w:bottom w:val="none" w:sz="0" w:space="0" w:color="auto"/>
        <w:right w:val="none" w:sz="0" w:space="0" w:color="auto"/>
      </w:divBdr>
    </w:div>
    <w:div w:id="282005151">
      <w:bodyDiv w:val="1"/>
      <w:marLeft w:val="0"/>
      <w:marRight w:val="0"/>
      <w:marTop w:val="0"/>
      <w:marBottom w:val="0"/>
      <w:divBdr>
        <w:top w:val="none" w:sz="0" w:space="0" w:color="auto"/>
        <w:left w:val="none" w:sz="0" w:space="0" w:color="auto"/>
        <w:bottom w:val="none" w:sz="0" w:space="0" w:color="auto"/>
        <w:right w:val="none" w:sz="0" w:space="0" w:color="auto"/>
      </w:divBdr>
    </w:div>
    <w:div w:id="282736874">
      <w:bodyDiv w:val="1"/>
      <w:marLeft w:val="0"/>
      <w:marRight w:val="0"/>
      <w:marTop w:val="0"/>
      <w:marBottom w:val="0"/>
      <w:divBdr>
        <w:top w:val="none" w:sz="0" w:space="0" w:color="auto"/>
        <w:left w:val="none" w:sz="0" w:space="0" w:color="auto"/>
        <w:bottom w:val="none" w:sz="0" w:space="0" w:color="auto"/>
        <w:right w:val="none" w:sz="0" w:space="0" w:color="auto"/>
      </w:divBdr>
    </w:div>
    <w:div w:id="282880509">
      <w:bodyDiv w:val="1"/>
      <w:marLeft w:val="0"/>
      <w:marRight w:val="0"/>
      <w:marTop w:val="0"/>
      <w:marBottom w:val="0"/>
      <w:divBdr>
        <w:top w:val="none" w:sz="0" w:space="0" w:color="auto"/>
        <w:left w:val="none" w:sz="0" w:space="0" w:color="auto"/>
        <w:bottom w:val="none" w:sz="0" w:space="0" w:color="auto"/>
        <w:right w:val="none" w:sz="0" w:space="0" w:color="auto"/>
      </w:divBdr>
    </w:div>
    <w:div w:id="283773470">
      <w:bodyDiv w:val="1"/>
      <w:marLeft w:val="0"/>
      <w:marRight w:val="0"/>
      <w:marTop w:val="0"/>
      <w:marBottom w:val="0"/>
      <w:divBdr>
        <w:top w:val="none" w:sz="0" w:space="0" w:color="auto"/>
        <w:left w:val="none" w:sz="0" w:space="0" w:color="auto"/>
        <w:bottom w:val="none" w:sz="0" w:space="0" w:color="auto"/>
        <w:right w:val="none" w:sz="0" w:space="0" w:color="auto"/>
      </w:divBdr>
    </w:div>
    <w:div w:id="284122883">
      <w:bodyDiv w:val="1"/>
      <w:marLeft w:val="0"/>
      <w:marRight w:val="0"/>
      <w:marTop w:val="0"/>
      <w:marBottom w:val="0"/>
      <w:divBdr>
        <w:top w:val="none" w:sz="0" w:space="0" w:color="auto"/>
        <w:left w:val="none" w:sz="0" w:space="0" w:color="auto"/>
        <w:bottom w:val="none" w:sz="0" w:space="0" w:color="auto"/>
        <w:right w:val="none" w:sz="0" w:space="0" w:color="auto"/>
      </w:divBdr>
    </w:div>
    <w:div w:id="284628905">
      <w:bodyDiv w:val="1"/>
      <w:marLeft w:val="0"/>
      <w:marRight w:val="0"/>
      <w:marTop w:val="0"/>
      <w:marBottom w:val="0"/>
      <w:divBdr>
        <w:top w:val="none" w:sz="0" w:space="0" w:color="auto"/>
        <w:left w:val="none" w:sz="0" w:space="0" w:color="auto"/>
        <w:bottom w:val="none" w:sz="0" w:space="0" w:color="auto"/>
        <w:right w:val="none" w:sz="0" w:space="0" w:color="auto"/>
      </w:divBdr>
    </w:div>
    <w:div w:id="284655403">
      <w:bodyDiv w:val="1"/>
      <w:marLeft w:val="0"/>
      <w:marRight w:val="0"/>
      <w:marTop w:val="0"/>
      <w:marBottom w:val="0"/>
      <w:divBdr>
        <w:top w:val="none" w:sz="0" w:space="0" w:color="auto"/>
        <w:left w:val="none" w:sz="0" w:space="0" w:color="auto"/>
        <w:bottom w:val="none" w:sz="0" w:space="0" w:color="auto"/>
        <w:right w:val="none" w:sz="0" w:space="0" w:color="auto"/>
      </w:divBdr>
    </w:div>
    <w:div w:id="284699810">
      <w:bodyDiv w:val="1"/>
      <w:marLeft w:val="0"/>
      <w:marRight w:val="0"/>
      <w:marTop w:val="0"/>
      <w:marBottom w:val="0"/>
      <w:divBdr>
        <w:top w:val="none" w:sz="0" w:space="0" w:color="auto"/>
        <w:left w:val="none" w:sz="0" w:space="0" w:color="auto"/>
        <w:bottom w:val="none" w:sz="0" w:space="0" w:color="auto"/>
        <w:right w:val="none" w:sz="0" w:space="0" w:color="auto"/>
      </w:divBdr>
    </w:div>
    <w:div w:id="286010624">
      <w:bodyDiv w:val="1"/>
      <w:marLeft w:val="0"/>
      <w:marRight w:val="0"/>
      <w:marTop w:val="0"/>
      <w:marBottom w:val="0"/>
      <w:divBdr>
        <w:top w:val="none" w:sz="0" w:space="0" w:color="auto"/>
        <w:left w:val="none" w:sz="0" w:space="0" w:color="auto"/>
        <w:bottom w:val="none" w:sz="0" w:space="0" w:color="auto"/>
        <w:right w:val="none" w:sz="0" w:space="0" w:color="auto"/>
      </w:divBdr>
    </w:div>
    <w:div w:id="286201226">
      <w:bodyDiv w:val="1"/>
      <w:marLeft w:val="0"/>
      <w:marRight w:val="0"/>
      <w:marTop w:val="0"/>
      <w:marBottom w:val="0"/>
      <w:divBdr>
        <w:top w:val="none" w:sz="0" w:space="0" w:color="auto"/>
        <w:left w:val="none" w:sz="0" w:space="0" w:color="auto"/>
        <w:bottom w:val="none" w:sz="0" w:space="0" w:color="auto"/>
        <w:right w:val="none" w:sz="0" w:space="0" w:color="auto"/>
      </w:divBdr>
    </w:div>
    <w:div w:id="286546255">
      <w:bodyDiv w:val="1"/>
      <w:marLeft w:val="0"/>
      <w:marRight w:val="0"/>
      <w:marTop w:val="0"/>
      <w:marBottom w:val="0"/>
      <w:divBdr>
        <w:top w:val="none" w:sz="0" w:space="0" w:color="auto"/>
        <w:left w:val="none" w:sz="0" w:space="0" w:color="auto"/>
        <w:bottom w:val="none" w:sz="0" w:space="0" w:color="auto"/>
        <w:right w:val="none" w:sz="0" w:space="0" w:color="auto"/>
      </w:divBdr>
    </w:div>
    <w:div w:id="287929503">
      <w:bodyDiv w:val="1"/>
      <w:marLeft w:val="0"/>
      <w:marRight w:val="0"/>
      <w:marTop w:val="0"/>
      <w:marBottom w:val="0"/>
      <w:divBdr>
        <w:top w:val="none" w:sz="0" w:space="0" w:color="auto"/>
        <w:left w:val="none" w:sz="0" w:space="0" w:color="auto"/>
        <w:bottom w:val="none" w:sz="0" w:space="0" w:color="auto"/>
        <w:right w:val="none" w:sz="0" w:space="0" w:color="auto"/>
      </w:divBdr>
    </w:div>
    <w:div w:id="287971816">
      <w:bodyDiv w:val="1"/>
      <w:marLeft w:val="0"/>
      <w:marRight w:val="0"/>
      <w:marTop w:val="0"/>
      <w:marBottom w:val="0"/>
      <w:divBdr>
        <w:top w:val="none" w:sz="0" w:space="0" w:color="auto"/>
        <w:left w:val="none" w:sz="0" w:space="0" w:color="auto"/>
        <w:bottom w:val="none" w:sz="0" w:space="0" w:color="auto"/>
        <w:right w:val="none" w:sz="0" w:space="0" w:color="auto"/>
      </w:divBdr>
    </w:div>
    <w:div w:id="287977520">
      <w:bodyDiv w:val="1"/>
      <w:marLeft w:val="0"/>
      <w:marRight w:val="0"/>
      <w:marTop w:val="0"/>
      <w:marBottom w:val="0"/>
      <w:divBdr>
        <w:top w:val="none" w:sz="0" w:space="0" w:color="auto"/>
        <w:left w:val="none" w:sz="0" w:space="0" w:color="auto"/>
        <w:bottom w:val="none" w:sz="0" w:space="0" w:color="auto"/>
        <w:right w:val="none" w:sz="0" w:space="0" w:color="auto"/>
      </w:divBdr>
    </w:div>
    <w:div w:id="287981140">
      <w:bodyDiv w:val="1"/>
      <w:marLeft w:val="0"/>
      <w:marRight w:val="0"/>
      <w:marTop w:val="0"/>
      <w:marBottom w:val="0"/>
      <w:divBdr>
        <w:top w:val="none" w:sz="0" w:space="0" w:color="auto"/>
        <w:left w:val="none" w:sz="0" w:space="0" w:color="auto"/>
        <w:bottom w:val="none" w:sz="0" w:space="0" w:color="auto"/>
        <w:right w:val="none" w:sz="0" w:space="0" w:color="auto"/>
      </w:divBdr>
    </w:div>
    <w:div w:id="288559014">
      <w:bodyDiv w:val="1"/>
      <w:marLeft w:val="0"/>
      <w:marRight w:val="0"/>
      <w:marTop w:val="0"/>
      <w:marBottom w:val="0"/>
      <w:divBdr>
        <w:top w:val="none" w:sz="0" w:space="0" w:color="auto"/>
        <w:left w:val="none" w:sz="0" w:space="0" w:color="auto"/>
        <w:bottom w:val="none" w:sz="0" w:space="0" w:color="auto"/>
        <w:right w:val="none" w:sz="0" w:space="0" w:color="auto"/>
      </w:divBdr>
    </w:div>
    <w:div w:id="289092391">
      <w:bodyDiv w:val="1"/>
      <w:marLeft w:val="0"/>
      <w:marRight w:val="0"/>
      <w:marTop w:val="0"/>
      <w:marBottom w:val="0"/>
      <w:divBdr>
        <w:top w:val="none" w:sz="0" w:space="0" w:color="auto"/>
        <w:left w:val="none" w:sz="0" w:space="0" w:color="auto"/>
        <w:bottom w:val="none" w:sz="0" w:space="0" w:color="auto"/>
        <w:right w:val="none" w:sz="0" w:space="0" w:color="auto"/>
      </w:divBdr>
    </w:div>
    <w:div w:id="289284711">
      <w:bodyDiv w:val="1"/>
      <w:marLeft w:val="0"/>
      <w:marRight w:val="0"/>
      <w:marTop w:val="0"/>
      <w:marBottom w:val="0"/>
      <w:divBdr>
        <w:top w:val="none" w:sz="0" w:space="0" w:color="auto"/>
        <w:left w:val="none" w:sz="0" w:space="0" w:color="auto"/>
        <w:bottom w:val="none" w:sz="0" w:space="0" w:color="auto"/>
        <w:right w:val="none" w:sz="0" w:space="0" w:color="auto"/>
      </w:divBdr>
    </w:div>
    <w:div w:id="289747446">
      <w:bodyDiv w:val="1"/>
      <w:marLeft w:val="0"/>
      <w:marRight w:val="0"/>
      <w:marTop w:val="0"/>
      <w:marBottom w:val="0"/>
      <w:divBdr>
        <w:top w:val="none" w:sz="0" w:space="0" w:color="auto"/>
        <w:left w:val="none" w:sz="0" w:space="0" w:color="auto"/>
        <w:bottom w:val="none" w:sz="0" w:space="0" w:color="auto"/>
        <w:right w:val="none" w:sz="0" w:space="0" w:color="auto"/>
      </w:divBdr>
    </w:div>
    <w:div w:id="289939246">
      <w:bodyDiv w:val="1"/>
      <w:marLeft w:val="0"/>
      <w:marRight w:val="0"/>
      <w:marTop w:val="0"/>
      <w:marBottom w:val="0"/>
      <w:divBdr>
        <w:top w:val="none" w:sz="0" w:space="0" w:color="auto"/>
        <w:left w:val="none" w:sz="0" w:space="0" w:color="auto"/>
        <w:bottom w:val="none" w:sz="0" w:space="0" w:color="auto"/>
        <w:right w:val="none" w:sz="0" w:space="0" w:color="auto"/>
      </w:divBdr>
    </w:div>
    <w:div w:id="290016658">
      <w:bodyDiv w:val="1"/>
      <w:marLeft w:val="0"/>
      <w:marRight w:val="0"/>
      <w:marTop w:val="0"/>
      <w:marBottom w:val="0"/>
      <w:divBdr>
        <w:top w:val="none" w:sz="0" w:space="0" w:color="auto"/>
        <w:left w:val="none" w:sz="0" w:space="0" w:color="auto"/>
        <w:bottom w:val="none" w:sz="0" w:space="0" w:color="auto"/>
        <w:right w:val="none" w:sz="0" w:space="0" w:color="auto"/>
      </w:divBdr>
    </w:div>
    <w:div w:id="290331625">
      <w:bodyDiv w:val="1"/>
      <w:marLeft w:val="0"/>
      <w:marRight w:val="0"/>
      <w:marTop w:val="0"/>
      <w:marBottom w:val="0"/>
      <w:divBdr>
        <w:top w:val="none" w:sz="0" w:space="0" w:color="auto"/>
        <w:left w:val="none" w:sz="0" w:space="0" w:color="auto"/>
        <w:bottom w:val="none" w:sz="0" w:space="0" w:color="auto"/>
        <w:right w:val="none" w:sz="0" w:space="0" w:color="auto"/>
      </w:divBdr>
    </w:div>
    <w:div w:id="290476140">
      <w:bodyDiv w:val="1"/>
      <w:marLeft w:val="0"/>
      <w:marRight w:val="0"/>
      <w:marTop w:val="0"/>
      <w:marBottom w:val="0"/>
      <w:divBdr>
        <w:top w:val="none" w:sz="0" w:space="0" w:color="auto"/>
        <w:left w:val="none" w:sz="0" w:space="0" w:color="auto"/>
        <w:bottom w:val="none" w:sz="0" w:space="0" w:color="auto"/>
        <w:right w:val="none" w:sz="0" w:space="0" w:color="auto"/>
      </w:divBdr>
    </w:div>
    <w:div w:id="290789777">
      <w:bodyDiv w:val="1"/>
      <w:marLeft w:val="0"/>
      <w:marRight w:val="0"/>
      <w:marTop w:val="0"/>
      <w:marBottom w:val="0"/>
      <w:divBdr>
        <w:top w:val="none" w:sz="0" w:space="0" w:color="auto"/>
        <w:left w:val="none" w:sz="0" w:space="0" w:color="auto"/>
        <w:bottom w:val="none" w:sz="0" w:space="0" w:color="auto"/>
        <w:right w:val="none" w:sz="0" w:space="0" w:color="auto"/>
      </w:divBdr>
    </w:div>
    <w:div w:id="291326368">
      <w:bodyDiv w:val="1"/>
      <w:marLeft w:val="0"/>
      <w:marRight w:val="0"/>
      <w:marTop w:val="0"/>
      <w:marBottom w:val="0"/>
      <w:divBdr>
        <w:top w:val="none" w:sz="0" w:space="0" w:color="auto"/>
        <w:left w:val="none" w:sz="0" w:space="0" w:color="auto"/>
        <w:bottom w:val="none" w:sz="0" w:space="0" w:color="auto"/>
        <w:right w:val="none" w:sz="0" w:space="0" w:color="auto"/>
      </w:divBdr>
    </w:div>
    <w:div w:id="291794579">
      <w:bodyDiv w:val="1"/>
      <w:marLeft w:val="0"/>
      <w:marRight w:val="0"/>
      <w:marTop w:val="0"/>
      <w:marBottom w:val="0"/>
      <w:divBdr>
        <w:top w:val="none" w:sz="0" w:space="0" w:color="auto"/>
        <w:left w:val="none" w:sz="0" w:space="0" w:color="auto"/>
        <w:bottom w:val="none" w:sz="0" w:space="0" w:color="auto"/>
        <w:right w:val="none" w:sz="0" w:space="0" w:color="auto"/>
      </w:divBdr>
    </w:div>
    <w:div w:id="292028749">
      <w:bodyDiv w:val="1"/>
      <w:marLeft w:val="0"/>
      <w:marRight w:val="0"/>
      <w:marTop w:val="0"/>
      <w:marBottom w:val="0"/>
      <w:divBdr>
        <w:top w:val="none" w:sz="0" w:space="0" w:color="auto"/>
        <w:left w:val="none" w:sz="0" w:space="0" w:color="auto"/>
        <w:bottom w:val="none" w:sz="0" w:space="0" w:color="auto"/>
        <w:right w:val="none" w:sz="0" w:space="0" w:color="auto"/>
      </w:divBdr>
    </w:div>
    <w:div w:id="292247715">
      <w:bodyDiv w:val="1"/>
      <w:marLeft w:val="0"/>
      <w:marRight w:val="0"/>
      <w:marTop w:val="0"/>
      <w:marBottom w:val="0"/>
      <w:divBdr>
        <w:top w:val="none" w:sz="0" w:space="0" w:color="auto"/>
        <w:left w:val="none" w:sz="0" w:space="0" w:color="auto"/>
        <w:bottom w:val="none" w:sz="0" w:space="0" w:color="auto"/>
        <w:right w:val="none" w:sz="0" w:space="0" w:color="auto"/>
      </w:divBdr>
    </w:div>
    <w:div w:id="292835633">
      <w:bodyDiv w:val="1"/>
      <w:marLeft w:val="0"/>
      <w:marRight w:val="0"/>
      <w:marTop w:val="0"/>
      <w:marBottom w:val="0"/>
      <w:divBdr>
        <w:top w:val="none" w:sz="0" w:space="0" w:color="auto"/>
        <w:left w:val="none" w:sz="0" w:space="0" w:color="auto"/>
        <w:bottom w:val="none" w:sz="0" w:space="0" w:color="auto"/>
        <w:right w:val="none" w:sz="0" w:space="0" w:color="auto"/>
      </w:divBdr>
    </w:div>
    <w:div w:id="293147505">
      <w:bodyDiv w:val="1"/>
      <w:marLeft w:val="0"/>
      <w:marRight w:val="0"/>
      <w:marTop w:val="0"/>
      <w:marBottom w:val="0"/>
      <w:divBdr>
        <w:top w:val="none" w:sz="0" w:space="0" w:color="auto"/>
        <w:left w:val="none" w:sz="0" w:space="0" w:color="auto"/>
        <w:bottom w:val="none" w:sz="0" w:space="0" w:color="auto"/>
        <w:right w:val="none" w:sz="0" w:space="0" w:color="auto"/>
      </w:divBdr>
    </w:div>
    <w:div w:id="293490963">
      <w:bodyDiv w:val="1"/>
      <w:marLeft w:val="0"/>
      <w:marRight w:val="0"/>
      <w:marTop w:val="0"/>
      <w:marBottom w:val="0"/>
      <w:divBdr>
        <w:top w:val="none" w:sz="0" w:space="0" w:color="auto"/>
        <w:left w:val="none" w:sz="0" w:space="0" w:color="auto"/>
        <w:bottom w:val="none" w:sz="0" w:space="0" w:color="auto"/>
        <w:right w:val="none" w:sz="0" w:space="0" w:color="auto"/>
      </w:divBdr>
    </w:div>
    <w:div w:id="293754131">
      <w:bodyDiv w:val="1"/>
      <w:marLeft w:val="0"/>
      <w:marRight w:val="0"/>
      <w:marTop w:val="0"/>
      <w:marBottom w:val="0"/>
      <w:divBdr>
        <w:top w:val="none" w:sz="0" w:space="0" w:color="auto"/>
        <w:left w:val="none" w:sz="0" w:space="0" w:color="auto"/>
        <w:bottom w:val="none" w:sz="0" w:space="0" w:color="auto"/>
        <w:right w:val="none" w:sz="0" w:space="0" w:color="auto"/>
      </w:divBdr>
    </w:div>
    <w:div w:id="294409832">
      <w:bodyDiv w:val="1"/>
      <w:marLeft w:val="0"/>
      <w:marRight w:val="0"/>
      <w:marTop w:val="0"/>
      <w:marBottom w:val="0"/>
      <w:divBdr>
        <w:top w:val="none" w:sz="0" w:space="0" w:color="auto"/>
        <w:left w:val="none" w:sz="0" w:space="0" w:color="auto"/>
        <w:bottom w:val="none" w:sz="0" w:space="0" w:color="auto"/>
        <w:right w:val="none" w:sz="0" w:space="0" w:color="auto"/>
      </w:divBdr>
    </w:div>
    <w:div w:id="294601585">
      <w:bodyDiv w:val="1"/>
      <w:marLeft w:val="0"/>
      <w:marRight w:val="0"/>
      <w:marTop w:val="0"/>
      <w:marBottom w:val="0"/>
      <w:divBdr>
        <w:top w:val="none" w:sz="0" w:space="0" w:color="auto"/>
        <w:left w:val="none" w:sz="0" w:space="0" w:color="auto"/>
        <w:bottom w:val="none" w:sz="0" w:space="0" w:color="auto"/>
        <w:right w:val="none" w:sz="0" w:space="0" w:color="auto"/>
      </w:divBdr>
    </w:div>
    <w:div w:id="295187971">
      <w:bodyDiv w:val="1"/>
      <w:marLeft w:val="0"/>
      <w:marRight w:val="0"/>
      <w:marTop w:val="0"/>
      <w:marBottom w:val="0"/>
      <w:divBdr>
        <w:top w:val="none" w:sz="0" w:space="0" w:color="auto"/>
        <w:left w:val="none" w:sz="0" w:space="0" w:color="auto"/>
        <w:bottom w:val="none" w:sz="0" w:space="0" w:color="auto"/>
        <w:right w:val="none" w:sz="0" w:space="0" w:color="auto"/>
      </w:divBdr>
    </w:div>
    <w:div w:id="295334513">
      <w:bodyDiv w:val="1"/>
      <w:marLeft w:val="0"/>
      <w:marRight w:val="0"/>
      <w:marTop w:val="0"/>
      <w:marBottom w:val="0"/>
      <w:divBdr>
        <w:top w:val="none" w:sz="0" w:space="0" w:color="auto"/>
        <w:left w:val="none" w:sz="0" w:space="0" w:color="auto"/>
        <w:bottom w:val="none" w:sz="0" w:space="0" w:color="auto"/>
        <w:right w:val="none" w:sz="0" w:space="0" w:color="auto"/>
      </w:divBdr>
    </w:div>
    <w:div w:id="295377769">
      <w:bodyDiv w:val="1"/>
      <w:marLeft w:val="0"/>
      <w:marRight w:val="0"/>
      <w:marTop w:val="0"/>
      <w:marBottom w:val="0"/>
      <w:divBdr>
        <w:top w:val="none" w:sz="0" w:space="0" w:color="auto"/>
        <w:left w:val="none" w:sz="0" w:space="0" w:color="auto"/>
        <w:bottom w:val="none" w:sz="0" w:space="0" w:color="auto"/>
        <w:right w:val="none" w:sz="0" w:space="0" w:color="auto"/>
      </w:divBdr>
    </w:div>
    <w:div w:id="295721270">
      <w:bodyDiv w:val="1"/>
      <w:marLeft w:val="0"/>
      <w:marRight w:val="0"/>
      <w:marTop w:val="0"/>
      <w:marBottom w:val="0"/>
      <w:divBdr>
        <w:top w:val="none" w:sz="0" w:space="0" w:color="auto"/>
        <w:left w:val="none" w:sz="0" w:space="0" w:color="auto"/>
        <w:bottom w:val="none" w:sz="0" w:space="0" w:color="auto"/>
        <w:right w:val="none" w:sz="0" w:space="0" w:color="auto"/>
      </w:divBdr>
    </w:div>
    <w:div w:id="295840480">
      <w:bodyDiv w:val="1"/>
      <w:marLeft w:val="0"/>
      <w:marRight w:val="0"/>
      <w:marTop w:val="0"/>
      <w:marBottom w:val="0"/>
      <w:divBdr>
        <w:top w:val="none" w:sz="0" w:space="0" w:color="auto"/>
        <w:left w:val="none" w:sz="0" w:space="0" w:color="auto"/>
        <w:bottom w:val="none" w:sz="0" w:space="0" w:color="auto"/>
        <w:right w:val="none" w:sz="0" w:space="0" w:color="auto"/>
      </w:divBdr>
    </w:div>
    <w:div w:id="296228899">
      <w:bodyDiv w:val="1"/>
      <w:marLeft w:val="0"/>
      <w:marRight w:val="0"/>
      <w:marTop w:val="0"/>
      <w:marBottom w:val="0"/>
      <w:divBdr>
        <w:top w:val="none" w:sz="0" w:space="0" w:color="auto"/>
        <w:left w:val="none" w:sz="0" w:space="0" w:color="auto"/>
        <w:bottom w:val="none" w:sz="0" w:space="0" w:color="auto"/>
        <w:right w:val="none" w:sz="0" w:space="0" w:color="auto"/>
      </w:divBdr>
    </w:div>
    <w:div w:id="297032600">
      <w:bodyDiv w:val="1"/>
      <w:marLeft w:val="0"/>
      <w:marRight w:val="0"/>
      <w:marTop w:val="0"/>
      <w:marBottom w:val="0"/>
      <w:divBdr>
        <w:top w:val="none" w:sz="0" w:space="0" w:color="auto"/>
        <w:left w:val="none" w:sz="0" w:space="0" w:color="auto"/>
        <w:bottom w:val="none" w:sz="0" w:space="0" w:color="auto"/>
        <w:right w:val="none" w:sz="0" w:space="0" w:color="auto"/>
      </w:divBdr>
    </w:div>
    <w:div w:id="297347381">
      <w:bodyDiv w:val="1"/>
      <w:marLeft w:val="0"/>
      <w:marRight w:val="0"/>
      <w:marTop w:val="0"/>
      <w:marBottom w:val="0"/>
      <w:divBdr>
        <w:top w:val="none" w:sz="0" w:space="0" w:color="auto"/>
        <w:left w:val="none" w:sz="0" w:space="0" w:color="auto"/>
        <w:bottom w:val="none" w:sz="0" w:space="0" w:color="auto"/>
        <w:right w:val="none" w:sz="0" w:space="0" w:color="auto"/>
      </w:divBdr>
    </w:div>
    <w:div w:id="297612117">
      <w:bodyDiv w:val="1"/>
      <w:marLeft w:val="0"/>
      <w:marRight w:val="0"/>
      <w:marTop w:val="0"/>
      <w:marBottom w:val="0"/>
      <w:divBdr>
        <w:top w:val="none" w:sz="0" w:space="0" w:color="auto"/>
        <w:left w:val="none" w:sz="0" w:space="0" w:color="auto"/>
        <w:bottom w:val="none" w:sz="0" w:space="0" w:color="auto"/>
        <w:right w:val="none" w:sz="0" w:space="0" w:color="auto"/>
      </w:divBdr>
    </w:div>
    <w:div w:id="298269486">
      <w:bodyDiv w:val="1"/>
      <w:marLeft w:val="0"/>
      <w:marRight w:val="0"/>
      <w:marTop w:val="0"/>
      <w:marBottom w:val="0"/>
      <w:divBdr>
        <w:top w:val="none" w:sz="0" w:space="0" w:color="auto"/>
        <w:left w:val="none" w:sz="0" w:space="0" w:color="auto"/>
        <w:bottom w:val="none" w:sz="0" w:space="0" w:color="auto"/>
        <w:right w:val="none" w:sz="0" w:space="0" w:color="auto"/>
      </w:divBdr>
    </w:div>
    <w:div w:id="298343603">
      <w:bodyDiv w:val="1"/>
      <w:marLeft w:val="0"/>
      <w:marRight w:val="0"/>
      <w:marTop w:val="0"/>
      <w:marBottom w:val="0"/>
      <w:divBdr>
        <w:top w:val="none" w:sz="0" w:space="0" w:color="auto"/>
        <w:left w:val="none" w:sz="0" w:space="0" w:color="auto"/>
        <w:bottom w:val="none" w:sz="0" w:space="0" w:color="auto"/>
        <w:right w:val="none" w:sz="0" w:space="0" w:color="auto"/>
      </w:divBdr>
    </w:div>
    <w:div w:id="298996579">
      <w:bodyDiv w:val="1"/>
      <w:marLeft w:val="0"/>
      <w:marRight w:val="0"/>
      <w:marTop w:val="0"/>
      <w:marBottom w:val="0"/>
      <w:divBdr>
        <w:top w:val="none" w:sz="0" w:space="0" w:color="auto"/>
        <w:left w:val="none" w:sz="0" w:space="0" w:color="auto"/>
        <w:bottom w:val="none" w:sz="0" w:space="0" w:color="auto"/>
        <w:right w:val="none" w:sz="0" w:space="0" w:color="auto"/>
      </w:divBdr>
    </w:div>
    <w:div w:id="298998936">
      <w:bodyDiv w:val="1"/>
      <w:marLeft w:val="0"/>
      <w:marRight w:val="0"/>
      <w:marTop w:val="0"/>
      <w:marBottom w:val="0"/>
      <w:divBdr>
        <w:top w:val="none" w:sz="0" w:space="0" w:color="auto"/>
        <w:left w:val="none" w:sz="0" w:space="0" w:color="auto"/>
        <w:bottom w:val="none" w:sz="0" w:space="0" w:color="auto"/>
        <w:right w:val="none" w:sz="0" w:space="0" w:color="auto"/>
      </w:divBdr>
    </w:div>
    <w:div w:id="300885098">
      <w:bodyDiv w:val="1"/>
      <w:marLeft w:val="0"/>
      <w:marRight w:val="0"/>
      <w:marTop w:val="0"/>
      <w:marBottom w:val="0"/>
      <w:divBdr>
        <w:top w:val="none" w:sz="0" w:space="0" w:color="auto"/>
        <w:left w:val="none" w:sz="0" w:space="0" w:color="auto"/>
        <w:bottom w:val="none" w:sz="0" w:space="0" w:color="auto"/>
        <w:right w:val="none" w:sz="0" w:space="0" w:color="auto"/>
      </w:divBdr>
    </w:div>
    <w:div w:id="300961455">
      <w:bodyDiv w:val="1"/>
      <w:marLeft w:val="0"/>
      <w:marRight w:val="0"/>
      <w:marTop w:val="0"/>
      <w:marBottom w:val="0"/>
      <w:divBdr>
        <w:top w:val="none" w:sz="0" w:space="0" w:color="auto"/>
        <w:left w:val="none" w:sz="0" w:space="0" w:color="auto"/>
        <w:bottom w:val="none" w:sz="0" w:space="0" w:color="auto"/>
        <w:right w:val="none" w:sz="0" w:space="0" w:color="auto"/>
      </w:divBdr>
    </w:div>
    <w:div w:id="300963874">
      <w:bodyDiv w:val="1"/>
      <w:marLeft w:val="0"/>
      <w:marRight w:val="0"/>
      <w:marTop w:val="0"/>
      <w:marBottom w:val="0"/>
      <w:divBdr>
        <w:top w:val="none" w:sz="0" w:space="0" w:color="auto"/>
        <w:left w:val="none" w:sz="0" w:space="0" w:color="auto"/>
        <w:bottom w:val="none" w:sz="0" w:space="0" w:color="auto"/>
        <w:right w:val="none" w:sz="0" w:space="0" w:color="auto"/>
      </w:divBdr>
    </w:div>
    <w:div w:id="301274084">
      <w:bodyDiv w:val="1"/>
      <w:marLeft w:val="0"/>
      <w:marRight w:val="0"/>
      <w:marTop w:val="0"/>
      <w:marBottom w:val="0"/>
      <w:divBdr>
        <w:top w:val="none" w:sz="0" w:space="0" w:color="auto"/>
        <w:left w:val="none" w:sz="0" w:space="0" w:color="auto"/>
        <w:bottom w:val="none" w:sz="0" w:space="0" w:color="auto"/>
        <w:right w:val="none" w:sz="0" w:space="0" w:color="auto"/>
      </w:divBdr>
    </w:div>
    <w:div w:id="301427866">
      <w:bodyDiv w:val="1"/>
      <w:marLeft w:val="0"/>
      <w:marRight w:val="0"/>
      <w:marTop w:val="0"/>
      <w:marBottom w:val="0"/>
      <w:divBdr>
        <w:top w:val="none" w:sz="0" w:space="0" w:color="auto"/>
        <w:left w:val="none" w:sz="0" w:space="0" w:color="auto"/>
        <w:bottom w:val="none" w:sz="0" w:space="0" w:color="auto"/>
        <w:right w:val="none" w:sz="0" w:space="0" w:color="auto"/>
      </w:divBdr>
    </w:div>
    <w:div w:id="302275202">
      <w:bodyDiv w:val="1"/>
      <w:marLeft w:val="0"/>
      <w:marRight w:val="0"/>
      <w:marTop w:val="0"/>
      <w:marBottom w:val="0"/>
      <w:divBdr>
        <w:top w:val="none" w:sz="0" w:space="0" w:color="auto"/>
        <w:left w:val="none" w:sz="0" w:space="0" w:color="auto"/>
        <w:bottom w:val="none" w:sz="0" w:space="0" w:color="auto"/>
        <w:right w:val="none" w:sz="0" w:space="0" w:color="auto"/>
      </w:divBdr>
    </w:div>
    <w:div w:id="302318183">
      <w:bodyDiv w:val="1"/>
      <w:marLeft w:val="0"/>
      <w:marRight w:val="0"/>
      <w:marTop w:val="0"/>
      <w:marBottom w:val="0"/>
      <w:divBdr>
        <w:top w:val="none" w:sz="0" w:space="0" w:color="auto"/>
        <w:left w:val="none" w:sz="0" w:space="0" w:color="auto"/>
        <w:bottom w:val="none" w:sz="0" w:space="0" w:color="auto"/>
        <w:right w:val="none" w:sz="0" w:space="0" w:color="auto"/>
      </w:divBdr>
    </w:div>
    <w:div w:id="302733038">
      <w:bodyDiv w:val="1"/>
      <w:marLeft w:val="0"/>
      <w:marRight w:val="0"/>
      <w:marTop w:val="0"/>
      <w:marBottom w:val="0"/>
      <w:divBdr>
        <w:top w:val="none" w:sz="0" w:space="0" w:color="auto"/>
        <w:left w:val="none" w:sz="0" w:space="0" w:color="auto"/>
        <w:bottom w:val="none" w:sz="0" w:space="0" w:color="auto"/>
        <w:right w:val="none" w:sz="0" w:space="0" w:color="auto"/>
      </w:divBdr>
    </w:div>
    <w:div w:id="302739348">
      <w:bodyDiv w:val="1"/>
      <w:marLeft w:val="0"/>
      <w:marRight w:val="0"/>
      <w:marTop w:val="0"/>
      <w:marBottom w:val="0"/>
      <w:divBdr>
        <w:top w:val="none" w:sz="0" w:space="0" w:color="auto"/>
        <w:left w:val="none" w:sz="0" w:space="0" w:color="auto"/>
        <w:bottom w:val="none" w:sz="0" w:space="0" w:color="auto"/>
        <w:right w:val="none" w:sz="0" w:space="0" w:color="auto"/>
      </w:divBdr>
    </w:div>
    <w:div w:id="302858166">
      <w:bodyDiv w:val="1"/>
      <w:marLeft w:val="0"/>
      <w:marRight w:val="0"/>
      <w:marTop w:val="0"/>
      <w:marBottom w:val="0"/>
      <w:divBdr>
        <w:top w:val="none" w:sz="0" w:space="0" w:color="auto"/>
        <w:left w:val="none" w:sz="0" w:space="0" w:color="auto"/>
        <w:bottom w:val="none" w:sz="0" w:space="0" w:color="auto"/>
        <w:right w:val="none" w:sz="0" w:space="0" w:color="auto"/>
      </w:divBdr>
    </w:div>
    <w:div w:id="303239802">
      <w:bodyDiv w:val="1"/>
      <w:marLeft w:val="0"/>
      <w:marRight w:val="0"/>
      <w:marTop w:val="0"/>
      <w:marBottom w:val="0"/>
      <w:divBdr>
        <w:top w:val="none" w:sz="0" w:space="0" w:color="auto"/>
        <w:left w:val="none" w:sz="0" w:space="0" w:color="auto"/>
        <w:bottom w:val="none" w:sz="0" w:space="0" w:color="auto"/>
        <w:right w:val="none" w:sz="0" w:space="0" w:color="auto"/>
      </w:divBdr>
    </w:div>
    <w:div w:id="303244598">
      <w:bodyDiv w:val="1"/>
      <w:marLeft w:val="0"/>
      <w:marRight w:val="0"/>
      <w:marTop w:val="0"/>
      <w:marBottom w:val="0"/>
      <w:divBdr>
        <w:top w:val="none" w:sz="0" w:space="0" w:color="auto"/>
        <w:left w:val="none" w:sz="0" w:space="0" w:color="auto"/>
        <w:bottom w:val="none" w:sz="0" w:space="0" w:color="auto"/>
        <w:right w:val="none" w:sz="0" w:space="0" w:color="auto"/>
      </w:divBdr>
    </w:div>
    <w:div w:id="303387003">
      <w:bodyDiv w:val="1"/>
      <w:marLeft w:val="0"/>
      <w:marRight w:val="0"/>
      <w:marTop w:val="0"/>
      <w:marBottom w:val="0"/>
      <w:divBdr>
        <w:top w:val="none" w:sz="0" w:space="0" w:color="auto"/>
        <w:left w:val="none" w:sz="0" w:space="0" w:color="auto"/>
        <w:bottom w:val="none" w:sz="0" w:space="0" w:color="auto"/>
        <w:right w:val="none" w:sz="0" w:space="0" w:color="auto"/>
      </w:divBdr>
    </w:div>
    <w:div w:id="303507313">
      <w:bodyDiv w:val="1"/>
      <w:marLeft w:val="0"/>
      <w:marRight w:val="0"/>
      <w:marTop w:val="0"/>
      <w:marBottom w:val="0"/>
      <w:divBdr>
        <w:top w:val="none" w:sz="0" w:space="0" w:color="auto"/>
        <w:left w:val="none" w:sz="0" w:space="0" w:color="auto"/>
        <w:bottom w:val="none" w:sz="0" w:space="0" w:color="auto"/>
        <w:right w:val="none" w:sz="0" w:space="0" w:color="auto"/>
      </w:divBdr>
    </w:div>
    <w:div w:id="304438145">
      <w:bodyDiv w:val="1"/>
      <w:marLeft w:val="0"/>
      <w:marRight w:val="0"/>
      <w:marTop w:val="0"/>
      <w:marBottom w:val="0"/>
      <w:divBdr>
        <w:top w:val="none" w:sz="0" w:space="0" w:color="auto"/>
        <w:left w:val="none" w:sz="0" w:space="0" w:color="auto"/>
        <w:bottom w:val="none" w:sz="0" w:space="0" w:color="auto"/>
        <w:right w:val="none" w:sz="0" w:space="0" w:color="auto"/>
      </w:divBdr>
    </w:div>
    <w:div w:id="304622577">
      <w:bodyDiv w:val="1"/>
      <w:marLeft w:val="0"/>
      <w:marRight w:val="0"/>
      <w:marTop w:val="0"/>
      <w:marBottom w:val="0"/>
      <w:divBdr>
        <w:top w:val="none" w:sz="0" w:space="0" w:color="auto"/>
        <w:left w:val="none" w:sz="0" w:space="0" w:color="auto"/>
        <w:bottom w:val="none" w:sz="0" w:space="0" w:color="auto"/>
        <w:right w:val="none" w:sz="0" w:space="0" w:color="auto"/>
      </w:divBdr>
    </w:div>
    <w:div w:id="304818991">
      <w:bodyDiv w:val="1"/>
      <w:marLeft w:val="0"/>
      <w:marRight w:val="0"/>
      <w:marTop w:val="0"/>
      <w:marBottom w:val="0"/>
      <w:divBdr>
        <w:top w:val="none" w:sz="0" w:space="0" w:color="auto"/>
        <w:left w:val="none" w:sz="0" w:space="0" w:color="auto"/>
        <w:bottom w:val="none" w:sz="0" w:space="0" w:color="auto"/>
        <w:right w:val="none" w:sz="0" w:space="0" w:color="auto"/>
      </w:divBdr>
    </w:div>
    <w:div w:id="304823416">
      <w:bodyDiv w:val="1"/>
      <w:marLeft w:val="0"/>
      <w:marRight w:val="0"/>
      <w:marTop w:val="0"/>
      <w:marBottom w:val="0"/>
      <w:divBdr>
        <w:top w:val="none" w:sz="0" w:space="0" w:color="auto"/>
        <w:left w:val="none" w:sz="0" w:space="0" w:color="auto"/>
        <w:bottom w:val="none" w:sz="0" w:space="0" w:color="auto"/>
        <w:right w:val="none" w:sz="0" w:space="0" w:color="auto"/>
      </w:divBdr>
    </w:div>
    <w:div w:id="304892769">
      <w:bodyDiv w:val="1"/>
      <w:marLeft w:val="0"/>
      <w:marRight w:val="0"/>
      <w:marTop w:val="0"/>
      <w:marBottom w:val="0"/>
      <w:divBdr>
        <w:top w:val="none" w:sz="0" w:space="0" w:color="auto"/>
        <w:left w:val="none" w:sz="0" w:space="0" w:color="auto"/>
        <w:bottom w:val="none" w:sz="0" w:space="0" w:color="auto"/>
        <w:right w:val="none" w:sz="0" w:space="0" w:color="auto"/>
      </w:divBdr>
    </w:div>
    <w:div w:id="305093081">
      <w:bodyDiv w:val="1"/>
      <w:marLeft w:val="0"/>
      <w:marRight w:val="0"/>
      <w:marTop w:val="0"/>
      <w:marBottom w:val="0"/>
      <w:divBdr>
        <w:top w:val="none" w:sz="0" w:space="0" w:color="auto"/>
        <w:left w:val="none" w:sz="0" w:space="0" w:color="auto"/>
        <w:bottom w:val="none" w:sz="0" w:space="0" w:color="auto"/>
        <w:right w:val="none" w:sz="0" w:space="0" w:color="auto"/>
      </w:divBdr>
    </w:div>
    <w:div w:id="305746657">
      <w:bodyDiv w:val="1"/>
      <w:marLeft w:val="0"/>
      <w:marRight w:val="0"/>
      <w:marTop w:val="0"/>
      <w:marBottom w:val="0"/>
      <w:divBdr>
        <w:top w:val="none" w:sz="0" w:space="0" w:color="auto"/>
        <w:left w:val="none" w:sz="0" w:space="0" w:color="auto"/>
        <w:bottom w:val="none" w:sz="0" w:space="0" w:color="auto"/>
        <w:right w:val="none" w:sz="0" w:space="0" w:color="auto"/>
      </w:divBdr>
    </w:div>
    <w:div w:id="305861440">
      <w:bodyDiv w:val="1"/>
      <w:marLeft w:val="0"/>
      <w:marRight w:val="0"/>
      <w:marTop w:val="0"/>
      <w:marBottom w:val="0"/>
      <w:divBdr>
        <w:top w:val="none" w:sz="0" w:space="0" w:color="auto"/>
        <w:left w:val="none" w:sz="0" w:space="0" w:color="auto"/>
        <w:bottom w:val="none" w:sz="0" w:space="0" w:color="auto"/>
        <w:right w:val="none" w:sz="0" w:space="0" w:color="auto"/>
      </w:divBdr>
    </w:div>
    <w:div w:id="306127770">
      <w:bodyDiv w:val="1"/>
      <w:marLeft w:val="0"/>
      <w:marRight w:val="0"/>
      <w:marTop w:val="0"/>
      <w:marBottom w:val="0"/>
      <w:divBdr>
        <w:top w:val="none" w:sz="0" w:space="0" w:color="auto"/>
        <w:left w:val="none" w:sz="0" w:space="0" w:color="auto"/>
        <w:bottom w:val="none" w:sz="0" w:space="0" w:color="auto"/>
        <w:right w:val="none" w:sz="0" w:space="0" w:color="auto"/>
      </w:divBdr>
    </w:div>
    <w:div w:id="306588844">
      <w:bodyDiv w:val="1"/>
      <w:marLeft w:val="0"/>
      <w:marRight w:val="0"/>
      <w:marTop w:val="0"/>
      <w:marBottom w:val="0"/>
      <w:divBdr>
        <w:top w:val="none" w:sz="0" w:space="0" w:color="auto"/>
        <w:left w:val="none" w:sz="0" w:space="0" w:color="auto"/>
        <w:bottom w:val="none" w:sz="0" w:space="0" w:color="auto"/>
        <w:right w:val="none" w:sz="0" w:space="0" w:color="auto"/>
      </w:divBdr>
    </w:div>
    <w:div w:id="307974360">
      <w:bodyDiv w:val="1"/>
      <w:marLeft w:val="0"/>
      <w:marRight w:val="0"/>
      <w:marTop w:val="0"/>
      <w:marBottom w:val="0"/>
      <w:divBdr>
        <w:top w:val="none" w:sz="0" w:space="0" w:color="auto"/>
        <w:left w:val="none" w:sz="0" w:space="0" w:color="auto"/>
        <w:bottom w:val="none" w:sz="0" w:space="0" w:color="auto"/>
        <w:right w:val="none" w:sz="0" w:space="0" w:color="auto"/>
      </w:divBdr>
    </w:div>
    <w:div w:id="308172225">
      <w:bodyDiv w:val="1"/>
      <w:marLeft w:val="0"/>
      <w:marRight w:val="0"/>
      <w:marTop w:val="0"/>
      <w:marBottom w:val="0"/>
      <w:divBdr>
        <w:top w:val="none" w:sz="0" w:space="0" w:color="auto"/>
        <w:left w:val="none" w:sz="0" w:space="0" w:color="auto"/>
        <w:bottom w:val="none" w:sz="0" w:space="0" w:color="auto"/>
        <w:right w:val="none" w:sz="0" w:space="0" w:color="auto"/>
      </w:divBdr>
    </w:div>
    <w:div w:id="308365866">
      <w:bodyDiv w:val="1"/>
      <w:marLeft w:val="0"/>
      <w:marRight w:val="0"/>
      <w:marTop w:val="0"/>
      <w:marBottom w:val="0"/>
      <w:divBdr>
        <w:top w:val="none" w:sz="0" w:space="0" w:color="auto"/>
        <w:left w:val="none" w:sz="0" w:space="0" w:color="auto"/>
        <w:bottom w:val="none" w:sz="0" w:space="0" w:color="auto"/>
        <w:right w:val="none" w:sz="0" w:space="0" w:color="auto"/>
      </w:divBdr>
    </w:div>
    <w:div w:id="308486389">
      <w:bodyDiv w:val="1"/>
      <w:marLeft w:val="0"/>
      <w:marRight w:val="0"/>
      <w:marTop w:val="0"/>
      <w:marBottom w:val="0"/>
      <w:divBdr>
        <w:top w:val="none" w:sz="0" w:space="0" w:color="auto"/>
        <w:left w:val="none" w:sz="0" w:space="0" w:color="auto"/>
        <w:bottom w:val="none" w:sz="0" w:space="0" w:color="auto"/>
        <w:right w:val="none" w:sz="0" w:space="0" w:color="auto"/>
      </w:divBdr>
    </w:div>
    <w:div w:id="308681195">
      <w:bodyDiv w:val="1"/>
      <w:marLeft w:val="0"/>
      <w:marRight w:val="0"/>
      <w:marTop w:val="0"/>
      <w:marBottom w:val="0"/>
      <w:divBdr>
        <w:top w:val="none" w:sz="0" w:space="0" w:color="auto"/>
        <w:left w:val="none" w:sz="0" w:space="0" w:color="auto"/>
        <w:bottom w:val="none" w:sz="0" w:space="0" w:color="auto"/>
        <w:right w:val="none" w:sz="0" w:space="0" w:color="auto"/>
      </w:divBdr>
    </w:div>
    <w:div w:id="309755086">
      <w:bodyDiv w:val="1"/>
      <w:marLeft w:val="0"/>
      <w:marRight w:val="0"/>
      <w:marTop w:val="0"/>
      <w:marBottom w:val="0"/>
      <w:divBdr>
        <w:top w:val="none" w:sz="0" w:space="0" w:color="auto"/>
        <w:left w:val="none" w:sz="0" w:space="0" w:color="auto"/>
        <w:bottom w:val="none" w:sz="0" w:space="0" w:color="auto"/>
        <w:right w:val="none" w:sz="0" w:space="0" w:color="auto"/>
      </w:divBdr>
    </w:div>
    <w:div w:id="310058836">
      <w:bodyDiv w:val="1"/>
      <w:marLeft w:val="0"/>
      <w:marRight w:val="0"/>
      <w:marTop w:val="0"/>
      <w:marBottom w:val="0"/>
      <w:divBdr>
        <w:top w:val="none" w:sz="0" w:space="0" w:color="auto"/>
        <w:left w:val="none" w:sz="0" w:space="0" w:color="auto"/>
        <w:bottom w:val="none" w:sz="0" w:space="0" w:color="auto"/>
        <w:right w:val="none" w:sz="0" w:space="0" w:color="auto"/>
      </w:divBdr>
    </w:div>
    <w:div w:id="310868100">
      <w:bodyDiv w:val="1"/>
      <w:marLeft w:val="0"/>
      <w:marRight w:val="0"/>
      <w:marTop w:val="0"/>
      <w:marBottom w:val="0"/>
      <w:divBdr>
        <w:top w:val="none" w:sz="0" w:space="0" w:color="auto"/>
        <w:left w:val="none" w:sz="0" w:space="0" w:color="auto"/>
        <w:bottom w:val="none" w:sz="0" w:space="0" w:color="auto"/>
        <w:right w:val="none" w:sz="0" w:space="0" w:color="auto"/>
      </w:divBdr>
    </w:div>
    <w:div w:id="310908732">
      <w:bodyDiv w:val="1"/>
      <w:marLeft w:val="0"/>
      <w:marRight w:val="0"/>
      <w:marTop w:val="0"/>
      <w:marBottom w:val="0"/>
      <w:divBdr>
        <w:top w:val="none" w:sz="0" w:space="0" w:color="auto"/>
        <w:left w:val="none" w:sz="0" w:space="0" w:color="auto"/>
        <w:bottom w:val="none" w:sz="0" w:space="0" w:color="auto"/>
        <w:right w:val="none" w:sz="0" w:space="0" w:color="auto"/>
      </w:divBdr>
    </w:div>
    <w:div w:id="311835462">
      <w:bodyDiv w:val="1"/>
      <w:marLeft w:val="0"/>
      <w:marRight w:val="0"/>
      <w:marTop w:val="0"/>
      <w:marBottom w:val="0"/>
      <w:divBdr>
        <w:top w:val="none" w:sz="0" w:space="0" w:color="auto"/>
        <w:left w:val="none" w:sz="0" w:space="0" w:color="auto"/>
        <w:bottom w:val="none" w:sz="0" w:space="0" w:color="auto"/>
        <w:right w:val="none" w:sz="0" w:space="0" w:color="auto"/>
      </w:divBdr>
    </w:div>
    <w:div w:id="311907417">
      <w:bodyDiv w:val="1"/>
      <w:marLeft w:val="0"/>
      <w:marRight w:val="0"/>
      <w:marTop w:val="0"/>
      <w:marBottom w:val="0"/>
      <w:divBdr>
        <w:top w:val="none" w:sz="0" w:space="0" w:color="auto"/>
        <w:left w:val="none" w:sz="0" w:space="0" w:color="auto"/>
        <w:bottom w:val="none" w:sz="0" w:space="0" w:color="auto"/>
        <w:right w:val="none" w:sz="0" w:space="0" w:color="auto"/>
      </w:divBdr>
    </w:div>
    <w:div w:id="311910776">
      <w:bodyDiv w:val="1"/>
      <w:marLeft w:val="0"/>
      <w:marRight w:val="0"/>
      <w:marTop w:val="0"/>
      <w:marBottom w:val="0"/>
      <w:divBdr>
        <w:top w:val="none" w:sz="0" w:space="0" w:color="auto"/>
        <w:left w:val="none" w:sz="0" w:space="0" w:color="auto"/>
        <w:bottom w:val="none" w:sz="0" w:space="0" w:color="auto"/>
        <w:right w:val="none" w:sz="0" w:space="0" w:color="auto"/>
      </w:divBdr>
    </w:div>
    <w:div w:id="312298340">
      <w:bodyDiv w:val="1"/>
      <w:marLeft w:val="0"/>
      <w:marRight w:val="0"/>
      <w:marTop w:val="0"/>
      <w:marBottom w:val="0"/>
      <w:divBdr>
        <w:top w:val="none" w:sz="0" w:space="0" w:color="auto"/>
        <w:left w:val="none" w:sz="0" w:space="0" w:color="auto"/>
        <w:bottom w:val="none" w:sz="0" w:space="0" w:color="auto"/>
        <w:right w:val="none" w:sz="0" w:space="0" w:color="auto"/>
      </w:divBdr>
    </w:div>
    <w:div w:id="312417340">
      <w:bodyDiv w:val="1"/>
      <w:marLeft w:val="0"/>
      <w:marRight w:val="0"/>
      <w:marTop w:val="0"/>
      <w:marBottom w:val="0"/>
      <w:divBdr>
        <w:top w:val="none" w:sz="0" w:space="0" w:color="auto"/>
        <w:left w:val="none" w:sz="0" w:space="0" w:color="auto"/>
        <w:bottom w:val="none" w:sz="0" w:space="0" w:color="auto"/>
        <w:right w:val="none" w:sz="0" w:space="0" w:color="auto"/>
      </w:divBdr>
    </w:div>
    <w:div w:id="312638331">
      <w:bodyDiv w:val="1"/>
      <w:marLeft w:val="0"/>
      <w:marRight w:val="0"/>
      <w:marTop w:val="0"/>
      <w:marBottom w:val="0"/>
      <w:divBdr>
        <w:top w:val="none" w:sz="0" w:space="0" w:color="auto"/>
        <w:left w:val="none" w:sz="0" w:space="0" w:color="auto"/>
        <w:bottom w:val="none" w:sz="0" w:space="0" w:color="auto"/>
        <w:right w:val="none" w:sz="0" w:space="0" w:color="auto"/>
      </w:divBdr>
    </w:div>
    <w:div w:id="313225130">
      <w:bodyDiv w:val="1"/>
      <w:marLeft w:val="0"/>
      <w:marRight w:val="0"/>
      <w:marTop w:val="0"/>
      <w:marBottom w:val="0"/>
      <w:divBdr>
        <w:top w:val="none" w:sz="0" w:space="0" w:color="auto"/>
        <w:left w:val="none" w:sz="0" w:space="0" w:color="auto"/>
        <w:bottom w:val="none" w:sz="0" w:space="0" w:color="auto"/>
        <w:right w:val="none" w:sz="0" w:space="0" w:color="auto"/>
      </w:divBdr>
    </w:div>
    <w:div w:id="313410593">
      <w:bodyDiv w:val="1"/>
      <w:marLeft w:val="0"/>
      <w:marRight w:val="0"/>
      <w:marTop w:val="0"/>
      <w:marBottom w:val="0"/>
      <w:divBdr>
        <w:top w:val="none" w:sz="0" w:space="0" w:color="auto"/>
        <w:left w:val="none" w:sz="0" w:space="0" w:color="auto"/>
        <w:bottom w:val="none" w:sz="0" w:space="0" w:color="auto"/>
        <w:right w:val="none" w:sz="0" w:space="0" w:color="auto"/>
      </w:divBdr>
    </w:div>
    <w:div w:id="314146094">
      <w:bodyDiv w:val="1"/>
      <w:marLeft w:val="0"/>
      <w:marRight w:val="0"/>
      <w:marTop w:val="0"/>
      <w:marBottom w:val="0"/>
      <w:divBdr>
        <w:top w:val="none" w:sz="0" w:space="0" w:color="auto"/>
        <w:left w:val="none" w:sz="0" w:space="0" w:color="auto"/>
        <w:bottom w:val="none" w:sz="0" w:space="0" w:color="auto"/>
        <w:right w:val="none" w:sz="0" w:space="0" w:color="auto"/>
      </w:divBdr>
    </w:div>
    <w:div w:id="314604350">
      <w:bodyDiv w:val="1"/>
      <w:marLeft w:val="0"/>
      <w:marRight w:val="0"/>
      <w:marTop w:val="0"/>
      <w:marBottom w:val="0"/>
      <w:divBdr>
        <w:top w:val="none" w:sz="0" w:space="0" w:color="auto"/>
        <w:left w:val="none" w:sz="0" w:space="0" w:color="auto"/>
        <w:bottom w:val="none" w:sz="0" w:space="0" w:color="auto"/>
        <w:right w:val="none" w:sz="0" w:space="0" w:color="auto"/>
      </w:divBdr>
    </w:div>
    <w:div w:id="314796358">
      <w:bodyDiv w:val="1"/>
      <w:marLeft w:val="0"/>
      <w:marRight w:val="0"/>
      <w:marTop w:val="0"/>
      <w:marBottom w:val="0"/>
      <w:divBdr>
        <w:top w:val="none" w:sz="0" w:space="0" w:color="auto"/>
        <w:left w:val="none" w:sz="0" w:space="0" w:color="auto"/>
        <w:bottom w:val="none" w:sz="0" w:space="0" w:color="auto"/>
        <w:right w:val="none" w:sz="0" w:space="0" w:color="auto"/>
      </w:divBdr>
    </w:div>
    <w:div w:id="315451500">
      <w:bodyDiv w:val="1"/>
      <w:marLeft w:val="0"/>
      <w:marRight w:val="0"/>
      <w:marTop w:val="0"/>
      <w:marBottom w:val="0"/>
      <w:divBdr>
        <w:top w:val="none" w:sz="0" w:space="0" w:color="auto"/>
        <w:left w:val="none" w:sz="0" w:space="0" w:color="auto"/>
        <w:bottom w:val="none" w:sz="0" w:space="0" w:color="auto"/>
        <w:right w:val="none" w:sz="0" w:space="0" w:color="auto"/>
      </w:divBdr>
    </w:div>
    <w:div w:id="316151085">
      <w:bodyDiv w:val="1"/>
      <w:marLeft w:val="0"/>
      <w:marRight w:val="0"/>
      <w:marTop w:val="0"/>
      <w:marBottom w:val="0"/>
      <w:divBdr>
        <w:top w:val="none" w:sz="0" w:space="0" w:color="auto"/>
        <w:left w:val="none" w:sz="0" w:space="0" w:color="auto"/>
        <w:bottom w:val="none" w:sz="0" w:space="0" w:color="auto"/>
        <w:right w:val="none" w:sz="0" w:space="0" w:color="auto"/>
      </w:divBdr>
    </w:div>
    <w:div w:id="316304371">
      <w:bodyDiv w:val="1"/>
      <w:marLeft w:val="0"/>
      <w:marRight w:val="0"/>
      <w:marTop w:val="0"/>
      <w:marBottom w:val="0"/>
      <w:divBdr>
        <w:top w:val="none" w:sz="0" w:space="0" w:color="auto"/>
        <w:left w:val="none" w:sz="0" w:space="0" w:color="auto"/>
        <w:bottom w:val="none" w:sz="0" w:space="0" w:color="auto"/>
        <w:right w:val="none" w:sz="0" w:space="0" w:color="auto"/>
      </w:divBdr>
    </w:div>
    <w:div w:id="316425784">
      <w:bodyDiv w:val="1"/>
      <w:marLeft w:val="0"/>
      <w:marRight w:val="0"/>
      <w:marTop w:val="0"/>
      <w:marBottom w:val="0"/>
      <w:divBdr>
        <w:top w:val="none" w:sz="0" w:space="0" w:color="auto"/>
        <w:left w:val="none" w:sz="0" w:space="0" w:color="auto"/>
        <w:bottom w:val="none" w:sz="0" w:space="0" w:color="auto"/>
        <w:right w:val="none" w:sz="0" w:space="0" w:color="auto"/>
      </w:divBdr>
    </w:div>
    <w:div w:id="316540427">
      <w:bodyDiv w:val="1"/>
      <w:marLeft w:val="0"/>
      <w:marRight w:val="0"/>
      <w:marTop w:val="0"/>
      <w:marBottom w:val="0"/>
      <w:divBdr>
        <w:top w:val="none" w:sz="0" w:space="0" w:color="auto"/>
        <w:left w:val="none" w:sz="0" w:space="0" w:color="auto"/>
        <w:bottom w:val="none" w:sz="0" w:space="0" w:color="auto"/>
        <w:right w:val="none" w:sz="0" w:space="0" w:color="auto"/>
      </w:divBdr>
    </w:div>
    <w:div w:id="316614408">
      <w:bodyDiv w:val="1"/>
      <w:marLeft w:val="0"/>
      <w:marRight w:val="0"/>
      <w:marTop w:val="0"/>
      <w:marBottom w:val="0"/>
      <w:divBdr>
        <w:top w:val="none" w:sz="0" w:space="0" w:color="auto"/>
        <w:left w:val="none" w:sz="0" w:space="0" w:color="auto"/>
        <w:bottom w:val="none" w:sz="0" w:space="0" w:color="auto"/>
        <w:right w:val="none" w:sz="0" w:space="0" w:color="auto"/>
      </w:divBdr>
    </w:div>
    <w:div w:id="316614479">
      <w:bodyDiv w:val="1"/>
      <w:marLeft w:val="0"/>
      <w:marRight w:val="0"/>
      <w:marTop w:val="0"/>
      <w:marBottom w:val="0"/>
      <w:divBdr>
        <w:top w:val="none" w:sz="0" w:space="0" w:color="auto"/>
        <w:left w:val="none" w:sz="0" w:space="0" w:color="auto"/>
        <w:bottom w:val="none" w:sz="0" w:space="0" w:color="auto"/>
        <w:right w:val="none" w:sz="0" w:space="0" w:color="auto"/>
      </w:divBdr>
    </w:div>
    <w:div w:id="316959567">
      <w:bodyDiv w:val="1"/>
      <w:marLeft w:val="0"/>
      <w:marRight w:val="0"/>
      <w:marTop w:val="0"/>
      <w:marBottom w:val="0"/>
      <w:divBdr>
        <w:top w:val="none" w:sz="0" w:space="0" w:color="auto"/>
        <w:left w:val="none" w:sz="0" w:space="0" w:color="auto"/>
        <w:bottom w:val="none" w:sz="0" w:space="0" w:color="auto"/>
        <w:right w:val="none" w:sz="0" w:space="0" w:color="auto"/>
      </w:divBdr>
    </w:div>
    <w:div w:id="317003069">
      <w:bodyDiv w:val="1"/>
      <w:marLeft w:val="0"/>
      <w:marRight w:val="0"/>
      <w:marTop w:val="0"/>
      <w:marBottom w:val="0"/>
      <w:divBdr>
        <w:top w:val="none" w:sz="0" w:space="0" w:color="auto"/>
        <w:left w:val="none" w:sz="0" w:space="0" w:color="auto"/>
        <w:bottom w:val="none" w:sz="0" w:space="0" w:color="auto"/>
        <w:right w:val="none" w:sz="0" w:space="0" w:color="auto"/>
      </w:divBdr>
    </w:div>
    <w:div w:id="317659741">
      <w:bodyDiv w:val="1"/>
      <w:marLeft w:val="0"/>
      <w:marRight w:val="0"/>
      <w:marTop w:val="0"/>
      <w:marBottom w:val="0"/>
      <w:divBdr>
        <w:top w:val="none" w:sz="0" w:space="0" w:color="auto"/>
        <w:left w:val="none" w:sz="0" w:space="0" w:color="auto"/>
        <w:bottom w:val="none" w:sz="0" w:space="0" w:color="auto"/>
        <w:right w:val="none" w:sz="0" w:space="0" w:color="auto"/>
      </w:divBdr>
    </w:div>
    <w:div w:id="318464117">
      <w:bodyDiv w:val="1"/>
      <w:marLeft w:val="0"/>
      <w:marRight w:val="0"/>
      <w:marTop w:val="0"/>
      <w:marBottom w:val="0"/>
      <w:divBdr>
        <w:top w:val="none" w:sz="0" w:space="0" w:color="auto"/>
        <w:left w:val="none" w:sz="0" w:space="0" w:color="auto"/>
        <w:bottom w:val="none" w:sz="0" w:space="0" w:color="auto"/>
        <w:right w:val="none" w:sz="0" w:space="0" w:color="auto"/>
      </w:divBdr>
    </w:div>
    <w:div w:id="319620785">
      <w:bodyDiv w:val="1"/>
      <w:marLeft w:val="0"/>
      <w:marRight w:val="0"/>
      <w:marTop w:val="0"/>
      <w:marBottom w:val="0"/>
      <w:divBdr>
        <w:top w:val="none" w:sz="0" w:space="0" w:color="auto"/>
        <w:left w:val="none" w:sz="0" w:space="0" w:color="auto"/>
        <w:bottom w:val="none" w:sz="0" w:space="0" w:color="auto"/>
        <w:right w:val="none" w:sz="0" w:space="0" w:color="auto"/>
      </w:divBdr>
    </w:div>
    <w:div w:id="319818516">
      <w:bodyDiv w:val="1"/>
      <w:marLeft w:val="0"/>
      <w:marRight w:val="0"/>
      <w:marTop w:val="0"/>
      <w:marBottom w:val="0"/>
      <w:divBdr>
        <w:top w:val="none" w:sz="0" w:space="0" w:color="auto"/>
        <w:left w:val="none" w:sz="0" w:space="0" w:color="auto"/>
        <w:bottom w:val="none" w:sz="0" w:space="0" w:color="auto"/>
        <w:right w:val="none" w:sz="0" w:space="0" w:color="auto"/>
      </w:divBdr>
    </w:div>
    <w:div w:id="319845535">
      <w:bodyDiv w:val="1"/>
      <w:marLeft w:val="0"/>
      <w:marRight w:val="0"/>
      <w:marTop w:val="0"/>
      <w:marBottom w:val="0"/>
      <w:divBdr>
        <w:top w:val="none" w:sz="0" w:space="0" w:color="auto"/>
        <w:left w:val="none" w:sz="0" w:space="0" w:color="auto"/>
        <w:bottom w:val="none" w:sz="0" w:space="0" w:color="auto"/>
        <w:right w:val="none" w:sz="0" w:space="0" w:color="auto"/>
      </w:divBdr>
    </w:div>
    <w:div w:id="320038367">
      <w:bodyDiv w:val="1"/>
      <w:marLeft w:val="0"/>
      <w:marRight w:val="0"/>
      <w:marTop w:val="0"/>
      <w:marBottom w:val="0"/>
      <w:divBdr>
        <w:top w:val="none" w:sz="0" w:space="0" w:color="auto"/>
        <w:left w:val="none" w:sz="0" w:space="0" w:color="auto"/>
        <w:bottom w:val="none" w:sz="0" w:space="0" w:color="auto"/>
        <w:right w:val="none" w:sz="0" w:space="0" w:color="auto"/>
      </w:divBdr>
    </w:div>
    <w:div w:id="320082383">
      <w:bodyDiv w:val="1"/>
      <w:marLeft w:val="0"/>
      <w:marRight w:val="0"/>
      <w:marTop w:val="0"/>
      <w:marBottom w:val="0"/>
      <w:divBdr>
        <w:top w:val="none" w:sz="0" w:space="0" w:color="auto"/>
        <w:left w:val="none" w:sz="0" w:space="0" w:color="auto"/>
        <w:bottom w:val="none" w:sz="0" w:space="0" w:color="auto"/>
        <w:right w:val="none" w:sz="0" w:space="0" w:color="auto"/>
      </w:divBdr>
    </w:div>
    <w:div w:id="320692979">
      <w:bodyDiv w:val="1"/>
      <w:marLeft w:val="0"/>
      <w:marRight w:val="0"/>
      <w:marTop w:val="0"/>
      <w:marBottom w:val="0"/>
      <w:divBdr>
        <w:top w:val="none" w:sz="0" w:space="0" w:color="auto"/>
        <w:left w:val="none" w:sz="0" w:space="0" w:color="auto"/>
        <w:bottom w:val="none" w:sz="0" w:space="0" w:color="auto"/>
        <w:right w:val="none" w:sz="0" w:space="0" w:color="auto"/>
      </w:divBdr>
    </w:div>
    <w:div w:id="320695647">
      <w:bodyDiv w:val="1"/>
      <w:marLeft w:val="0"/>
      <w:marRight w:val="0"/>
      <w:marTop w:val="0"/>
      <w:marBottom w:val="0"/>
      <w:divBdr>
        <w:top w:val="none" w:sz="0" w:space="0" w:color="auto"/>
        <w:left w:val="none" w:sz="0" w:space="0" w:color="auto"/>
        <w:bottom w:val="none" w:sz="0" w:space="0" w:color="auto"/>
        <w:right w:val="none" w:sz="0" w:space="0" w:color="auto"/>
      </w:divBdr>
    </w:div>
    <w:div w:id="321130132">
      <w:bodyDiv w:val="1"/>
      <w:marLeft w:val="0"/>
      <w:marRight w:val="0"/>
      <w:marTop w:val="0"/>
      <w:marBottom w:val="0"/>
      <w:divBdr>
        <w:top w:val="none" w:sz="0" w:space="0" w:color="auto"/>
        <w:left w:val="none" w:sz="0" w:space="0" w:color="auto"/>
        <w:bottom w:val="none" w:sz="0" w:space="0" w:color="auto"/>
        <w:right w:val="none" w:sz="0" w:space="0" w:color="auto"/>
      </w:divBdr>
    </w:div>
    <w:div w:id="321667236">
      <w:bodyDiv w:val="1"/>
      <w:marLeft w:val="0"/>
      <w:marRight w:val="0"/>
      <w:marTop w:val="0"/>
      <w:marBottom w:val="0"/>
      <w:divBdr>
        <w:top w:val="none" w:sz="0" w:space="0" w:color="auto"/>
        <w:left w:val="none" w:sz="0" w:space="0" w:color="auto"/>
        <w:bottom w:val="none" w:sz="0" w:space="0" w:color="auto"/>
        <w:right w:val="none" w:sz="0" w:space="0" w:color="auto"/>
      </w:divBdr>
    </w:div>
    <w:div w:id="322048396">
      <w:bodyDiv w:val="1"/>
      <w:marLeft w:val="0"/>
      <w:marRight w:val="0"/>
      <w:marTop w:val="0"/>
      <w:marBottom w:val="0"/>
      <w:divBdr>
        <w:top w:val="none" w:sz="0" w:space="0" w:color="auto"/>
        <w:left w:val="none" w:sz="0" w:space="0" w:color="auto"/>
        <w:bottom w:val="none" w:sz="0" w:space="0" w:color="auto"/>
        <w:right w:val="none" w:sz="0" w:space="0" w:color="auto"/>
      </w:divBdr>
    </w:div>
    <w:div w:id="322437202">
      <w:bodyDiv w:val="1"/>
      <w:marLeft w:val="0"/>
      <w:marRight w:val="0"/>
      <w:marTop w:val="0"/>
      <w:marBottom w:val="0"/>
      <w:divBdr>
        <w:top w:val="none" w:sz="0" w:space="0" w:color="auto"/>
        <w:left w:val="none" w:sz="0" w:space="0" w:color="auto"/>
        <w:bottom w:val="none" w:sz="0" w:space="0" w:color="auto"/>
        <w:right w:val="none" w:sz="0" w:space="0" w:color="auto"/>
      </w:divBdr>
    </w:div>
    <w:div w:id="322703927">
      <w:bodyDiv w:val="1"/>
      <w:marLeft w:val="0"/>
      <w:marRight w:val="0"/>
      <w:marTop w:val="0"/>
      <w:marBottom w:val="0"/>
      <w:divBdr>
        <w:top w:val="none" w:sz="0" w:space="0" w:color="auto"/>
        <w:left w:val="none" w:sz="0" w:space="0" w:color="auto"/>
        <w:bottom w:val="none" w:sz="0" w:space="0" w:color="auto"/>
        <w:right w:val="none" w:sz="0" w:space="0" w:color="auto"/>
      </w:divBdr>
    </w:div>
    <w:div w:id="322858381">
      <w:bodyDiv w:val="1"/>
      <w:marLeft w:val="0"/>
      <w:marRight w:val="0"/>
      <w:marTop w:val="0"/>
      <w:marBottom w:val="0"/>
      <w:divBdr>
        <w:top w:val="none" w:sz="0" w:space="0" w:color="auto"/>
        <w:left w:val="none" w:sz="0" w:space="0" w:color="auto"/>
        <w:bottom w:val="none" w:sz="0" w:space="0" w:color="auto"/>
        <w:right w:val="none" w:sz="0" w:space="0" w:color="auto"/>
      </w:divBdr>
    </w:div>
    <w:div w:id="323364592">
      <w:bodyDiv w:val="1"/>
      <w:marLeft w:val="0"/>
      <w:marRight w:val="0"/>
      <w:marTop w:val="0"/>
      <w:marBottom w:val="0"/>
      <w:divBdr>
        <w:top w:val="none" w:sz="0" w:space="0" w:color="auto"/>
        <w:left w:val="none" w:sz="0" w:space="0" w:color="auto"/>
        <w:bottom w:val="none" w:sz="0" w:space="0" w:color="auto"/>
        <w:right w:val="none" w:sz="0" w:space="0" w:color="auto"/>
      </w:divBdr>
    </w:div>
    <w:div w:id="323821440">
      <w:bodyDiv w:val="1"/>
      <w:marLeft w:val="0"/>
      <w:marRight w:val="0"/>
      <w:marTop w:val="0"/>
      <w:marBottom w:val="0"/>
      <w:divBdr>
        <w:top w:val="none" w:sz="0" w:space="0" w:color="auto"/>
        <w:left w:val="none" w:sz="0" w:space="0" w:color="auto"/>
        <w:bottom w:val="none" w:sz="0" w:space="0" w:color="auto"/>
        <w:right w:val="none" w:sz="0" w:space="0" w:color="auto"/>
      </w:divBdr>
    </w:div>
    <w:div w:id="323893612">
      <w:bodyDiv w:val="1"/>
      <w:marLeft w:val="0"/>
      <w:marRight w:val="0"/>
      <w:marTop w:val="0"/>
      <w:marBottom w:val="0"/>
      <w:divBdr>
        <w:top w:val="none" w:sz="0" w:space="0" w:color="auto"/>
        <w:left w:val="none" w:sz="0" w:space="0" w:color="auto"/>
        <w:bottom w:val="none" w:sz="0" w:space="0" w:color="auto"/>
        <w:right w:val="none" w:sz="0" w:space="0" w:color="auto"/>
      </w:divBdr>
    </w:div>
    <w:div w:id="324823899">
      <w:bodyDiv w:val="1"/>
      <w:marLeft w:val="0"/>
      <w:marRight w:val="0"/>
      <w:marTop w:val="0"/>
      <w:marBottom w:val="0"/>
      <w:divBdr>
        <w:top w:val="none" w:sz="0" w:space="0" w:color="auto"/>
        <w:left w:val="none" w:sz="0" w:space="0" w:color="auto"/>
        <w:bottom w:val="none" w:sz="0" w:space="0" w:color="auto"/>
        <w:right w:val="none" w:sz="0" w:space="0" w:color="auto"/>
      </w:divBdr>
    </w:div>
    <w:div w:id="325279246">
      <w:bodyDiv w:val="1"/>
      <w:marLeft w:val="0"/>
      <w:marRight w:val="0"/>
      <w:marTop w:val="0"/>
      <w:marBottom w:val="0"/>
      <w:divBdr>
        <w:top w:val="none" w:sz="0" w:space="0" w:color="auto"/>
        <w:left w:val="none" w:sz="0" w:space="0" w:color="auto"/>
        <w:bottom w:val="none" w:sz="0" w:space="0" w:color="auto"/>
        <w:right w:val="none" w:sz="0" w:space="0" w:color="auto"/>
      </w:divBdr>
    </w:div>
    <w:div w:id="325520572">
      <w:bodyDiv w:val="1"/>
      <w:marLeft w:val="0"/>
      <w:marRight w:val="0"/>
      <w:marTop w:val="0"/>
      <w:marBottom w:val="0"/>
      <w:divBdr>
        <w:top w:val="none" w:sz="0" w:space="0" w:color="auto"/>
        <w:left w:val="none" w:sz="0" w:space="0" w:color="auto"/>
        <w:bottom w:val="none" w:sz="0" w:space="0" w:color="auto"/>
        <w:right w:val="none" w:sz="0" w:space="0" w:color="auto"/>
      </w:divBdr>
    </w:div>
    <w:div w:id="325791553">
      <w:bodyDiv w:val="1"/>
      <w:marLeft w:val="0"/>
      <w:marRight w:val="0"/>
      <w:marTop w:val="0"/>
      <w:marBottom w:val="0"/>
      <w:divBdr>
        <w:top w:val="none" w:sz="0" w:space="0" w:color="auto"/>
        <w:left w:val="none" w:sz="0" w:space="0" w:color="auto"/>
        <w:bottom w:val="none" w:sz="0" w:space="0" w:color="auto"/>
        <w:right w:val="none" w:sz="0" w:space="0" w:color="auto"/>
      </w:divBdr>
    </w:div>
    <w:div w:id="32593632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5985270">
      <w:bodyDiv w:val="1"/>
      <w:marLeft w:val="0"/>
      <w:marRight w:val="0"/>
      <w:marTop w:val="0"/>
      <w:marBottom w:val="0"/>
      <w:divBdr>
        <w:top w:val="none" w:sz="0" w:space="0" w:color="auto"/>
        <w:left w:val="none" w:sz="0" w:space="0" w:color="auto"/>
        <w:bottom w:val="none" w:sz="0" w:space="0" w:color="auto"/>
        <w:right w:val="none" w:sz="0" w:space="0" w:color="auto"/>
      </w:divBdr>
    </w:div>
    <w:div w:id="326203575">
      <w:bodyDiv w:val="1"/>
      <w:marLeft w:val="0"/>
      <w:marRight w:val="0"/>
      <w:marTop w:val="0"/>
      <w:marBottom w:val="0"/>
      <w:divBdr>
        <w:top w:val="none" w:sz="0" w:space="0" w:color="auto"/>
        <w:left w:val="none" w:sz="0" w:space="0" w:color="auto"/>
        <w:bottom w:val="none" w:sz="0" w:space="0" w:color="auto"/>
        <w:right w:val="none" w:sz="0" w:space="0" w:color="auto"/>
      </w:divBdr>
    </w:div>
    <w:div w:id="326516559">
      <w:bodyDiv w:val="1"/>
      <w:marLeft w:val="0"/>
      <w:marRight w:val="0"/>
      <w:marTop w:val="0"/>
      <w:marBottom w:val="0"/>
      <w:divBdr>
        <w:top w:val="none" w:sz="0" w:space="0" w:color="auto"/>
        <w:left w:val="none" w:sz="0" w:space="0" w:color="auto"/>
        <w:bottom w:val="none" w:sz="0" w:space="0" w:color="auto"/>
        <w:right w:val="none" w:sz="0" w:space="0" w:color="auto"/>
      </w:divBdr>
    </w:div>
    <w:div w:id="326566243">
      <w:bodyDiv w:val="1"/>
      <w:marLeft w:val="0"/>
      <w:marRight w:val="0"/>
      <w:marTop w:val="0"/>
      <w:marBottom w:val="0"/>
      <w:divBdr>
        <w:top w:val="none" w:sz="0" w:space="0" w:color="auto"/>
        <w:left w:val="none" w:sz="0" w:space="0" w:color="auto"/>
        <w:bottom w:val="none" w:sz="0" w:space="0" w:color="auto"/>
        <w:right w:val="none" w:sz="0" w:space="0" w:color="auto"/>
      </w:divBdr>
    </w:div>
    <w:div w:id="326785214">
      <w:bodyDiv w:val="1"/>
      <w:marLeft w:val="0"/>
      <w:marRight w:val="0"/>
      <w:marTop w:val="0"/>
      <w:marBottom w:val="0"/>
      <w:divBdr>
        <w:top w:val="none" w:sz="0" w:space="0" w:color="auto"/>
        <w:left w:val="none" w:sz="0" w:space="0" w:color="auto"/>
        <w:bottom w:val="none" w:sz="0" w:space="0" w:color="auto"/>
        <w:right w:val="none" w:sz="0" w:space="0" w:color="auto"/>
      </w:divBdr>
    </w:div>
    <w:div w:id="326981261">
      <w:bodyDiv w:val="1"/>
      <w:marLeft w:val="0"/>
      <w:marRight w:val="0"/>
      <w:marTop w:val="0"/>
      <w:marBottom w:val="0"/>
      <w:divBdr>
        <w:top w:val="none" w:sz="0" w:space="0" w:color="auto"/>
        <w:left w:val="none" w:sz="0" w:space="0" w:color="auto"/>
        <w:bottom w:val="none" w:sz="0" w:space="0" w:color="auto"/>
        <w:right w:val="none" w:sz="0" w:space="0" w:color="auto"/>
      </w:divBdr>
    </w:div>
    <w:div w:id="327098884">
      <w:bodyDiv w:val="1"/>
      <w:marLeft w:val="0"/>
      <w:marRight w:val="0"/>
      <w:marTop w:val="0"/>
      <w:marBottom w:val="0"/>
      <w:divBdr>
        <w:top w:val="none" w:sz="0" w:space="0" w:color="auto"/>
        <w:left w:val="none" w:sz="0" w:space="0" w:color="auto"/>
        <w:bottom w:val="none" w:sz="0" w:space="0" w:color="auto"/>
        <w:right w:val="none" w:sz="0" w:space="0" w:color="auto"/>
      </w:divBdr>
    </w:div>
    <w:div w:id="327556714">
      <w:bodyDiv w:val="1"/>
      <w:marLeft w:val="0"/>
      <w:marRight w:val="0"/>
      <w:marTop w:val="0"/>
      <w:marBottom w:val="0"/>
      <w:divBdr>
        <w:top w:val="none" w:sz="0" w:space="0" w:color="auto"/>
        <w:left w:val="none" w:sz="0" w:space="0" w:color="auto"/>
        <w:bottom w:val="none" w:sz="0" w:space="0" w:color="auto"/>
        <w:right w:val="none" w:sz="0" w:space="0" w:color="auto"/>
      </w:divBdr>
    </w:div>
    <w:div w:id="327708282">
      <w:bodyDiv w:val="1"/>
      <w:marLeft w:val="0"/>
      <w:marRight w:val="0"/>
      <w:marTop w:val="0"/>
      <w:marBottom w:val="0"/>
      <w:divBdr>
        <w:top w:val="none" w:sz="0" w:space="0" w:color="auto"/>
        <w:left w:val="none" w:sz="0" w:space="0" w:color="auto"/>
        <w:bottom w:val="none" w:sz="0" w:space="0" w:color="auto"/>
        <w:right w:val="none" w:sz="0" w:space="0" w:color="auto"/>
      </w:divBdr>
    </w:div>
    <w:div w:id="328215138">
      <w:bodyDiv w:val="1"/>
      <w:marLeft w:val="0"/>
      <w:marRight w:val="0"/>
      <w:marTop w:val="0"/>
      <w:marBottom w:val="0"/>
      <w:divBdr>
        <w:top w:val="none" w:sz="0" w:space="0" w:color="auto"/>
        <w:left w:val="none" w:sz="0" w:space="0" w:color="auto"/>
        <w:bottom w:val="none" w:sz="0" w:space="0" w:color="auto"/>
        <w:right w:val="none" w:sz="0" w:space="0" w:color="auto"/>
      </w:divBdr>
    </w:div>
    <w:div w:id="328679110">
      <w:bodyDiv w:val="1"/>
      <w:marLeft w:val="0"/>
      <w:marRight w:val="0"/>
      <w:marTop w:val="0"/>
      <w:marBottom w:val="0"/>
      <w:divBdr>
        <w:top w:val="none" w:sz="0" w:space="0" w:color="auto"/>
        <w:left w:val="none" w:sz="0" w:space="0" w:color="auto"/>
        <w:bottom w:val="none" w:sz="0" w:space="0" w:color="auto"/>
        <w:right w:val="none" w:sz="0" w:space="0" w:color="auto"/>
      </w:divBdr>
    </w:div>
    <w:div w:id="328873632">
      <w:bodyDiv w:val="1"/>
      <w:marLeft w:val="0"/>
      <w:marRight w:val="0"/>
      <w:marTop w:val="0"/>
      <w:marBottom w:val="0"/>
      <w:divBdr>
        <w:top w:val="none" w:sz="0" w:space="0" w:color="auto"/>
        <w:left w:val="none" w:sz="0" w:space="0" w:color="auto"/>
        <w:bottom w:val="none" w:sz="0" w:space="0" w:color="auto"/>
        <w:right w:val="none" w:sz="0" w:space="0" w:color="auto"/>
      </w:divBdr>
    </w:div>
    <w:div w:id="328994506">
      <w:bodyDiv w:val="1"/>
      <w:marLeft w:val="0"/>
      <w:marRight w:val="0"/>
      <w:marTop w:val="0"/>
      <w:marBottom w:val="0"/>
      <w:divBdr>
        <w:top w:val="none" w:sz="0" w:space="0" w:color="auto"/>
        <w:left w:val="none" w:sz="0" w:space="0" w:color="auto"/>
        <w:bottom w:val="none" w:sz="0" w:space="0" w:color="auto"/>
        <w:right w:val="none" w:sz="0" w:space="0" w:color="auto"/>
      </w:divBdr>
    </w:div>
    <w:div w:id="329144640">
      <w:bodyDiv w:val="1"/>
      <w:marLeft w:val="0"/>
      <w:marRight w:val="0"/>
      <w:marTop w:val="0"/>
      <w:marBottom w:val="0"/>
      <w:divBdr>
        <w:top w:val="none" w:sz="0" w:space="0" w:color="auto"/>
        <w:left w:val="none" w:sz="0" w:space="0" w:color="auto"/>
        <w:bottom w:val="none" w:sz="0" w:space="0" w:color="auto"/>
        <w:right w:val="none" w:sz="0" w:space="0" w:color="auto"/>
      </w:divBdr>
    </w:div>
    <w:div w:id="329255315">
      <w:bodyDiv w:val="1"/>
      <w:marLeft w:val="0"/>
      <w:marRight w:val="0"/>
      <w:marTop w:val="0"/>
      <w:marBottom w:val="0"/>
      <w:divBdr>
        <w:top w:val="none" w:sz="0" w:space="0" w:color="auto"/>
        <w:left w:val="none" w:sz="0" w:space="0" w:color="auto"/>
        <w:bottom w:val="none" w:sz="0" w:space="0" w:color="auto"/>
        <w:right w:val="none" w:sz="0" w:space="0" w:color="auto"/>
      </w:divBdr>
    </w:div>
    <w:div w:id="329912993">
      <w:bodyDiv w:val="1"/>
      <w:marLeft w:val="0"/>
      <w:marRight w:val="0"/>
      <w:marTop w:val="0"/>
      <w:marBottom w:val="0"/>
      <w:divBdr>
        <w:top w:val="none" w:sz="0" w:space="0" w:color="auto"/>
        <w:left w:val="none" w:sz="0" w:space="0" w:color="auto"/>
        <w:bottom w:val="none" w:sz="0" w:space="0" w:color="auto"/>
        <w:right w:val="none" w:sz="0" w:space="0" w:color="auto"/>
      </w:divBdr>
    </w:div>
    <w:div w:id="330137058">
      <w:bodyDiv w:val="1"/>
      <w:marLeft w:val="0"/>
      <w:marRight w:val="0"/>
      <w:marTop w:val="0"/>
      <w:marBottom w:val="0"/>
      <w:divBdr>
        <w:top w:val="none" w:sz="0" w:space="0" w:color="auto"/>
        <w:left w:val="none" w:sz="0" w:space="0" w:color="auto"/>
        <w:bottom w:val="none" w:sz="0" w:space="0" w:color="auto"/>
        <w:right w:val="none" w:sz="0" w:space="0" w:color="auto"/>
      </w:divBdr>
    </w:div>
    <w:div w:id="330257445">
      <w:bodyDiv w:val="1"/>
      <w:marLeft w:val="0"/>
      <w:marRight w:val="0"/>
      <w:marTop w:val="0"/>
      <w:marBottom w:val="0"/>
      <w:divBdr>
        <w:top w:val="none" w:sz="0" w:space="0" w:color="auto"/>
        <w:left w:val="none" w:sz="0" w:space="0" w:color="auto"/>
        <w:bottom w:val="none" w:sz="0" w:space="0" w:color="auto"/>
        <w:right w:val="none" w:sz="0" w:space="0" w:color="auto"/>
      </w:divBdr>
    </w:div>
    <w:div w:id="330792505">
      <w:bodyDiv w:val="1"/>
      <w:marLeft w:val="0"/>
      <w:marRight w:val="0"/>
      <w:marTop w:val="0"/>
      <w:marBottom w:val="0"/>
      <w:divBdr>
        <w:top w:val="none" w:sz="0" w:space="0" w:color="auto"/>
        <w:left w:val="none" w:sz="0" w:space="0" w:color="auto"/>
        <w:bottom w:val="none" w:sz="0" w:space="0" w:color="auto"/>
        <w:right w:val="none" w:sz="0" w:space="0" w:color="auto"/>
      </w:divBdr>
    </w:div>
    <w:div w:id="330835738">
      <w:bodyDiv w:val="1"/>
      <w:marLeft w:val="0"/>
      <w:marRight w:val="0"/>
      <w:marTop w:val="0"/>
      <w:marBottom w:val="0"/>
      <w:divBdr>
        <w:top w:val="none" w:sz="0" w:space="0" w:color="auto"/>
        <w:left w:val="none" w:sz="0" w:space="0" w:color="auto"/>
        <w:bottom w:val="none" w:sz="0" w:space="0" w:color="auto"/>
        <w:right w:val="none" w:sz="0" w:space="0" w:color="auto"/>
      </w:divBdr>
    </w:div>
    <w:div w:id="331492292">
      <w:bodyDiv w:val="1"/>
      <w:marLeft w:val="0"/>
      <w:marRight w:val="0"/>
      <w:marTop w:val="0"/>
      <w:marBottom w:val="0"/>
      <w:divBdr>
        <w:top w:val="none" w:sz="0" w:space="0" w:color="auto"/>
        <w:left w:val="none" w:sz="0" w:space="0" w:color="auto"/>
        <w:bottom w:val="none" w:sz="0" w:space="0" w:color="auto"/>
        <w:right w:val="none" w:sz="0" w:space="0" w:color="auto"/>
      </w:divBdr>
    </w:div>
    <w:div w:id="331493131">
      <w:bodyDiv w:val="1"/>
      <w:marLeft w:val="0"/>
      <w:marRight w:val="0"/>
      <w:marTop w:val="0"/>
      <w:marBottom w:val="0"/>
      <w:divBdr>
        <w:top w:val="none" w:sz="0" w:space="0" w:color="auto"/>
        <w:left w:val="none" w:sz="0" w:space="0" w:color="auto"/>
        <w:bottom w:val="none" w:sz="0" w:space="0" w:color="auto"/>
        <w:right w:val="none" w:sz="0" w:space="0" w:color="auto"/>
      </w:divBdr>
    </w:div>
    <w:div w:id="331495363">
      <w:bodyDiv w:val="1"/>
      <w:marLeft w:val="0"/>
      <w:marRight w:val="0"/>
      <w:marTop w:val="0"/>
      <w:marBottom w:val="0"/>
      <w:divBdr>
        <w:top w:val="none" w:sz="0" w:space="0" w:color="auto"/>
        <w:left w:val="none" w:sz="0" w:space="0" w:color="auto"/>
        <w:bottom w:val="none" w:sz="0" w:space="0" w:color="auto"/>
        <w:right w:val="none" w:sz="0" w:space="0" w:color="auto"/>
      </w:divBdr>
    </w:div>
    <w:div w:id="331641423">
      <w:bodyDiv w:val="1"/>
      <w:marLeft w:val="0"/>
      <w:marRight w:val="0"/>
      <w:marTop w:val="0"/>
      <w:marBottom w:val="0"/>
      <w:divBdr>
        <w:top w:val="none" w:sz="0" w:space="0" w:color="auto"/>
        <w:left w:val="none" w:sz="0" w:space="0" w:color="auto"/>
        <w:bottom w:val="none" w:sz="0" w:space="0" w:color="auto"/>
        <w:right w:val="none" w:sz="0" w:space="0" w:color="auto"/>
      </w:divBdr>
    </w:div>
    <w:div w:id="331687628">
      <w:bodyDiv w:val="1"/>
      <w:marLeft w:val="0"/>
      <w:marRight w:val="0"/>
      <w:marTop w:val="0"/>
      <w:marBottom w:val="0"/>
      <w:divBdr>
        <w:top w:val="none" w:sz="0" w:space="0" w:color="auto"/>
        <w:left w:val="none" w:sz="0" w:space="0" w:color="auto"/>
        <w:bottom w:val="none" w:sz="0" w:space="0" w:color="auto"/>
        <w:right w:val="none" w:sz="0" w:space="0" w:color="auto"/>
      </w:divBdr>
    </w:div>
    <w:div w:id="331883166">
      <w:bodyDiv w:val="1"/>
      <w:marLeft w:val="0"/>
      <w:marRight w:val="0"/>
      <w:marTop w:val="0"/>
      <w:marBottom w:val="0"/>
      <w:divBdr>
        <w:top w:val="none" w:sz="0" w:space="0" w:color="auto"/>
        <w:left w:val="none" w:sz="0" w:space="0" w:color="auto"/>
        <w:bottom w:val="none" w:sz="0" w:space="0" w:color="auto"/>
        <w:right w:val="none" w:sz="0" w:space="0" w:color="auto"/>
      </w:divBdr>
    </w:div>
    <w:div w:id="331956097">
      <w:bodyDiv w:val="1"/>
      <w:marLeft w:val="0"/>
      <w:marRight w:val="0"/>
      <w:marTop w:val="0"/>
      <w:marBottom w:val="0"/>
      <w:divBdr>
        <w:top w:val="none" w:sz="0" w:space="0" w:color="auto"/>
        <w:left w:val="none" w:sz="0" w:space="0" w:color="auto"/>
        <w:bottom w:val="none" w:sz="0" w:space="0" w:color="auto"/>
        <w:right w:val="none" w:sz="0" w:space="0" w:color="auto"/>
      </w:divBdr>
    </w:div>
    <w:div w:id="332418066">
      <w:bodyDiv w:val="1"/>
      <w:marLeft w:val="0"/>
      <w:marRight w:val="0"/>
      <w:marTop w:val="0"/>
      <w:marBottom w:val="0"/>
      <w:divBdr>
        <w:top w:val="none" w:sz="0" w:space="0" w:color="auto"/>
        <w:left w:val="none" w:sz="0" w:space="0" w:color="auto"/>
        <w:bottom w:val="none" w:sz="0" w:space="0" w:color="auto"/>
        <w:right w:val="none" w:sz="0" w:space="0" w:color="auto"/>
      </w:divBdr>
    </w:div>
    <w:div w:id="332530905">
      <w:bodyDiv w:val="1"/>
      <w:marLeft w:val="0"/>
      <w:marRight w:val="0"/>
      <w:marTop w:val="0"/>
      <w:marBottom w:val="0"/>
      <w:divBdr>
        <w:top w:val="none" w:sz="0" w:space="0" w:color="auto"/>
        <w:left w:val="none" w:sz="0" w:space="0" w:color="auto"/>
        <w:bottom w:val="none" w:sz="0" w:space="0" w:color="auto"/>
        <w:right w:val="none" w:sz="0" w:space="0" w:color="auto"/>
      </w:divBdr>
    </w:div>
    <w:div w:id="332685924">
      <w:bodyDiv w:val="1"/>
      <w:marLeft w:val="0"/>
      <w:marRight w:val="0"/>
      <w:marTop w:val="0"/>
      <w:marBottom w:val="0"/>
      <w:divBdr>
        <w:top w:val="none" w:sz="0" w:space="0" w:color="auto"/>
        <w:left w:val="none" w:sz="0" w:space="0" w:color="auto"/>
        <w:bottom w:val="none" w:sz="0" w:space="0" w:color="auto"/>
        <w:right w:val="none" w:sz="0" w:space="0" w:color="auto"/>
      </w:divBdr>
    </w:div>
    <w:div w:id="332882415">
      <w:bodyDiv w:val="1"/>
      <w:marLeft w:val="0"/>
      <w:marRight w:val="0"/>
      <w:marTop w:val="0"/>
      <w:marBottom w:val="0"/>
      <w:divBdr>
        <w:top w:val="none" w:sz="0" w:space="0" w:color="auto"/>
        <w:left w:val="none" w:sz="0" w:space="0" w:color="auto"/>
        <w:bottom w:val="none" w:sz="0" w:space="0" w:color="auto"/>
        <w:right w:val="none" w:sz="0" w:space="0" w:color="auto"/>
      </w:divBdr>
    </w:div>
    <w:div w:id="332953613">
      <w:bodyDiv w:val="1"/>
      <w:marLeft w:val="0"/>
      <w:marRight w:val="0"/>
      <w:marTop w:val="0"/>
      <w:marBottom w:val="0"/>
      <w:divBdr>
        <w:top w:val="none" w:sz="0" w:space="0" w:color="auto"/>
        <w:left w:val="none" w:sz="0" w:space="0" w:color="auto"/>
        <w:bottom w:val="none" w:sz="0" w:space="0" w:color="auto"/>
        <w:right w:val="none" w:sz="0" w:space="0" w:color="auto"/>
      </w:divBdr>
    </w:div>
    <w:div w:id="333071773">
      <w:bodyDiv w:val="1"/>
      <w:marLeft w:val="0"/>
      <w:marRight w:val="0"/>
      <w:marTop w:val="0"/>
      <w:marBottom w:val="0"/>
      <w:divBdr>
        <w:top w:val="none" w:sz="0" w:space="0" w:color="auto"/>
        <w:left w:val="none" w:sz="0" w:space="0" w:color="auto"/>
        <w:bottom w:val="none" w:sz="0" w:space="0" w:color="auto"/>
        <w:right w:val="none" w:sz="0" w:space="0" w:color="auto"/>
      </w:divBdr>
    </w:div>
    <w:div w:id="333074466">
      <w:bodyDiv w:val="1"/>
      <w:marLeft w:val="0"/>
      <w:marRight w:val="0"/>
      <w:marTop w:val="0"/>
      <w:marBottom w:val="0"/>
      <w:divBdr>
        <w:top w:val="none" w:sz="0" w:space="0" w:color="auto"/>
        <w:left w:val="none" w:sz="0" w:space="0" w:color="auto"/>
        <w:bottom w:val="none" w:sz="0" w:space="0" w:color="auto"/>
        <w:right w:val="none" w:sz="0" w:space="0" w:color="auto"/>
      </w:divBdr>
    </w:div>
    <w:div w:id="333456165">
      <w:bodyDiv w:val="1"/>
      <w:marLeft w:val="0"/>
      <w:marRight w:val="0"/>
      <w:marTop w:val="0"/>
      <w:marBottom w:val="0"/>
      <w:divBdr>
        <w:top w:val="none" w:sz="0" w:space="0" w:color="auto"/>
        <w:left w:val="none" w:sz="0" w:space="0" w:color="auto"/>
        <w:bottom w:val="none" w:sz="0" w:space="0" w:color="auto"/>
        <w:right w:val="none" w:sz="0" w:space="0" w:color="auto"/>
      </w:divBdr>
    </w:div>
    <w:div w:id="334259760">
      <w:bodyDiv w:val="1"/>
      <w:marLeft w:val="0"/>
      <w:marRight w:val="0"/>
      <w:marTop w:val="0"/>
      <w:marBottom w:val="0"/>
      <w:divBdr>
        <w:top w:val="none" w:sz="0" w:space="0" w:color="auto"/>
        <w:left w:val="none" w:sz="0" w:space="0" w:color="auto"/>
        <w:bottom w:val="none" w:sz="0" w:space="0" w:color="auto"/>
        <w:right w:val="none" w:sz="0" w:space="0" w:color="auto"/>
      </w:divBdr>
    </w:div>
    <w:div w:id="334457942">
      <w:bodyDiv w:val="1"/>
      <w:marLeft w:val="0"/>
      <w:marRight w:val="0"/>
      <w:marTop w:val="0"/>
      <w:marBottom w:val="0"/>
      <w:divBdr>
        <w:top w:val="none" w:sz="0" w:space="0" w:color="auto"/>
        <w:left w:val="none" w:sz="0" w:space="0" w:color="auto"/>
        <w:bottom w:val="none" w:sz="0" w:space="0" w:color="auto"/>
        <w:right w:val="none" w:sz="0" w:space="0" w:color="auto"/>
      </w:divBdr>
    </w:div>
    <w:div w:id="334772566">
      <w:bodyDiv w:val="1"/>
      <w:marLeft w:val="0"/>
      <w:marRight w:val="0"/>
      <w:marTop w:val="0"/>
      <w:marBottom w:val="0"/>
      <w:divBdr>
        <w:top w:val="none" w:sz="0" w:space="0" w:color="auto"/>
        <w:left w:val="none" w:sz="0" w:space="0" w:color="auto"/>
        <w:bottom w:val="none" w:sz="0" w:space="0" w:color="auto"/>
        <w:right w:val="none" w:sz="0" w:space="0" w:color="auto"/>
      </w:divBdr>
    </w:div>
    <w:div w:id="335116905">
      <w:bodyDiv w:val="1"/>
      <w:marLeft w:val="0"/>
      <w:marRight w:val="0"/>
      <w:marTop w:val="0"/>
      <w:marBottom w:val="0"/>
      <w:divBdr>
        <w:top w:val="none" w:sz="0" w:space="0" w:color="auto"/>
        <w:left w:val="none" w:sz="0" w:space="0" w:color="auto"/>
        <w:bottom w:val="none" w:sz="0" w:space="0" w:color="auto"/>
        <w:right w:val="none" w:sz="0" w:space="0" w:color="auto"/>
      </w:divBdr>
    </w:div>
    <w:div w:id="335231084">
      <w:bodyDiv w:val="1"/>
      <w:marLeft w:val="0"/>
      <w:marRight w:val="0"/>
      <w:marTop w:val="0"/>
      <w:marBottom w:val="0"/>
      <w:divBdr>
        <w:top w:val="none" w:sz="0" w:space="0" w:color="auto"/>
        <w:left w:val="none" w:sz="0" w:space="0" w:color="auto"/>
        <w:bottom w:val="none" w:sz="0" w:space="0" w:color="auto"/>
        <w:right w:val="none" w:sz="0" w:space="0" w:color="auto"/>
      </w:divBdr>
    </w:div>
    <w:div w:id="335887874">
      <w:bodyDiv w:val="1"/>
      <w:marLeft w:val="0"/>
      <w:marRight w:val="0"/>
      <w:marTop w:val="0"/>
      <w:marBottom w:val="0"/>
      <w:divBdr>
        <w:top w:val="none" w:sz="0" w:space="0" w:color="auto"/>
        <w:left w:val="none" w:sz="0" w:space="0" w:color="auto"/>
        <w:bottom w:val="none" w:sz="0" w:space="0" w:color="auto"/>
        <w:right w:val="none" w:sz="0" w:space="0" w:color="auto"/>
      </w:divBdr>
    </w:div>
    <w:div w:id="336612396">
      <w:bodyDiv w:val="1"/>
      <w:marLeft w:val="0"/>
      <w:marRight w:val="0"/>
      <w:marTop w:val="0"/>
      <w:marBottom w:val="0"/>
      <w:divBdr>
        <w:top w:val="none" w:sz="0" w:space="0" w:color="auto"/>
        <w:left w:val="none" w:sz="0" w:space="0" w:color="auto"/>
        <w:bottom w:val="none" w:sz="0" w:space="0" w:color="auto"/>
        <w:right w:val="none" w:sz="0" w:space="0" w:color="auto"/>
      </w:divBdr>
    </w:div>
    <w:div w:id="337270476">
      <w:bodyDiv w:val="1"/>
      <w:marLeft w:val="0"/>
      <w:marRight w:val="0"/>
      <w:marTop w:val="0"/>
      <w:marBottom w:val="0"/>
      <w:divBdr>
        <w:top w:val="none" w:sz="0" w:space="0" w:color="auto"/>
        <w:left w:val="none" w:sz="0" w:space="0" w:color="auto"/>
        <w:bottom w:val="none" w:sz="0" w:space="0" w:color="auto"/>
        <w:right w:val="none" w:sz="0" w:space="0" w:color="auto"/>
      </w:divBdr>
    </w:div>
    <w:div w:id="337345904">
      <w:bodyDiv w:val="1"/>
      <w:marLeft w:val="0"/>
      <w:marRight w:val="0"/>
      <w:marTop w:val="0"/>
      <w:marBottom w:val="0"/>
      <w:divBdr>
        <w:top w:val="none" w:sz="0" w:space="0" w:color="auto"/>
        <w:left w:val="none" w:sz="0" w:space="0" w:color="auto"/>
        <w:bottom w:val="none" w:sz="0" w:space="0" w:color="auto"/>
        <w:right w:val="none" w:sz="0" w:space="0" w:color="auto"/>
      </w:divBdr>
    </w:div>
    <w:div w:id="337464164">
      <w:bodyDiv w:val="1"/>
      <w:marLeft w:val="0"/>
      <w:marRight w:val="0"/>
      <w:marTop w:val="0"/>
      <w:marBottom w:val="0"/>
      <w:divBdr>
        <w:top w:val="none" w:sz="0" w:space="0" w:color="auto"/>
        <w:left w:val="none" w:sz="0" w:space="0" w:color="auto"/>
        <w:bottom w:val="none" w:sz="0" w:space="0" w:color="auto"/>
        <w:right w:val="none" w:sz="0" w:space="0" w:color="auto"/>
      </w:divBdr>
    </w:div>
    <w:div w:id="337737429">
      <w:bodyDiv w:val="1"/>
      <w:marLeft w:val="0"/>
      <w:marRight w:val="0"/>
      <w:marTop w:val="0"/>
      <w:marBottom w:val="0"/>
      <w:divBdr>
        <w:top w:val="none" w:sz="0" w:space="0" w:color="auto"/>
        <w:left w:val="none" w:sz="0" w:space="0" w:color="auto"/>
        <w:bottom w:val="none" w:sz="0" w:space="0" w:color="auto"/>
        <w:right w:val="none" w:sz="0" w:space="0" w:color="auto"/>
      </w:divBdr>
    </w:div>
    <w:div w:id="338243670">
      <w:bodyDiv w:val="1"/>
      <w:marLeft w:val="0"/>
      <w:marRight w:val="0"/>
      <w:marTop w:val="0"/>
      <w:marBottom w:val="0"/>
      <w:divBdr>
        <w:top w:val="none" w:sz="0" w:space="0" w:color="auto"/>
        <w:left w:val="none" w:sz="0" w:space="0" w:color="auto"/>
        <w:bottom w:val="none" w:sz="0" w:space="0" w:color="auto"/>
        <w:right w:val="none" w:sz="0" w:space="0" w:color="auto"/>
      </w:divBdr>
    </w:div>
    <w:div w:id="338314482">
      <w:bodyDiv w:val="1"/>
      <w:marLeft w:val="0"/>
      <w:marRight w:val="0"/>
      <w:marTop w:val="0"/>
      <w:marBottom w:val="0"/>
      <w:divBdr>
        <w:top w:val="none" w:sz="0" w:space="0" w:color="auto"/>
        <w:left w:val="none" w:sz="0" w:space="0" w:color="auto"/>
        <w:bottom w:val="none" w:sz="0" w:space="0" w:color="auto"/>
        <w:right w:val="none" w:sz="0" w:space="0" w:color="auto"/>
      </w:divBdr>
    </w:div>
    <w:div w:id="338511297">
      <w:bodyDiv w:val="1"/>
      <w:marLeft w:val="0"/>
      <w:marRight w:val="0"/>
      <w:marTop w:val="0"/>
      <w:marBottom w:val="0"/>
      <w:divBdr>
        <w:top w:val="none" w:sz="0" w:space="0" w:color="auto"/>
        <w:left w:val="none" w:sz="0" w:space="0" w:color="auto"/>
        <w:bottom w:val="none" w:sz="0" w:space="0" w:color="auto"/>
        <w:right w:val="none" w:sz="0" w:space="0" w:color="auto"/>
      </w:divBdr>
    </w:div>
    <w:div w:id="339162183">
      <w:bodyDiv w:val="1"/>
      <w:marLeft w:val="0"/>
      <w:marRight w:val="0"/>
      <w:marTop w:val="0"/>
      <w:marBottom w:val="0"/>
      <w:divBdr>
        <w:top w:val="none" w:sz="0" w:space="0" w:color="auto"/>
        <w:left w:val="none" w:sz="0" w:space="0" w:color="auto"/>
        <w:bottom w:val="none" w:sz="0" w:space="0" w:color="auto"/>
        <w:right w:val="none" w:sz="0" w:space="0" w:color="auto"/>
      </w:divBdr>
    </w:div>
    <w:div w:id="339285323">
      <w:bodyDiv w:val="1"/>
      <w:marLeft w:val="0"/>
      <w:marRight w:val="0"/>
      <w:marTop w:val="0"/>
      <w:marBottom w:val="0"/>
      <w:divBdr>
        <w:top w:val="none" w:sz="0" w:space="0" w:color="auto"/>
        <w:left w:val="none" w:sz="0" w:space="0" w:color="auto"/>
        <w:bottom w:val="none" w:sz="0" w:space="0" w:color="auto"/>
        <w:right w:val="none" w:sz="0" w:space="0" w:color="auto"/>
      </w:divBdr>
    </w:div>
    <w:div w:id="339507247">
      <w:bodyDiv w:val="1"/>
      <w:marLeft w:val="0"/>
      <w:marRight w:val="0"/>
      <w:marTop w:val="0"/>
      <w:marBottom w:val="0"/>
      <w:divBdr>
        <w:top w:val="none" w:sz="0" w:space="0" w:color="auto"/>
        <w:left w:val="none" w:sz="0" w:space="0" w:color="auto"/>
        <w:bottom w:val="none" w:sz="0" w:space="0" w:color="auto"/>
        <w:right w:val="none" w:sz="0" w:space="0" w:color="auto"/>
      </w:divBdr>
    </w:div>
    <w:div w:id="339621735">
      <w:bodyDiv w:val="1"/>
      <w:marLeft w:val="0"/>
      <w:marRight w:val="0"/>
      <w:marTop w:val="0"/>
      <w:marBottom w:val="0"/>
      <w:divBdr>
        <w:top w:val="none" w:sz="0" w:space="0" w:color="auto"/>
        <w:left w:val="none" w:sz="0" w:space="0" w:color="auto"/>
        <w:bottom w:val="none" w:sz="0" w:space="0" w:color="auto"/>
        <w:right w:val="none" w:sz="0" w:space="0" w:color="auto"/>
      </w:divBdr>
    </w:div>
    <w:div w:id="341442855">
      <w:bodyDiv w:val="1"/>
      <w:marLeft w:val="0"/>
      <w:marRight w:val="0"/>
      <w:marTop w:val="0"/>
      <w:marBottom w:val="0"/>
      <w:divBdr>
        <w:top w:val="none" w:sz="0" w:space="0" w:color="auto"/>
        <w:left w:val="none" w:sz="0" w:space="0" w:color="auto"/>
        <w:bottom w:val="none" w:sz="0" w:space="0" w:color="auto"/>
        <w:right w:val="none" w:sz="0" w:space="0" w:color="auto"/>
      </w:divBdr>
    </w:div>
    <w:div w:id="342166047">
      <w:bodyDiv w:val="1"/>
      <w:marLeft w:val="0"/>
      <w:marRight w:val="0"/>
      <w:marTop w:val="0"/>
      <w:marBottom w:val="0"/>
      <w:divBdr>
        <w:top w:val="none" w:sz="0" w:space="0" w:color="auto"/>
        <w:left w:val="none" w:sz="0" w:space="0" w:color="auto"/>
        <w:bottom w:val="none" w:sz="0" w:space="0" w:color="auto"/>
        <w:right w:val="none" w:sz="0" w:space="0" w:color="auto"/>
      </w:divBdr>
    </w:div>
    <w:div w:id="342365717">
      <w:bodyDiv w:val="1"/>
      <w:marLeft w:val="0"/>
      <w:marRight w:val="0"/>
      <w:marTop w:val="0"/>
      <w:marBottom w:val="0"/>
      <w:divBdr>
        <w:top w:val="none" w:sz="0" w:space="0" w:color="auto"/>
        <w:left w:val="none" w:sz="0" w:space="0" w:color="auto"/>
        <w:bottom w:val="none" w:sz="0" w:space="0" w:color="auto"/>
        <w:right w:val="none" w:sz="0" w:space="0" w:color="auto"/>
      </w:divBdr>
    </w:div>
    <w:div w:id="342517437">
      <w:bodyDiv w:val="1"/>
      <w:marLeft w:val="0"/>
      <w:marRight w:val="0"/>
      <w:marTop w:val="0"/>
      <w:marBottom w:val="0"/>
      <w:divBdr>
        <w:top w:val="none" w:sz="0" w:space="0" w:color="auto"/>
        <w:left w:val="none" w:sz="0" w:space="0" w:color="auto"/>
        <w:bottom w:val="none" w:sz="0" w:space="0" w:color="auto"/>
        <w:right w:val="none" w:sz="0" w:space="0" w:color="auto"/>
      </w:divBdr>
    </w:div>
    <w:div w:id="343286540">
      <w:bodyDiv w:val="1"/>
      <w:marLeft w:val="0"/>
      <w:marRight w:val="0"/>
      <w:marTop w:val="0"/>
      <w:marBottom w:val="0"/>
      <w:divBdr>
        <w:top w:val="none" w:sz="0" w:space="0" w:color="auto"/>
        <w:left w:val="none" w:sz="0" w:space="0" w:color="auto"/>
        <w:bottom w:val="none" w:sz="0" w:space="0" w:color="auto"/>
        <w:right w:val="none" w:sz="0" w:space="0" w:color="auto"/>
      </w:divBdr>
    </w:div>
    <w:div w:id="343287214">
      <w:bodyDiv w:val="1"/>
      <w:marLeft w:val="0"/>
      <w:marRight w:val="0"/>
      <w:marTop w:val="0"/>
      <w:marBottom w:val="0"/>
      <w:divBdr>
        <w:top w:val="none" w:sz="0" w:space="0" w:color="auto"/>
        <w:left w:val="none" w:sz="0" w:space="0" w:color="auto"/>
        <w:bottom w:val="none" w:sz="0" w:space="0" w:color="auto"/>
        <w:right w:val="none" w:sz="0" w:space="0" w:color="auto"/>
      </w:divBdr>
    </w:div>
    <w:div w:id="343365111">
      <w:bodyDiv w:val="1"/>
      <w:marLeft w:val="0"/>
      <w:marRight w:val="0"/>
      <w:marTop w:val="0"/>
      <w:marBottom w:val="0"/>
      <w:divBdr>
        <w:top w:val="none" w:sz="0" w:space="0" w:color="auto"/>
        <w:left w:val="none" w:sz="0" w:space="0" w:color="auto"/>
        <w:bottom w:val="none" w:sz="0" w:space="0" w:color="auto"/>
        <w:right w:val="none" w:sz="0" w:space="0" w:color="auto"/>
      </w:divBdr>
    </w:div>
    <w:div w:id="343557222">
      <w:bodyDiv w:val="1"/>
      <w:marLeft w:val="0"/>
      <w:marRight w:val="0"/>
      <w:marTop w:val="0"/>
      <w:marBottom w:val="0"/>
      <w:divBdr>
        <w:top w:val="none" w:sz="0" w:space="0" w:color="auto"/>
        <w:left w:val="none" w:sz="0" w:space="0" w:color="auto"/>
        <w:bottom w:val="none" w:sz="0" w:space="0" w:color="auto"/>
        <w:right w:val="none" w:sz="0" w:space="0" w:color="auto"/>
      </w:divBdr>
    </w:div>
    <w:div w:id="343747836">
      <w:bodyDiv w:val="1"/>
      <w:marLeft w:val="0"/>
      <w:marRight w:val="0"/>
      <w:marTop w:val="0"/>
      <w:marBottom w:val="0"/>
      <w:divBdr>
        <w:top w:val="none" w:sz="0" w:space="0" w:color="auto"/>
        <w:left w:val="none" w:sz="0" w:space="0" w:color="auto"/>
        <w:bottom w:val="none" w:sz="0" w:space="0" w:color="auto"/>
        <w:right w:val="none" w:sz="0" w:space="0" w:color="auto"/>
      </w:divBdr>
    </w:div>
    <w:div w:id="343823537">
      <w:bodyDiv w:val="1"/>
      <w:marLeft w:val="0"/>
      <w:marRight w:val="0"/>
      <w:marTop w:val="0"/>
      <w:marBottom w:val="0"/>
      <w:divBdr>
        <w:top w:val="none" w:sz="0" w:space="0" w:color="auto"/>
        <w:left w:val="none" w:sz="0" w:space="0" w:color="auto"/>
        <w:bottom w:val="none" w:sz="0" w:space="0" w:color="auto"/>
        <w:right w:val="none" w:sz="0" w:space="0" w:color="auto"/>
      </w:divBdr>
    </w:div>
    <w:div w:id="344132081">
      <w:bodyDiv w:val="1"/>
      <w:marLeft w:val="0"/>
      <w:marRight w:val="0"/>
      <w:marTop w:val="0"/>
      <w:marBottom w:val="0"/>
      <w:divBdr>
        <w:top w:val="none" w:sz="0" w:space="0" w:color="auto"/>
        <w:left w:val="none" w:sz="0" w:space="0" w:color="auto"/>
        <w:bottom w:val="none" w:sz="0" w:space="0" w:color="auto"/>
        <w:right w:val="none" w:sz="0" w:space="0" w:color="auto"/>
      </w:divBdr>
    </w:div>
    <w:div w:id="344332578">
      <w:bodyDiv w:val="1"/>
      <w:marLeft w:val="0"/>
      <w:marRight w:val="0"/>
      <w:marTop w:val="0"/>
      <w:marBottom w:val="0"/>
      <w:divBdr>
        <w:top w:val="none" w:sz="0" w:space="0" w:color="auto"/>
        <w:left w:val="none" w:sz="0" w:space="0" w:color="auto"/>
        <w:bottom w:val="none" w:sz="0" w:space="0" w:color="auto"/>
        <w:right w:val="none" w:sz="0" w:space="0" w:color="auto"/>
      </w:divBdr>
    </w:div>
    <w:div w:id="345058901">
      <w:bodyDiv w:val="1"/>
      <w:marLeft w:val="0"/>
      <w:marRight w:val="0"/>
      <w:marTop w:val="0"/>
      <w:marBottom w:val="0"/>
      <w:divBdr>
        <w:top w:val="none" w:sz="0" w:space="0" w:color="auto"/>
        <w:left w:val="none" w:sz="0" w:space="0" w:color="auto"/>
        <w:bottom w:val="none" w:sz="0" w:space="0" w:color="auto"/>
        <w:right w:val="none" w:sz="0" w:space="0" w:color="auto"/>
      </w:divBdr>
    </w:div>
    <w:div w:id="345597380">
      <w:bodyDiv w:val="1"/>
      <w:marLeft w:val="0"/>
      <w:marRight w:val="0"/>
      <w:marTop w:val="0"/>
      <w:marBottom w:val="0"/>
      <w:divBdr>
        <w:top w:val="none" w:sz="0" w:space="0" w:color="auto"/>
        <w:left w:val="none" w:sz="0" w:space="0" w:color="auto"/>
        <w:bottom w:val="none" w:sz="0" w:space="0" w:color="auto"/>
        <w:right w:val="none" w:sz="0" w:space="0" w:color="auto"/>
      </w:divBdr>
    </w:div>
    <w:div w:id="345836456">
      <w:bodyDiv w:val="1"/>
      <w:marLeft w:val="0"/>
      <w:marRight w:val="0"/>
      <w:marTop w:val="0"/>
      <w:marBottom w:val="0"/>
      <w:divBdr>
        <w:top w:val="none" w:sz="0" w:space="0" w:color="auto"/>
        <w:left w:val="none" w:sz="0" w:space="0" w:color="auto"/>
        <w:bottom w:val="none" w:sz="0" w:space="0" w:color="auto"/>
        <w:right w:val="none" w:sz="0" w:space="0" w:color="auto"/>
      </w:divBdr>
    </w:div>
    <w:div w:id="346057054">
      <w:bodyDiv w:val="1"/>
      <w:marLeft w:val="0"/>
      <w:marRight w:val="0"/>
      <w:marTop w:val="0"/>
      <w:marBottom w:val="0"/>
      <w:divBdr>
        <w:top w:val="none" w:sz="0" w:space="0" w:color="auto"/>
        <w:left w:val="none" w:sz="0" w:space="0" w:color="auto"/>
        <w:bottom w:val="none" w:sz="0" w:space="0" w:color="auto"/>
        <w:right w:val="none" w:sz="0" w:space="0" w:color="auto"/>
      </w:divBdr>
    </w:div>
    <w:div w:id="346835676">
      <w:bodyDiv w:val="1"/>
      <w:marLeft w:val="0"/>
      <w:marRight w:val="0"/>
      <w:marTop w:val="0"/>
      <w:marBottom w:val="0"/>
      <w:divBdr>
        <w:top w:val="none" w:sz="0" w:space="0" w:color="auto"/>
        <w:left w:val="none" w:sz="0" w:space="0" w:color="auto"/>
        <w:bottom w:val="none" w:sz="0" w:space="0" w:color="auto"/>
        <w:right w:val="none" w:sz="0" w:space="0" w:color="auto"/>
      </w:divBdr>
    </w:div>
    <w:div w:id="347219594">
      <w:bodyDiv w:val="1"/>
      <w:marLeft w:val="0"/>
      <w:marRight w:val="0"/>
      <w:marTop w:val="0"/>
      <w:marBottom w:val="0"/>
      <w:divBdr>
        <w:top w:val="none" w:sz="0" w:space="0" w:color="auto"/>
        <w:left w:val="none" w:sz="0" w:space="0" w:color="auto"/>
        <w:bottom w:val="none" w:sz="0" w:space="0" w:color="auto"/>
        <w:right w:val="none" w:sz="0" w:space="0" w:color="auto"/>
      </w:divBdr>
    </w:div>
    <w:div w:id="347685591">
      <w:bodyDiv w:val="1"/>
      <w:marLeft w:val="0"/>
      <w:marRight w:val="0"/>
      <w:marTop w:val="0"/>
      <w:marBottom w:val="0"/>
      <w:divBdr>
        <w:top w:val="none" w:sz="0" w:space="0" w:color="auto"/>
        <w:left w:val="none" w:sz="0" w:space="0" w:color="auto"/>
        <w:bottom w:val="none" w:sz="0" w:space="0" w:color="auto"/>
        <w:right w:val="none" w:sz="0" w:space="0" w:color="auto"/>
      </w:divBdr>
    </w:div>
    <w:div w:id="347756698">
      <w:bodyDiv w:val="1"/>
      <w:marLeft w:val="0"/>
      <w:marRight w:val="0"/>
      <w:marTop w:val="0"/>
      <w:marBottom w:val="0"/>
      <w:divBdr>
        <w:top w:val="none" w:sz="0" w:space="0" w:color="auto"/>
        <w:left w:val="none" w:sz="0" w:space="0" w:color="auto"/>
        <w:bottom w:val="none" w:sz="0" w:space="0" w:color="auto"/>
        <w:right w:val="none" w:sz="0" w:space="0" w:color="auto"/>
      </w:divBdr>
    </w:div>
    <w:div w:id="347760696">
      <w:bodyDiv w:val="1"/>
      <w:marLeft w:val="0"/>
      <w:marRight w:val="0"/>
      <w:marTop w:val="0"/>
      <w:marBottom w:val="0"/>
      <w:divBdr>
        <w:top w:val="none" w:sz="0" w:space="0" w:color="auto"/>
        <w:left w:val="none" w:sz="0" w:space="0" w:color="auto"/>
        <w:bottom w:val="none" w:sz="0" w:space="0" w:color="auto"/>
        <w:right w:val="none" w:sz="0" w:space="0" w:color="auto"/>
      </w:divBdr>
    </w:div>
    <w:div w:id="347874688">
      <w:bodyDiv w:val="1"/>
      <w:marLeft w:val="0"/>
      <w:marRight w:val="0"/>
      <w:marTop w:val="0"/>
      <w:marBottom w:val="0"/>
      <w:divBdr>
        <w:top w:val="none" w:sz="0" w:space="0" w:color="auto"/>
        <w:left w:val="none" w:sz="0" w:space="0" w:color="auto"/>
        <w:bottom w:val="none" w:sz="0" w:space="0" w:color="auto"/>
        <w:right w:val="none" w:sz="0" w:space="0" w:color="auto"/>
      </w:divBdr>
    </w:div>
    <w:div w:id="347877708">
      <w:bodyDiv w:val="1"/>
      <w:marLeft w:val="0"/>
      <w:marRight w:val="0"/>
      <w:marTop w:val="0"/>
      <w:marBottom w:val="0"/>
      <w:divBdr>
        <w:top w:val="none" w:sz="0" w:space="0" w:color="auto"/>
        <w:left w:val="none" w:sz="0" w:space="0" w:color="auto"/>
        <w:bottom w:val="none" w:sz="0" w:space="0" w:color="auto"/>
        <w:right w:val="none" w:sz="0" w:space="0" w:color="auto"/>
      </w:divBdr>
    </w:div>
    <w:div w:id="348139478">
      <w:bodyDiv w:val="1"/>
      <w:marLeft w:val="0"/>
      <w:marRight w:val="0"/>
      <w:marTop w:val="0"/>
      <w:marBottom w:val="0"/>
      <w:divBdr>
        <w:top w:val="none" w:sz="0" w:space="0" w:color="auto"/>
        <w:left w:val="none" w:sz="0" w:space="0" w:color="auto"/>
        <w:bottom w:val="none" w:sz="0" w:space="0" w:color="auto"/>
        <w:right w:val="none" w:sz="0" w:space="0" w:color="auto"/>
      </w:divBdr>
    </w:div>
    <w:div w:id="348609513">
      <w:bodyDiv w:val="1"/>
      <w:marLeft w:val="0"/>
      <w:marRight w:val="0"/>
      <w:marTop w:val="0"/>
      <w:marBottom w:val="0"/>
      <w:divBdr>
        <w:top w:val="none" w:sz="0" w:space="0" w:color="auto"/>
        <w:left w:val="none" w:sz="0" w:space="0" w:color="auto"/>
        <w:bottom w:val="none" w:sz="0" w:space="0" w:color="auto"/>
        <w:right w:val="none" w:sz="0" w:space="0" w:color="auto"/>
      </w:divBdr>
    </w:div>
    <w:div w:id="349264543">
      <w:bodyDiv w:val="1"/>
      <w:marLeft w:val="0"/>
      <w:marRight w:val="0"/>
      <w:marTop w:val="0"/>
      <w:marBottom w:val="0"/>
      <w:divBdr>
        <w:top w:val="none" w:sz="0" w:space="0" w:color="auto"/>
        <w:left w:val="none" w:sz="0" w:space="0" w:color="auto"/>
        <w:bottom w:val="none" w:sz="0" w:space="0" w:color="auto"/>
        <w:right w:val="none" w:sz="0" w:space="0" w:color="auto"/>
      </w:divBdr>
    </w:div>
    <w:div w:id="349452760">
      <w:bodyDiv w:val="1"/>
      <w:marLeft w:val="0"/>
      <w:marRight w:val="0"/>
      <w:marTop w:val="0"/>
      <w:marBottom w:val="0"/>
      <w:divBdr>
        <w:top w:val="none" w:sz="0" w:space="0" w:color="auto"/>
        <w:left w:val="none" w:sz="0" w:space="0" w:color="auto"/>
        <w:bottom w:val="none" w:sz="0" w:space="0" w:color="auto"/>
        <w:right w:val="none" w:sz="0" w:space="0" w:color="auto"/>
      </w:divBdr>
    </w:div>
    <w:div w:id="349528968">
      <w:bodyDiv w:val="1"/>
      <w:marLeft w:val="0"/>
      <w:marRight w:val="0"/>
      <w:marTop w:val="0"/>
      <w:marBottom w:val="0"/>
      <w:divBdr>
        <w:top w:val="none" w:sz="0" w:space="0" w:color="auto"/>
        <w:left w:val="none" w:sz="0" w:space="0" w:color="auto"/>
        <w:bottom w:val="none" w:sz="0" w:space="0" w:color="auto"/>
        <w:right w:val="none" w:sz="0" w:space="0" w:color="auto"/>
      </w:divBdr>
    </w:div>
    <w:div w:id="350492814">
      <w:bodyDiv w:val="1"/>
      <w:marLeft w:val="0"/>
      <w:marRight w:val="0"/>
      <w:marTop w:val="0"/>
      <w:marBottom w:val="0"/>
      <w:divBdr>
        <w:top w:val="none" w:sz="0" w:space="0" w:color="auto"/>
        <w:left w:val="none" w:sz="0" w:space="0" w:color="auto"/>
        <w:bottom w:val="none" w:sz="0" w:space="0" w:color="auto"/>
        <w:right w:val="none" w:sz="0" w:space="0" w:color="auto"/>
      </w:divBdr>
    </w:div>
    <w:div w:id="350641707">
      <w:bodyDiv w:val="1"/>
      <w:marLeft w:val="0"/>
      <w:marRight w:val="0"/>
      <w:marTop w:val="0"/>
      <w:marBottom w:val="0"/>
      <w:divBdr>
        <w:top w:val="none" w:sz="0" w:space="0" w:color="auto"/>
        <w:left w:val="none" w:sz="0" w:space="0" w:color="auto"/>
        <w:bottom w:val="none" w:sz="0" w:space="0" w:color="auto"/>
        <w:right w:val="none" w:sz="0" w:space="0" w:color="auto"/>
      </w:divBdr>
    </w:div>
    <w:div w:id="350687667">
      <w:bodyDiv w:val="1"/>
      <w:marLeft w:val="0"/>
      <w:marRight w:val="0"/>
      <w:marTop w:val="0"/>
      <w:marBottom w:val="0"/>
      <w:divBdr>
        <w:top w:val="none" w:sz="0" w:space="0" w:color="auto"/>
        <w:left w:val="none" w:sz="0" w:space="0" w:color="auto"/>
        <w:bottom w:val="none" w:sz="0" w:space="0" w:color="auto"/>
        <w:right w:val="none" w:sz="0" w:space="0" w:color="auto"/>
      </w:divBdr>
    </w:div>
    <w:div w:id="350959209">
      <w:bodyDiv w:val="1"/>
      <w:marLeft w:val="0"/>
      <w:marRight w:val="0"/>
      <w:marTop w:val="0"/>
      <w:marBottom w:val="0"/>
      <w:divBdr>
        <w:top w:val="none" w:sz="0" w:space="0" w:color="auto"/>
        <w:left w:val="none" w:sz="0" w:space="0" w:color="auto"/>
        <w:bottom w:val="none" w:sz="0" w:space="0" w:color="auto"/>
        <w:right w:val="none" w:sz="0" w:space="0" w:color="auto"/>
      </w:divBdr>
    </w:div>
    <w:div w:id="351880408">
      <w:bodyDiv w:val="1"/>
      <w:marLeft w:val="0"/>
      <w:marRight w:val="0"/>
      <w:marTop w:val="0"/>
      <w:marBottom w:val="0"/>
      <w:divBdr>
        <w:top w:val="none" w:sz="0" w:space="0" w:color="auto"/>
        <w:left w:val="none" w:sz="0" w:space="0" w:color="auto"/>
        <w:bottom w:val="none" w:sz="0" w:space="0" w:color="auto"/>
        <w:right w:val="none" w:sz="0" w:space="0" w:color="auto"/>
      </w:divBdr>
    </w:div>
    <w:div w:id="352460296">
      <w:bodyDiv w:val="1"/>
      <w:marLeft w:val="0"/>
      <w:marRight w:val="0"/>
      <w:marTop w:val="0"/>
      <w:marBottom w:val="0"/>
      <w:divBdr>
        <w:top w:val="none" w:sz="0" w:space="0" w:color="auto"/>
        <w:left w:val="none" w:sz="0" w:space="0" w:color="auto"/>
        <w:bottom w:val="none" w:sz="0" w:space="0" w:color="auto"/>
        <w:right w:val="none" w:sz="0" w:space="0" w:color="auto"/>
      </w:divBdr>
    </w:div>
    <w:div w:id="353192627">
      <w:bodyDiv w:val="1"/>
      <w:marLeft w:val="0"/>
      <w:marRight w:val="0"/>
      <w:marTop w:val="0"/>
      <w:marBottom w:val="0"/>
      <w:divBdr>
        <w:top w:val="none" w:sz="0" w:space="0" w:color="auto"/>
        <w:left w:val="none" w:sz="0" w:space="0" w:color="auto"/>
        <w:bottom w:val="none" w:sz="0" w:space="0" w:color="auto"/>
        <w:right w:val="none" w:sz="0" w:space="0" w:color="auto"/>
      </w:divBdr>
    </w:div>
    <w:div w:id="353194500">
      <w:bodyDiv w:val="1"/>
      <w:marLeft w:val="0"/>
      <w:marRight w:val="0"/>
      <w:marTop w:val="0"/>
      <w:marBottom w:val="0"/>
      <w:divBdr>
        <w:top w:val="none" w:sz="0" w:space="0" w:color="auto"/>
        <w:left w:val="none" w:sz="0" w:space="0" w:color="auto"/>
        <w:bottom w:val="none" w:sz="0" w:space="0" w:color="auto"/>
        <w:right w:val="none" w:sz="0" w:space="0" w:color="auto"/>
      </w:divBdr>
    </w:div>
    <w:div w:id="353771075">
      <w:bodyDiv w:val="1"/>
      <w:marLeft w:val="0"/>
      <w:marRight w:val="0"/>
      <w:marTop w:val="0"/>
      <w:marBottom w:val="0"/>
      <w:divBdr>
        <w:top w:val="none" w:sz="0" w:space="0" w:color="auto"/>
        <w:left w:val="none" w:sz="0" w:space="0" w:color="auto"/>
        <w:bottom w:val="none" w:sz="0" w:space="0" w:color="auto"/>
        <w:right w:val="none" w:sz="0" w:space="0" w:color="auto"/>
      </w:divBdr>
    </w:div>
    <w:div w:id="354235990">
      <w:bodyDiv w:val="1"/>
      <w:marLeft w:val="0"/>
      <w:marRight w:val="0"/>
      <w:marTop w:val="0"/>
      <w:marBottom w:val="0"/>
      <w:divBdr>
        <w:top w:val="none" w:sz="0" w:space="0" w:color="auto"/>
        <w:left w:val="none" w:sz="0" w:space="0" w:color="auto"/>
        <w:bottom w:val="none" w:sz="0" w:space="0" w:color="auto"/>
        <w:right w:val="none" w:sz="0" w:space="0" w:color="auto"/>
      </w:divBdr>
    </w:div>
    <w:div w:id="354309955">
      <w:bodyDiv w:val="1"/>
      <w:marLeft w:val="0"/>
      <w:marRight w:val="0"/>
      <w:marTop w:val="0"/>
      <w:marBottom w:val="0"/>
      <w:divBdr>
        <w:top w:val="none" w:sz="0" w:space="0" w:color="auto"/>
        <w:left w:val="none" w:sz="0" w:space="0" w:color="auto"/>
        <w:bottom w:val="none" w:sz="0" w:space="0" w:color="auto"/>
        <w:right w:val="none" w:sz="0" w:space="0" w:color="auto"/>
      </w:divBdr>
    </w:div>
    <w:div w:id="355037430">
      <w:bodyDiv w:val="1"/>
      <w:marLeft w:val="0"/>
      <w:marRight w:val="0"/>
      <w:marTop w:val="0"/>
      <w:marBottom w:val="0"/>
      <w:divBdr>
        <w:top w:val="none" w:sz="0" w:space="0" w:color="auto"/>
        <w:left w:val="none" w:sz="0" w:space="0" w:color="auto"/>
        <w:bottom w:val="none" w:sz="0" w:space="0" w:color="auto"/>
        <w:right w:val="none" w:sz="0" w:space="0" w:color="auto"/>
      </w:divBdr>
    </w:div>
    <w:div w:id="355472088">
      <w:bodyDiv w:val="1"/>
      <w:marLeft w:val="0"/>
      <w:marRight w:val="0"/>
      <w:marTop w:val="0"/>
      <w:marBottom w:val="0"/>
      <w:divBdr>
        <w:top w:val="none" w:sz="0" w:space="0" w:color="auto"/>
        <w:left w:val="none" w:sz="0" w:space="0" w:color="auto"/>
        <w:bottom w:val="none" w:sz="0" w:space="0" w:color="auto"/>
        <w:right w:val="none" w:sz="0" w:space="0" w:color="auto"/>
      </w:divBdr>
    </w:div>
    <w:div w:id="356200072">
      <w:bodyDiv w:val="1"/>
      <w:marLeft w:val="0"/>
      <w:marRight w:val="0"/>
      <w:marTop w:val="0"/>
      <w:marBottom w:val="0"/>
      <w:divBdr>
        <w:top w:val="none" w:sz="0" w:space="0" w:color="auto"/>
        <w:left w:val="none" w:sz="0" w:space="0" w:color="auto"/>
        <w:bottom w:val="none" w:sz="0" w:space="0" w:color="auto"/>
        <w:right w:val="none" w:sz="0" w:space="0" w:color="auto"/>
      </w:divBdr>
    </w:div>
    <w:div w:id="356273967">
      <w:bodyDiv w:val="1"/>
      <w:marLeft w:val="0"/>
      <w:marRight w:val="0"/>
      <w:marTop w:val="0"/>
      <w:marBottom w:val="0"/>
      <w:divBdr>
        <w:top w:val="none" w:sz="0" w:space="0" w:color="auto"/>
        <w:left w:val="none" w:sz="0" w:space="0" w:color="auto"/>
        <w:bottom w:val="none" w:sz="0" w:space="0" w:color="auto"/>
        <w:right w:val="none" w:sz="0" w:space="0" w:color="auto"/>
      </w:divBdr>
    </w:div>
    <w:div w:id="356466685">
      <w:bodyDiv w:val="1"/>
      <w:marLeft w:val="0"/>
      <w:marRight w:val="0"/>
      <w:marTop w:val="0"/>
      <w:marBottom w:val="0"/>
      <w:divBdr>
        <w:top w:val="none" w:sz="0" w:space="0" w:color="auto"/>
        <w:left w:val="none" w:sz="0" w:space="0" w:color="auto"/>
        <w:bottom w:val="none" w:sz="0" w:space="0" w:color="auto"/>
        <w:right w:val="none" w:sz="0" w:space="0" w:color="auto"/>
      </w:divBdr>
    </w:div>
    <w:div w:id="356740762">
      <w:bodyDiv w:val="1"/>
      <w:marLeft w:val="0"/>
      <w:marRight w:val="0"/>
      <w:marTop w:val="0"/>
      <w:marBottom w:val="0"/>
      <w:divBdr>
        <w:top w:val="none" w:sz="0" w:space="0" w:color="auto"/>
        <w:left w:val="none" w:sz="0" w:space="0" w:color="auto"/>
        <w:bottom w:val="none" w:sz="0" w:space="0" w:color="auto"/>
        <w:right w:val="none" w:sz="0" w:space="0" w:color="auto"/>
      </w:divBdr>
    </w:div>
    <w:div w:id="357120404">
      <w:bodyDiv w:val="1"/>
      <w:marLeft w:val="0"/>
      <w:marRight w:val="0"/>
      <w:marTop w:val="0"/>
      <w:marBottom w:val="0"/>
      <w:divBdr>
        <w:top w:val="none" w:sz="0" w:space="0" w:color="auto"/>
        <w:left w:val="none" w:sz="0" w:space="0" w:color="auto"/>
        <w:bottom w:val="none" w:sz="0" w:space="0" w:color="auto"/>
        <w:right w:val="none" w:sz="0" w:space="0" w:color="auto"/>
      </w:divBdr>
    </w:div>
    <w:div w:id="357314675">
      <w:bodyDiv w:val="1"/>
      <w:marLeft w:val="0"/>
      <w:marRight w:val="0"/>
      <w:marTop w:val="0"/>
      <w:marBottom w:val="0"/>
      <w:divBdr>
        <w:top w:val="none" w:sz="0" w:space="0" w:color="auto"/>
        <w:left w:val="none" w:sz="0" w:space="0" w:color="auto"/>
        <w:bottom w:val="none" w:sz="0" w:space="0" w:color="auto"/>
        <w:right w:val="none" w:sz="0" w:space="0" w:color="auto"/>
      </w:divBdr>
    </w:div>
    <w:div w:id="357512978">
      <w:bodyDiv w:val="1"/>
      <w:marLeft w:val="0"/>
      <w:marRight w:val="0"/>
      <w:marTop w:val="0"/>
      <w:marBottom w:val="0"/>
      <w:divBdr>
        <w:top w:val="none" w:sz="0" w:space="0" w:color="auto"/>
        <w:left w:val="none" w:sz="0" w:space="0" w:color="auto"/>
        <w:bottom w:val="none" w:sz="0" w:space="0" w:color="auto"/>
        <w:right w:val="none" w:sz="0" w:space="0" w:color="auto"/>
      </w:divBdr>
    </w:div>
    <w:div w:id="357703850">
      <w:bodyDiv w:val="1"/>
      <w:marLeft w:val="0"/>
      <w:marRight w:val="0"/>
      <w:marTop w:val="0"/>
      <w:marBottom w:val="0"/>
      <w:divBdr>
        <w:top w:val="none" w:sz="0" w:space="0" w:color="auto"/>
        <w:left w:val="none" w:sz="0" w:space="0" w:color="auto"/>
        <w:bottom w:val="none" w:sz="0" w:space="0" w:color="auto"/>
        <w:right w:val="none" w:sz="0" w:space="0" w:color="auto"/>
      </w:divBdr>
    </w:div>
    <w:div w:id="358357582">
      <w:bodyDiv w:val="1"/>
      <w:marLeft w:val="0"/>
      <w:marRight w:val="0"/>
      <w:marTop w:val="0"/>
      <w:marBottom w:val="0"/>
      <w:divBdr>
        <w:top w:val="none" w:sz="0" w:space="0" w:color="auto"/>
        <w:left w:val="none" w:sz="0" w:space="0" w:color="auto"/>
        <w:bottom w:val="none" w:sz="0" w:space="0" w:color="auto"/>
        <w:right w:val="none" w:sz="0" w:space="0" w:color="auto"/>
      </w:divBdr>
    </w:div>
    <w:div w:id="358513776">
      <w:bodyDiv w:val="1"/>
      <w:marLeft w:val="0"/>
      <w:marRight w:val="0"/>
      <w:marTop w:val="0"/>
      <w:marBottom w:val="0"/>
      <w:divBdr>
        <w:top w:val="none" w:sz="0" w:space="0" w:color="auto"/>
        <w:left w:val="none" w:sz="0" w:space="0" w:color="auto"/>
        <w:bottom w:val="none" w:sz="0" w:space="0" w:color="auto"/>
        <w:right w:val="none" w:sz="0" w:space="0" w:color="auto"/>
      </w:divBdr>
    </w:div>
    <w:div w:id="358824077">
      <w:bodyDiv w:val="1"/>
      <w:marLeft w:val="0"/>
      <w:marRight w:val="0"/>
      <w:marTop w:val="0"/>
      <w:marBottom w:val="0"/>
      <w:divBdr>
        <w:top w:val="none" w:sz="0" w:space="0" w:color="auto"/>
        <w:left w:val="none" w:sz="0" w:space="0" w:color="auto"/>
        <w:bottom w:val="none" w:sz="0" w:space="0" w:color="auto"/>
        <w:right w:val="none" w:sz="0" w:space="0" w:color="auto"/>
      </w:divBdr>
    </w:div>
    <w:div w:id="359087298">
      <w:bodyDiv w:val="1"/>
      <w:marLeft w:val="0"/>
      <w:marRight w:val="0"/>
      <w:marTop w:val="0"/>
      <w:marBottom w:val="0"/>
      <w:divBdr>
        <w:top w:val="none" w:sz="0" w:space="0" w:color="auto"/>
        <w:left w:val="none" w:sz="0" w:space="0" w:color="auto"/>
        <w:bottom w:val="none" w:sz="0" w:space="0" w:color="auto"/>
        <w:right w:val="none" w:sz="0" w:space="0" w:color="auto"/>
      </w:divBdr>
    </w:div>
    <w:div w:id="359747266">
      <w:bodyDiv w:val="1"/>
      <w:marLeft w:val="0"/>
      <w:marRight w:val="0"/>
      <w:marTop w:val="0"/>
      <w:marBottom w:val="0"/>
      <w:divBdr>
        <w:top w:val="none" w:sz="0" w:space="0" w:color="auto"/>
        <w:left w:val="none" w:sz="0" w:space="0" w:color="auto"/>
        <w:bottom w:val="none" w:sz="0" w:space="0" w:color="auto"/>
        <w:right w:val="none" w:sz="0" w:space="0" w:color="auto"/>
      </w:divBdr>
    </w:div>
    <w:div w:id="361396897">
      <w:bodyDiv w:val="1"/>
      <w:marLeft w:val="0"/>
      <w:marRight w:val="0"/>
      <w:marTop w:val="0"/>
      <w:marBottom w:val="0"/>
      <w:divBdr>
        <w:top w:val="none" w:sz="0" w:space="0" w:color="auto"/>
        <w:left w:val="none" w:sz="0" w:space="0" w:color="auto"/>
        <w:bottom w:val="none" w:sz="0" w:space="0" w:color="auto"/>
        <w:right w:val="none" w:sz="0" w:space="0" w:color="auto"/>
      </w:divBdr>
    </w:div>
    <w:div w:id="362873497">
      <w:bodyDiv w:val="1"/>
      <w:marLeft w:val="0"/>
      <w:marRight w:val="0"/>
      <w:marTop w:val="0"/>
      <w:marBottom w:val="0"/>
      <w:divBdr>
        <w:top w:val="none" w:sz="0" w:space="0" w:color="auto"/>
        <w:left w:val="none" w:sz="0" w:space="0" w:color="auto"/>
        <w:bottom w:val="none" w:sz="0" w:space="0" w:color="auto"/>
        <w:right w:val="none" w:sz="0" w:space="0" w:color="auto"/>
      </w:divBdr>
    </w:div>
    <w:div w:id="363091918">
      <w:bodyDiv w:val="1"/>
      <w:marLeft w:val="0"/>
      <w:marRight w:val="0"/>
      <w:marTop w:val="0"/>
      <w:marBottom w:val="0"/>
      <w:divBdr>
        <w:top w:val="none" w:sz="0" w:space="0" w:color="auto"/>
        <w:left w:val="none" w:sz="0" w:space="0" w:color="auto"/>
        <w:bottom w:val="none" w:sz="0" w:space="0" w:color="auto"/>
        <w:right w:val="none" w:sz="0" w:space="0" w:color="auto"/>
      </w:divBdr>
    </w:div>
    <w:div w:id="363403619">
      <w:bodyDiv w:val="1"/>
      <w:marLeft w:val="0"/>
      <w:marRight w:val="0"/>
      <w:marTop w:val="0"/>
      <w:marBottom w:val="0"/>
      <w:divBdr>
        <w:top w:val="none" w:sz="0" w:space="0" w:color="auto"/>
        <w:left w:val="none" w:sz="0" w:space="0" w:color="auto"/>
        <w:bottom w:val="none" w:sz="0" w:space="0" w:color="auto"/>
        <w:right w:val="none" w:sz="0" w:space="0" w:color="auto"/>
      </w:divBdr>
    </w:div>
    <w:div w:id="363796651">
      <w:bodyDiv w:val="1"/>
      <w:marLeft w:val="0"/>
      <w:marRight w:val="0"/>
      <w:marTop w:val="0"/>
      <w:marBottom w:val="0"/>
      <w:divBdr>
        <w:top w:val="none" w:sz="0" w:space="0" w:color="auto"/>
        <w:left w:val="none" w:sz="0" w:space="0" w:color="auto"/>
        <w:bottom w:val="none" w:sz="0" w:space="0" w:color="auto"/>
        <w:right w:val="none" w:sz="0" w:space="0" w:color="auto"/>
      </w:divBdr>
    </w:div>
    <w:div w:id="364136841">
      <w:bodyDiv w:val="1"/>
      <w:marLeft w:val="0"/>
      <w:marRight w:val="0"/>
      <w:marTop w:val="0"/>
      <w:marBottom w:val="0"/>
      <w:divBdr>
        <w:top w:val="none" w:sz="0" w:space="0" w:color="auto"/>
        <w:left w:val="none" w:sz="0" w:space="0" w:color="auto"/>
        <w:bottom w:val="none" w:sz="0" w:space="0" w:color="auto"/>
        <w:right w:val="none" w:sz="0" w:space="0" w:color="auto"/>
      </w:divBdr>
    </w:div>
    <w:div w:id="364252828">
      <w:bodyDiv w:val="1"/>
      <w:marLeft w:val="0"/>
      <w:marRight w:val="0"/>
      <w:marTop w:val="0"/>
      <w:marBottom w:val="0"/>
      <w:divBdr>
        <w:top w:val="none" w:sz="0" w:space="0" w:color="auto"/>
        <w:left w:val="none" w:sz="0" w:space="0" w:color="auto"/>
        <w:bottom w:val="none" w:sz="0" w:space="0" w:color="auto"/>
        <w:right w:val="none" w:sz="0" w:space="0" w:color="auto"/>
      </w:divBdr>
    </w:div>
    <w:div w:id="364794859">
      <w:bodyDiv w:val="1"/>
      <w:marLeft w:val="0"/>
      <w:marRight w:val="0"/>
      <w:marTop w:val="0"/>
      <w:marBottom w:val="0"/>
      <w:divBdr>
        <w:top w:val="none" w:sz="0" w:space="0" w:color="auto"/>
        <w:left w:val="none" w:sz="0" w:space="0" w:color="auto"/>
        <w:bottom w:val="none" w:sz="0" w:space="0" w:color="auto"/>
        <w:right w:val="none" w:sz="0" w:space="0" w:color="auto"/>
      </w:divBdr>
    </w:div>
    <w:div w:id="365064261">
      <w:bodyDiv w:val="1"/>
      <w:marLeft w:val="0"/>
      <w:marRight w:val="0"/>
      <w:marTop w:val="0"/>
      <w:marBottom w:val="0"/>
      <w:divBdr>
        <w:top w:val="none" w:sz="0" w:space="0" w:color="auto"/>
        <w:left w:val="none" w:sz="0" w:space="0" w:color="auto"/>
        <w:bottom w:val="none" w:sz="0" w:space="0" w:color="auto"/>
        <w:right w:val="none" w:sz="0" w:space="0" w:color="auto"/>
      </w:divBdr>
    </w:div>
    <w:div w:id="365101108">
      <w:bodyDiv w:val="1"/>
      <w:marLeft w:val="0"/>
      <w:marRight w:val="0"/>
      <w:marTop w:val="0"/>
      <w:marBottom w:val="0"/>
      <w:divBdr>
        <w:top w:val="none" w:sz="0" w:space="0" w:color="auto"/>
        <w:left w:val="none" w:sz="0" w:space="0" w:color="auto"/>
        <w:bottom w:val="none" w:sz="0" w:space="0" w:color="auto"/>
        <w:right w:val="none" w:sz="0" w:space="0" w:color="auto"/>
      </w:divBdr>
    </w:div>
    <w:div w:id="365107462">
      <w:bodyDiv w:val="1"/>
      <w:marLeft w:val="0"/>
      <w:marRight w:val="0"/>
      <w:marTop w:val="0"/>
      <w:marBottom w:val="0"/>
      <w:divBdr>
        <w:top w:val="none" w:sz="0" w:space="0" w:color="auto"/>
        <w:left w:val="none" w:sz="0" w:space="0" w:color="auto"/>
        <w:bottom w:val="none" w:sz="0" w:space="0" w:color="auto"/>
        <w:right w:val="none" w:sz="0" w:space="0" w:color="auto"/>
      </w:divBdr>
    </w:div>
    <w:div w:id="365259775">
      <w:bodyDiv w:val="1"/>
      <w:marLeft w:val="0"/>
      <w:marRight w:val="0"/>
      <w:marTop w:val="0"/>
      <w:marBottom w:val="0"/>
      <w:divBdr>
        <w:top w:val="none" w:sz="0" w:space="0" w:color="auto"/>
        <w:left w:val="none" w:sz="0" w:space="0" w:color="auto"/>
        <w:bottom w:val="none" w:sz="0" w:space="0" w:color="auto"/>
        <w:right w:val="none" w:sz="0" w:space="0" w:color="auto"/>
      </w:divBdr>
    </w:div>
    <w:div w:id="365329756">
      <w:bodyDiv w:val="1"/>
      <w:marLeft w:val="0"/>
      <w:marRight w:val="0"/>
      <w:marTop w:val="0"/>
      <w:marBottom w:val="0"/>
      <w:divBdr>
        <w:top w:val="none" w:sz="0" w:space="0" w:color="auto"/>
        <w:left w:val="none" w:sz="0" w:space="0" w:color="auto"/>
        <w:bottom w:val="none" w:sz="0" w:space="0" w:color="auto"/>
        <w:right w:val="none" w:sz="0" w:space="0" w:color="auto"/>
      </w:divBdr>
    </w:div>
    <w:div w:id="365377164">
      <w:bodyDiv w:val="1"/>
      <w:marLeft w:val="0"/>
      <w:marRight w:val="0"/>
      <w:marTop w:val="0"/>
      <w:marBottom w:val="0"/>
      <w:divBdr>
        <w:top w:val="none" w:sz="0" w:space="0" w:color="auto"/>
        <w:left w:val="none" w:sz="0" w:space="0" w:color="auto"/>
        <w:bottom w:val="none" w:sz="0" w:space="0" w:color="auto"/>
        <w:right w:val="none" w:sz="0" w:space="0" w:color="auto"/>
      </w:divBdr>
    </w:div>
    <w:div w:id="365562915">
      <w:bodyDiv w:val="1"/>
      <w:marLeft w:val="0"/>
      <w:marRight w:val="0"/>
      <w:marTop w:val="0"/>
      <w:marBottom w:val="0"/>
      <w:divBdr>
        <w:top w:val="none" w:sz="0" w:space="0" w:color="auto"/>
        <w:left w:val="none" w:sz="0" w:space="0" w:color="auto"/>
        <w:bottom w:val="none" w:sz="0" w:space="0" w:color="auto"/>
        <w:right w:val="none" w:sz="0" w:space="0" w:color="auto"/>
      </w:divBdr>
    </w:div>
    <w:div w:id="365760304">
      <w:bodyDiv w:val="1"/>
      <w:marLeft w:val="0"/>
      <w:marRight w:val="0"/>
      <w:marTop w:val="0"/>
      <w:marBottom w:val="0"/>
      <w:divBdr>
        <w:top w:val="none" w:sz="0" w:space="0" w:color="auto"/>
        <w:left w:val="none" w:sz="0" w:space="0" w:color="auto"/>
        <w:bottom w:val="none" w:sz="0" w:space="0" w:color="auto"/>
        <w:right w:val="none" w:sz="0" w:space="0" w:color="auto"/>
      </w:divBdr>
    </w:div>
    <w:div w:id="365915294">
      <w:bodyDiv w:val="1"/>
      <w:marLeft w:val="0"/>
      <w:marRight w:val="0"/>
      <w:marTop w:val="0"/>
      <w:marBottom w:val="0"/>
      <w:divBdr>
        <w:top w:val="none" w:sz="0" w:space="0" w:color="auto"/>
        <w:left w:val="none" w:sz="0" w:space="0" w:color="auto"/>
        <w:bottom w:val="none" w:sz="0" w:space="0" w:color="auto"/>
        <w:right w:val="none" w:sz="0" w:space="0" w:color="auto"/>
      </w:divBdr>
    </w:div>
    <w:div w:id="365981567">
      <w:bodyDiv w:val="1"/>
      <w:marLeft w:val="0"/>
      <w:marRight w:val="0"/>
      <w:marTop w:val="0"/>
      <w:marBottom w:val="0"/>
      <w:divBdr>
        <w:top w:val="none" w:sz="0" w:space="0" w:color="auto"/>
        <w:left w:val="none" w:sz="0" w:space="0" w:color="auto"/>
        <w:bottom w:val="none" w:sz="0" w:space="0" w:color="auto"/>
        <w:right w:val="none" w:sz="0" w:space="0" w:color="auto"/>
      </w:divBdr>
    </w:div>
    <w:div w:id="367219393">
      <w:bodyDiv w:val="1"/>
      <w:marLeft w:val="0"/>
      <w:marRight w:val="0"/>
      <w:marTop w:val="0"/>
      <w:marBottom w:val="0"/>
      <w:divBdr>
        <w:top w:val="none" w:sz="0" w:space="0" w:color="auto"/>
        <w:left w:val="none" w:sz="0" w:space="0" w:color="auto"/>
        <w:bottom w:val="none" w:sz="0" w:space="0" w:color="auto"/>
        <w:right w:val="none" w:sz="0" w:space="0" w:color="auto"/>
      </w:divBdr>
    </w:div>
    <w:div w:id="367486683">
      <w:bodyDiv w:val="1"/>
      <w:marLeft w:val="0"/>
      <w:marRight w:val="0"/>
      <w:marTop w:val="0"/>
      <w:marBottom w:val="0"/>
      <w:divBdr>
        <w:top w:val="none" w:sz="0" w:space="0" w:color="auto"/>
        <w:left w:val="none" w:sz="0" w:space="0" w:color="auto"/>
        <w:bottom w:val="none" w:sz="0" w:space="0" w:color="auto"/>
        <w:right w:val="none" w:sz="0" w:space="0" w:color="auto"/>
      </w:divBdr>
    </w:div>
    <w:div w:id="367609034">
      <w:bodyDiv w:val="1"/>
      <w:marLeft w:val="0"/>
      <w:marRight w:val="0"/>
      <w:marTop w:val="0"/>
      <w:marBottom w:val="0"/>
      <w:divBdr>
        <w:top w:val="none" w:sz="0" w:space="0" w:color="auto"/>
        <w:left w:val="none" w:sz="0" w:space="0" w:color="auto"/>
        <w:bottom w:val="none" w:sz="0" w:space="0" w:color="auto"/>
        <w:right w:val="none" w:sz="0" w:space="0" w:color="auto"/>
      </w:divBdr>
    </w:div>
    <w:div w:id="367990453">
      <w:bodyDiv w:val="1"/>
      <w:marLeft w:val="0"/>
      <w:marRight w:val="0"/>
      <w:marTop w:val="0"/>
      <w:marBottom w:val="0"/>
      <w:divBdr>
        <w:top w:val="none" w:sz="0" w:space="0" w:color="auto"/>
        <w:left w:val="none" w:sz="0" w:space="0" w:color="auto"/>
        <w:bottom w:val="none" w:sz="0" w:space="0" w:color="auto"/>
        <w:right w:val="none" w:sz="0" w:space="0" w:color="auto"/>
      </w:divBdr>
    </w:div>
    <w:div w:id="368575329">
      <w:bodyDiv w:val="1"/>
      <w:marLeft w:val="0"/>
      <w:marRight w:val="0"/>
      <w:marTop w:val="0"/>
      <w:marBottom w:val="0"/>
      <w:divBdr>
        <w:top w:val="none" w:sz="0" w:space="0" w:color="auto"/>
        <w:left w:val="none" w:sz="0" w:space="0" w:color="auto"/>
        <w:bottom w:val="none" w:sz="0" w:space="0" w:color="auto"/>
        <w:right w:val="none" w:sz="0" w:space="0" w:color="auto"/>
      </w:divBdr>
    </w:div>
    <w:div w:id="368648523">
      <w:bodyDiv w:val="1"/>
      <w:marLeft w:val="0"/>
      <w:marRight w:val="0"/>
      <w:marTop w:val="0"/>
      <w:marBottom w:val="0"/>
      <w:divBdr>
        <w:top w:val="none" w:sz="0" w:space="0" w:color="auto"/>
        <w:left w:val="none" w:sz="0" w:space="0" w:color="auto"/>
        <w:bottom w:val="none" w:sz="0" w:space="0" w:color="auto"/>
        <w:right w:val="none" w:sz="0" w:space="0" w:color="auto"/>
      </w:divBdr>
    </w:div>
    <w:div w:id="369305275">
      <w:bodyDiv w:val="1"/>
      <w:marLeft w:val="0"/>
      <w:marRight w:val="0"/>
      <w:marTop w:val="0"/>
      <w:marBottom w:val="0"/>
      <w:divBdr>
        <w:top w:val="none" w:sz="0" w:space="0" w:color="auto"/>
        <w:left w:val="none" w:sz="0" w:space="0" w:color="auto"/>
        <w:bottom w:val="none" w:sz="0" w:space="0" w:color="auto"/>
        <w:right w:val="none" w:sz="0" w:space="0" w:color="auto"/>
      </w:divBdr>
    </w:div>
    <w:div w:id="369887874">
      <w:bodyDiv w:val="1"/>
      <w:marLeft w:val="0"/>
      <w:marRight w:val="0"/>
      <w:marTop w:val="0"/>
      <w:marBottom w:val="0"/>
      <w:divBdr>
        <w:top w:val="none" w:sz="0" w:space="0" w:color="auto"/>
        <w:left w:val="none" w:sz="0" w:space="0" w:color="auto"/>
        <w:bottom w:val="none" w:sz="0" w:space="0" w:color="auto"/>
        <w:right w:val="none" w:sz="0" w:space="0" w:color="auto"/>
      </w:divBdr>
    </w:div>
    <w:div w:id="369955830">
      <w:bodyDiv w:val="1"/>
      <w:marLeft w:val="0"/>
      <w:marRight w:val="0"/>
      <w:marTop w:val="0"/>
      <w:marBottom w:val="0"/>
      <w:divBdr>
        <w:top w:val="none" w:sz="0" w:space="0" w:color="auto"/>
        <w:left w:val="none" w:sz="0" w:space="0" w:color="auto"/>
        <w:bottom w:val="none" w:sz="0" w:space="0" w:color="auto"/>
        <w:right w:val="none" w:sz="0" w:space="0" w:color="auto"/>
      </w:divBdr>
    </w:div>
    <w:div w:id="370426020">
      <w:bodyDiv w:val="1"/>
      <w:marLeft w:val="0"/>
      <w:marRight w:val="0"/>
      <w:marTop w:val="0"/>
      <w:marBottom w:val="0"/>
      <w:divBdr>
        <w:top w:val="none" w:sz="0" w:space="0" w:color="auto"/>
        <w:left w:val="none" w:sz="0" w:space="0" w:color="auto"/>
        <w:bottom w:val="none" w:sz="0" w:space="0" w:color="auto"/>
        <w:right w:val="none" w:sz="0" w:space="0" w:color="auto"/>
      </w:divBdr>
    </w:div>
    <w:div w:id="370614406">
      <w:bodyDiv w:val="1"/>
      <w:marLeft w:val="0"/>
      <w:marRight w:val="0"/>
      <w:marTop w:val="0"/>
      <w:marBottom w:val="0"/>
      <w:divBdr>
        <w:top w:val="none" w:sz="0" w:space="0" w:color="auto"/>
        <w:left w:val="none" w:sz="0" w:space="0" w:color="auto"/>
        <w:bottom w:val="none" w:sz="0" w:space="0" w:color="auto"/>
        <w:right w:val="none" w:sz="0" w:space="0" w:color="auto"/>
      </w:divBdr>
    </w:div>
    <w:div w:id="370687592">
      <w:bodyDiv w:val="1"/>
      <w:marLeft w:val="0"/>
      <w:marRight w:val="0"/>
      <w:marTop w:val="0"/>
      <w:marBottom w:val="0"/>
      <w:divBdr>
        <w:top w:val="none" w:sz="0" w:space="0" w:color="auto"/>
        <w:left w:val="none" w:sz="0" w:space="0" w:color="auto"/>
        <w:bottom w:val="none" w:sz="0" w:space="0" w:color="auto"/>
        <w:right w:val="none" w:sz="0" w:space="0" w:color="auto"/>
      </w:divBdr>
    </w:div>
    <w:div w:id="370738443">
      <w:bodyDiv w:val="1"/>
      <w:marLeft w:val="0"/>
      <w:marRight w:val="0"/>
      <w:marTop w:val="0"/>
      <w:marBottom w:val="0"/>
      <w:divBdr>
        <w:top w:val="none" w:sz="0" w:space="0" w:color="auto"/>
        <w:left w:val="none" w:sz="0" w:space="0" w:color="auto"/>
        <w:bottom w:val="none" w:sz="0" w:space="0" w:color="auto"/>
        <w:right w:val="none" w:sz="0" w:space="0" w:color="auto"/>
      </w:divBdr>
    </w:div>
    <w:div w:id="371417727">
      <w:bodyDiv w:val="1"/>
      <w:marLeft w:val="0"/>
      <w:marRight w:val="0"/>
      <w:marTop w:val="0"/>
      <w:marBottom w:val="0"/>
      <w:divBdr>
        <w:top w:val="none" w:sz="0" w:space="0" w:color="auto"/>
        <w:left w:val="none" w:sz="0" w:space="0" w:color="auto"/>
        <w:bottom w:val="none" w:sz="0" w:space="0" w:color="auto"/>
        <w:right w:val="none" w:sz="0" w:space="0" w:color="auto"/>
      </w:divBdr>
    </w:div>
    <w:div w:id="371616751">
      <w:bodyDiv w:val="1"/>
      <w:marLeft w:val="0"/>
      <w:marRight w:val="0"/>
      <w:marTop w:val="0"/>
      <w:marBottom w:val="0"/>
      <w:divBdr>
        <w:top w:val="none" w:sz="0" w:space="0" w:color="auto"/>
        <w:left w:val="none" w:sz="0" w:space="0" w:color="auto"/>
        <w:bottom w:val="none" w:sz="0" w:space="0" w:color="auto"/>
        <w:right w:val="none" w:sz="0" w:space="0" w:color="auto"/>
      </w:divBdr>
    </w:div>
    <w:div w:id="372075311">
      <w:bodyDiv w:val="1"/>
      <w:marLeft w:val="0"/>
      <w:marRight w:val="0"/>
      <w:marTop w:val="0"/>
      <w:marBottom w:val="0"/>
      <w:divBdr>
        <w:top w:val="none" w:sz="0" w:space="0" w:color="auto"/>
        <w:left w:val="none" w:sz="0" w:space="0" w:color="auto"/>
        <w:bottom w:val="none" w:sz="0" w:space="0" w:color="auto"/>
        <w:right w:val="none" w:sz="0" w:space="0" w:color="auto"/>
      </w:divBdr>
    </w:div>
    <w:div w:id="372460046">
      <w:bodyDiv w:val="1"/>
      <w:marLeft w:val="0"/>
      <w:marRight w:val="0"/>
      <w:marTop w:val="0"/>
      <w:marBottom w:val="0"/>
      <w:divBdr>
        <w:top w:val="none" w:sz="0" w:space="0" w:color="auto"/>
        <w:left w:val="none" w:sz="0" w:space="0" w:color="auto"/>
        <w:bottom w:val="none" w:sz="0" w:space="0" w:color="auto"/>
        <w:right w:val="none" w:sz="0" w:space="0" w:color="auto"/>
      </w:divBdr>
    </w:div>
    <w:div w:id="372660267">
      <w:bodyDiv w:val="1"/>
      <w:marLeft w:val="0"/>
      <w:marRight w:val="0"/>
      <w:marTop w:val="0"/>
      <w:marBottom w:val="0"/>
      <w:divBdr>
        <w:top w:val="none" w:sz="0" w:space="0" w:color="auto"/>
        <w:left w:val="none" w:sz="0" w:space="0" w:color="auto"/>
        <w:bottom w:val="none" w:sz="0" w:space="0" w:color="auto"/>
        <w:right w:val="none" w:sz="0" w:space="0" w:color="auto"/>
      </w:divBdr>
    </w:div>
    <w:div w:id="373236478">
      <w:bodyDiv w:val="1"/>
      <w:marLeft w:val="0"/>
      <w:marRight w:val="0"/>
      <w:marTop w:val="0"/>
      <w:marBottom w:val="0"/>
      <w:divBdr>
        <w:top w:val="none" w:sz="0" w:space="0" w:color="auto"/>
        <w:left w:val="none" w:sz="0" w:space="0" w:color="auto"/>
        <w:bottom w:val="none" w:sz="0" w:space="0" w:color="auto"/>
        <w:right w:val="none" w:sz="0" w:space="0" w:color="auto"/>
      </w:divBdr>
    </w:div>
    <w:div w:id="373585500">
      <w:bodyDiv w:val="1"/>
      <w:marLeft w:val="0"/>
      <w:marRight w:val="0"/>
      <w:marTop w:val="0"/>
      <w:marBottom w:val="0"/>
      <w:divBdr>
        <w:top w:val="none" w:sz="0" w:space="0" w:color="auto"/>
        <w:left w:val="none" w:sz="0" w:space="0" w:color="auto"/>
        <w:bottom w:val="none" w:sz="0" w:space="0" w:color="auto"/>
        <w:right w:val="none" w:sz="0" w:space="0" w:color="auto"/>
      </w:divBdr>
    </w:div>
    <w:div w:id="373703154">
      <w:bodyDiv w:val="1"/>
      <w:marLeft w:val="0"/>
      <w:marRight w:val="0"/>
      <w:marTop w:val="0"/>
      <w:marBottom w:val="0"/>
      <w:divBdr>
        <w:top w:val="none" w:sz="0" w:space="0" w:color="auto"/>
        <w:left w:val="none" w:sz="0" w:space="0" w:color="auto"/>
        <w:bottom w:val="none" w:sz="0" w:space="0" w:color="auto"/>
        <w:right w:val="none" w:sz="0" w:space="0" w:color="auto"/>
      </w:divBdr>
    </w:div>
    <w:div w:id="374038323">
      <w:bodyDiv w:val="1"/>
      <w:marLeft w:val="0"/>
      <w:marRight w:val="0"/>
      <w:marTop w:val="0"/>
      <w:marBottom w:val="0"/>
      <w:divBdr>
        <w:top w:val="none" w:sz="0" w:space="0" w:color="auto"/>
        <w:left w:val="none" w:sz="0" w:space="0" w:color="auto"/>
        <w:bottom w:val="none" w:sz="0" w:space="0" w:color="auto"/>
        <w:right w:val="none" w:sz="0" w:space="0" w:color="auto"/>
      </w:divBdr>
    </w:div>
    <w:div w:id="374282892">
      <w:bodyDiv w:val="1"/>
      <w:marLeft w:val="0"/>
      <w:marRight w:val="0"/>
      <w:marTop w:val="0"/>
      <w:marBottom w:val="0"/>
      <w:divBdr>
        <w:top w:val="none" w:sz="0" w:space="0" w:color="auto"/>
        <w:left w:val="none" w:sz="0" w:space="0" w:color="auto"/>
        <w:bottom w:val="none" w:sz="0" w:space="0" w:color="auto"/>
        <w:right w:val="none" w:sz="0" w:space="0" w:color="auto"/>
      </w:divBdr>
    </w:div>
    <w:div w:id="374551339">
      <w:bodyDiv w:val="1"/>
      <w:marLeft w:val="0"/>
      <w:marRight w:val="0"/>
      <w:marTop w:val="0"/>
      <w:marBottom w:val="0"/>
      <w:divBdr>
        <w:top w:val="none" w:sz="0" w:space="0" w:color="auto"/>
        <w:left w:val="none" w:sz="0" w:space="0" w:color="auto"/>
        <w:bottom w:val="none" w:sz="0" w:space="0" w:color="auto"/>
        <w:right w:val="none" w:sz="0" w:space="0" w:color="auto"/>
      </w:divBdr>
    </w:div>
    <w:div w:id="374622680">
      <w:bodyDiv w:val="1"/>
      <w:marLeft w:val="0"/>
      <w:marRight w:val="0"/>
      <w:marTop w:val="0"/>
      <w:marBottom w:val="0"/>
      <w:divBdr>
        <w:top w:val="none" w:sz="0" w:space="0" w:color="auto"/>
        <w:left w:val="none" w:sz="0" w:space="0" w:color="auto"/>
        <w:bottom w:val="none" w:sz="0" w:space="0" w:color="auto"/>
        <w:right w:val="none" w:sz="0" w:space="0" w:color="auto"/>
      </w:divBdr>
    </w:div>
    <w:div w:id="374736642">
      <w:bodyDiv w:val="1"/>
      <w:marLeft w:val="0"/>
      <w:marRight w:val="0"/>
      <w:marTop w:val="0"/>
      <w:marBottom w:val="0"/>
      <w:divBdr>
        <w:top w:val="none" w:sz="0" w:space="0" w:color="auto"/>
        <w:left w:val="none" w:sz="0" w:space="0" w:color="auto"/>
        <w:bottom w:val="none" w:sz="0" w:space="0" w:color="auto"/>
        <w:right w:val="none" w:sz="0" w:space="0" w:color="auto"/>
      </w:divBdr>
    </w:div>
    <w:div w:id="374963342">
      <w:bodyDiv w:val="1"/>
      <w:marLeft w:val="0"/>
      <w:marRight w:val="0"/>
      <w:marTop w:val="0"/>
      <w:marBottom w:val="0"/>
      <w:divBdr>
        <w:top w:val="none" w:sz="0" w:space="0" w:color="auto"/>
        <w:left w:val="none" w:sz="0" w:space="0" w:color="auto"/>
        <w:bottom w:val="none" w:sz="0" w:space="0" w:color="auto"/>
        <w:right w:val="none" w:sz="0" w:space="0" w:color="auto"/>
      </w:divBdr>
    </w:div>
    <w:div w:id="375088611">
      <w:bodyDiv w:val="1"/>
      <w:marLeft w:val="0"/>
      <w:marRight w:val="0"/>
      <w:marTop w:val="0"/>
      <w:marBottom w:val="0"/>
      <w:divBdr>
        <w:top w:val="none" w:sz="0" w:space="0" w:color="auto"/>
        <w:left w:val="none" w:sz="0" w:space="0" w:color="auto"/>
        <w:bottom w:val="none" w:sz="0" w:space="0" w:color="auto"/>
        <w:right w:val="none" w:sz="0" w:space="0" w:color="auto"/>
      </w:divBdr>
    </w:div>
    <w:div w:id="376245038">
      <w:bodyDiv w:val="1"/>
      <w:marLeft w:val="0"/>
      <w:marRight w:val="0"/>
      <w:marTop w:val="0"/>
      <w:marBottom w:val="0"/>
      <w:divBdr>
        <w:top w:val="none" w:sz="0" w:space="0" w:color="auto"/>
        <w:left w:val="none" w:sz="0" w:space="0" w:color="auto"/>
        <w:bottom w:val="none" w:sz="0" w:space="0" w:color="auto"/>
        <w:right w:val="none" w:sz="0" w:space="0" w:color="auto"/>
      </w:divBdr>
    </w:div>
    <w:div w:id="376247406">
      <w:bodyDiv w:val="1"/>
      <w:marLeft w:val="0"/>
      <w:marRight w:val="0"/>
      <w:marTop w:val="0"/>
      <w:marBottom w:val="0"/>
      <w:divBdr>
        <w:top w:val="none" w:sz="0" w:space="0" w:color="auto"/>
        <w:left w:val="none" w:sz="0" w:space="0" w:color="auto"/>
        <w:bottom w:val="none" w:sz="0" w:space="0" w:color="auto"/>
        <w:right w:val="none" w:sz="0" w:space="0" w:color="auto"/>
      </w:divBdr>
    </w:div>
    <w:div w:id="376248524">
      <w:bodyDiv w:val="1"/>
      <w:marLeft w:val="0"/>
      <w:marRight w:val="0"/>
      <w:marTop w:val="0"/>
      <w:marBottom w:val="0"/>
      <w:divBdr>
        <w:top w:val="none" w:sz="0" w:space="0" w:color="auto"/>
        <w:left w:val="none" w:sz="0" w:space="0" w:color="auto"/>
        <w:bottom w:val="none" w:sz="0" w:space="0" w:color="auto"/>
        <w:right w:val="none" w:sz="0" w:space="0" w:color="auto"/>
      </w:divBdr>
    </w:div>
    <w:div w:id="376708267">
      <w:bodyDiv w:val="1"/>
      <w:marLeft w:val="0"/>
      <w:marRight w:val="0"/>
      <w:marTop w:val="0"/>
      <w:marBottom w:val="0"/>
      <w:divBdr>
        <w:top w:val="none" w:sz="0" w:space="0" w:color="auto"/>
        <w:left w:val="none" w:sz="0" w:space="0" w:color="auto"/>
        <w:bottom w:val="none" w:sz="0" w:space="0" w:color="auto"/>
        <w:right w:val="none" w:sz="0" w:space="0" w:color="auto"/>
      </w:divBdr>
    </w:div>
    <w:div w:id="377242477">
      <w:bodyDiv w:val="1"/>
      <w:marLeft w:val="0"/>
      <w:marRight w:val="0"/>
      <w:marTop w:val="0"/>
      <w:marBottom w:val="0"/>
      <w:divBdr>
        <w:top w:val="none" w:sz="0" w:space="0" w:color="auto"/>
        <w:left w:val="none" w:sz="0" w:space="0" w:color="auto"/>
        <w:bottom w:val="none" w:sz="0" w:space="0" w:color="auto"/>
        <w:right w:val="none" w:sz="0" w:space="0" w:color="auto"/>
      </w:divBdr>
    </w:div>
    <w:div w:id="378744671">
      <w:bodyDiv w:val="1"/>
      <w:marLeft w:val="0"/>
      <w:marRight w:val="0"/>
      <w:marTop w:val="0"/>
      <w:marBottom w:val="0"/>
      <w:divBdr>
        <w:top w:val="none" w:sz="0" w:space="0" w:color="auto"/>
        <w:left w:val="none" w:sz="0" w:space="0" w:color="auto"/>
        <w:bottom w:val="none" w:sz="0" w:space="0" w:color="auto"/>
        <w:right w:val="none" w:sz="0" w:space="0" w:color="auto"/>
      </w:divBdr>
    </w:div>
    <w:div w:id="379133550">
      <w:bodyDiv w:val="1"/>
      <w:marLeft w:val="0"/>
      <w:marRight w:val="0"/>
      <w:marTop w:val="0"/>
      <w:marBottom w:val="0"/>
      <w:divBdr>
        <w:top w:val="none" w:sz="0" w:space="0" w:color="auto"/>
        <w:left w:val="none" w:sz="0" w:space="0" w:color="auto"/>
        <w:bottom w:val="none" w:sz="0" w:space="0" w:color="auto"/>
        <w:right w:val="none" w:sz="0" w:space="0" w:color="auto"/>
      </w:divBdr>
    </w:div>
    <w:div w:id="379476260">
      <w:bodyDiv w:val="1"/>
      <w:marLeft w:val="0"/>
      <w:marRight w:val="0"/>
      <w:marTop w:val="0"/>
      <w:marBottom w:val="0"/>
      <w:divBdr>
        <w:top w:val="none" w:sz="0" w:space="0" w:color="auto"/>
        <w:left w:val="none" w:sz="0" w:space="0" w:color="auto"/>
        <w:bottom w:val="none" w:sz="0" w:space="0" w:color="auto"/>
        <w:right w:val="none" w:sz="0" w:space="0" w:color="auto"/>
      </w:divBdr>
    </w:div>
    <w:div w:id="379937660">
      <w:bodyDiv w:val="1"/>
      <w:marLeft w:val="0"/>
      <w:marRight w:val="0"/>
      <w:marTop w:val="0"/>
      <w:marBottom w:val="0"/>
      <w:divBdr>
        <w:top w:val="none" w:sz="0" w:space="0" w:color="auto"/>
        <w:left w:val="none" w:sz="0" w:space="0" w:color="auto"/>
        <w:bottom w:val="none" w:sz="0" w:space="0" w:color="auto"/>
        <w:right w:val="none" w:sz="0" w:space="0" w:color="auto"/>
      </w:divBdr>
    </w:div>
    <w:div w:id="379938631">
      <w:bodyDiv w:val="1"/>
      <w:marLeft w:val="0"/>
      <w:marRight w:val="0"/>
      <w:marTop w:val="0"/>
      <w:marBottom w:val="0"/>
      <w:divBdr>
        <w:top w:val="none" w:sz="0" w:space="0" w:color="auto"/>
        <w:left w:val="none" w:sz="0" w:space="0" w:color="auto"/>
        <w:bottom w:val="none" w:sz="0" w:space="0" w:color="auto"/>
        <w:right w:val="none" w:sz="0" w:space="0" w:color="auto"/>
      </w:divBdr>
    </w:div>
    <w:div w:id="380054545">
      <w:bodyDiv w:val="1"/>
      <w:marLeft w:val="0"/>
      <w:marRight w:val="0"/>
      <w:marTop w:val="0"/>
      <w:marBottom w:val="0"/>
      <w:divBdr>
        <w:top w:val="none" w:sz="0" w:space="0" w:color="auto"/>
        <w:left w:val="none" w:sz="0" w:space="0" w:color="auto"/>
        <w:bottom w:val="none" w:sz="0" w:space="0" w:color="auto"/>
        <w:right w:val="none" w:sz="0" w:space="0" w:color="auto"/>
      </w:divBdr>
    </w:div>
    <w:div w:id="380249957">
      <w:bodyDiv w:val="1"/>
      <w:marLeft w:val="0"/>
      <w:marRight w:val="0"/>
      <w:marTop w:val="0"/>
      <w:marBottom w:val="0"/>
      <w:divBdr>
        <w:top w:val="none" w:sz="0" w:space="0" w:color="auto"/>
        <w:left w:val="none" w:sz="0" w:space="0" w:color="auto"/>
        <w:bottom w:val="none" w:sz="0" w:space="0" w:color="auto"/>
        <w:right w:val="none" w:sz="0" w:space="0" w:color="auto"/>
      </w:divBdr>
    </w:div>
    <w:div w:id="380254763">
      <w:bodyDiv w:val="1"/>
      <w:marLeft w:val="0"/>
      <w:marRight w:val="0"/>
      <w:marTop w:val="0"/>
      <w:marBottom w:val="0"/>
      <w:divBdr>
        <w:top w:val="none" w:sz="0" w:space="0" w:color="auto"/>
        <w:left w:val="none" w:sz="0" w:space="0" w:color="auto"/>
        <w:bottom w:val="none" w:sz="0" w:space="0" w:color="auto"/>
        <w:right w:val="none" w:sz="0" w:space="0" w:color="auto"/>
      </w:divBdr>
    </w:div>
    <w:div w:id="380441523">
      <w:bodyDiv w:val="1"/>
      <w:marLeft w:val="0"/>
      <w:marRight w:val="0"/>
      <w:marTop w:val="0"/>
      <w:marBottom w:val="0"/>
      <w:divBdr>
        <w:top w:val="none" w:sz="0" w:space="0" w:color="auto"/>
        <w:left w:val="none" w:sz="0" w:space="0" w:color="auto"/>
        <w:bottom w:val="none" w:sz="0" w:space="0" w:color="auto"/>
        <w:right w:val="none" w:sz="0" w:space="0" w:color="auto"/>
      </w:divBdr>
    </w:div>
    <w:div w:id="380792975">
      <w:bodyDiv w:val="1"/>
      <w:marLeft w:val="0"/>
      <w:marRight w:val="0"/>
      <w:marTop w:val="0"/>
      <w:marBottom w:val="0"/>
      <w:divBdr>
        <w:top w:val="none" w:sz="0" w:space="0" w:color="auto"/>
        <w:left w:val="none" w:sz="0" w:space="0" w:color="auto"/>
        <w:bottom w:val="none" w:sz="0" w:space="0" w:color="auto"/>
        <w:right w:val="none" w:sz="0" w:space="0" w:color="auto"/>
      </w:divBdr>
    </w:div>
    <w:div w:id="381441502">
      <w:bodyDiv w:val="1"/>
      <w:marLeft w:val="0"/>
      <w:marRight w:val="0"/>
      <w:marTop w:val="0"/>
      <w:marBottom w:val="0"/>
      <w:divBdr>
        <w:top w:val="none" w:sz="0" w:space="0" w:color="auto"/>
        <w:left w:val="none" w:sz="0" w:space="0" w:color="auto"/>
        <w:bottom w:val="none" w:sz="0" w:space="0" w:color="auto"/>
        <w:right w:val="none" w:sz="0" w:space="0" w:color="auto"/>
      </w:divBdr>
    </w:div>
    <w:div w:id="381562133">
      <w:bodyDiv w:val="1"/>
      <w:marLeft w:val="0"/>
      <w:marRight w:val="0"/>
      <w:marTop w:val="0"/>
      <w:marBottom w:val="0"/>
      <w:divBdr>
        <w:top w:val="none" w:sz="0" w:space="0" w:color="auto"/>
        <w:left w:val="none" w:sz="0" w:space="0" w:color="auto"/>
        <w:bottom w:val="none" w:sz="0" w:space="0" w:color="auto"/>
        <w:right w:val="none" w:sz="0" w:space="0" w:color="auto"/>
      </w:divBdr>
    </w:div>
    <w:div w:id="382141490">
      <w:bodyDiv w:val="1"/>
      <w:marLeft w:val="0"/>
      <w:marRight w:val="0"/>
      <w:marTop w:val="0"/>
      <w:marBottom w:val="0"/>
      <w:divBdr>
        <w:top w:val="none" w:sz="0" w:space="0" w:color="auto"/>
        <w:left w:val="none" w:sz="0" w:space="0" w:color="auto"/>
        <w:bottom w:val="none" w:sz="0" w:space="0" w:color="auto"/>
        <w:right w:val="none" w:sz="0" w:space="0" w:color="auto"/>
      </w:divBdr>
    </w:div>
    <w:div w:id="383213847">
      <w:bodyDiv w:val="1"/>
      <w:marLeft w:val="0"/>
      <w:marRight w:val="0"/>
      <w:marTop w:val="0"/>
      <w:marBottom w:val="0"/>
      <w:divBdr>
        <w:top w:val="none" w:sz="0" w:space="0" w:color="auto"/>
        <w:left w:val="none" w:sz="0" w:space="0" w:color="auto"/>
        <w:bottom w:val="none" w:sz="0" w:space="0" w:color="auto"/>
        <w:right w:val="none" w:sz="0" w:space="0" w:color="auto"/>
      </w:divBdr>
    </w:div>
    <w:div w:id="383604938">
      <w:bodyDiv w:val="1"/>
      <w:marLeft w:val="0"/>
      <w:marRight w:val="0"/>
      <w:marTop w:val="0"/>
      <w:marBottom w:val="0"/>
      <w:divBdr>
        <w:top w:val="none" w:sz="0" w:space="0" w:color="auto"/>
        <w:left w:val="none" w:sz="0" w:space="0" w:color="auto"/>
        <w:bottom w:val="none" w:sz="0" w:space="0" w:color="auto"/>
        <w:right w:val="none" w:sz="0" w:space="0" w:color="auto"/>
      </w:divBdr>
    </w:div>
    <w:div w:id="383994458">
      <w:bodyDiv w:val="1"/>
      <w:marLeft w:val="0"/>
      <w:marRight w:val="0"/>
      <w:marTop w:val="0"/>
      <w:marBottom w:val="0"/>
      <w:divBdr>
        <w:top w:val="none" w:sz="0" w:space="0" w:color="auto"/>
        <w:left w:val="none" w:sz="0" w:space="0" w:color="auto"/>
        <w:bottom w:val="none" w:sz="0" w:space="0" w:color="auto"/>
        <w:right w:val="none" w:sz="0" w:space="0" w:color="auto"/>
      </w:divBdr>
    </w:div>
    <w:div w:id="384567748">
      <w:bodyDiv w:val="1"/>
      <w:marLeft w:val="0"/>
      <w:marRight w:val="0"/>
      <w:marTop w:val="0"/>
      <w:marBottom w:val="0"/>
      <w:divBdr>
        <w:top w:val="none" w:sz="0" w:space="0" w:color="auto"/>
        <w:left w:val="none" w:sz="0" w:space="0" w:color="auto"/>
        <w:bottom w:val="none" w:sz="0" w:space="0" w:color="auto"/>
        <w:right w:val="none" w:sz="0" w:space="0" w:color="auto"/>
      </w:divBdr>
    </w:div>
    <w:div w:id="384834624">
      <w:bodyDiv w:val="1"/>
      <w:marLeft w:val="0"/>
      <w:marRight w:val="0"/>
      <w:marTop w:val="0"/>
      <w:marBottom w:val="0"/>
      <w:divBdr>
        <w:top w:val="none" w:sz="0" w:space="0" w:color="auto"/>
        <w:left w:val="none" w:sz="0" w:space="0" w:color="auto"/>
        <w:bottom w:val="none" w:sz="0" w:space="0" w:color="auto"/>
        <w:right w:val="none" w:sz="0" w:space="0" w:color="auto"/>
      </w:divBdr>
    </w:div>
    <w:div w:id="384985061">
      <w:bodyDiv w:val="1"/>
      <w:marLeft w:val="0"/>
      <w:marRight w:val="0"/>
      <w:marTop w:val="0"/>
      <w:marBottom w:val="0"/>
      <w:divBdr>
        <w:top w:val="none" w:sz="0" w:space="0" w:color="auto"/>
        <w:left w:val="none" w:sz="0" w:space="0" w:color="auto"/>
        <w:bottom w:val="none" w:sz="0" w:space="0" w:color="auto"/>
        <w:right w:val="none" w:sz="0" w:space="0" w:color="auto"/>
      </w:divBdr>
    </w:div>
    <w:div w:id="385377042">
      <w:bodyDiv w:val="1"/>
      <w:marLeft w:val="0"/>
      <w:marRight w:val="0"/>
      <w:marTop w:val="0"/>
      <w:marBottom w:val="0"/>
      <w:divBdr>
        <w:top w:val="none" w:sz="0" w:space="0" w:color="auto"/>
        <w:left w:val="none" w:sz="0" w:space="0" w:color="auto"/>
        <w:bottom w:val="none" w:sz="0" w:space="0" w:color="auto"/>
        <w:right w:val="none" w:sz="0" w:space="0" w:color="auto"/>
      </w:divBdr>
    </w:div>
    <w:div w:id="385762801">
      <w:bodyDiv w:val="1"/>
      <w:marLeft w:val="0"/>
      <w:marRight w:val="0"/>
      <w:marTop w:val="0"/>
      <w:marBottom w:val="0"/>
      <w:divBdr>
        <w:top w:val="none" w:sz="0" w:space="0" w:color="auto"/>
        <w:left w:val="none" w:sz="0" w:space="0" w:color="auto"/>
        <w:bottom w:val="none" w:sz="0" w:space="0" w:color="auto"/>
        <w:right w:val="none" w:sz="0" w:space="0" w:color="auto"/>
      </w:divBdr>
    </w:div>
    <w:div w:id="385884752">
      <w:bodyDiv w:val="1"/>
      <w:marLeft w:val="0"/>
      <w:marRight w:val="0"/>
      <w:marTop w:val="0"/>
      <w:marBottom w:val="0"/>
      <w:divBdr>
        <w:top w:val="none" w:sz="0" w:space="0" w:color="auto"/>
        <w:left w:val="none" w:sz="0" w:space="0" w:color="auto"/>
        <w:bottom w:val="none" w:sz="0" w:space="0" w:color="auto"/>
        <w:right w:val="none" w:sz="0" w:space="0" w:color="auto"/>
      </w:divBdr>
    </w:div>
    <w:div w:id="386147952">
      <w:bodyDiv w:val="1"/>
      <w:marLeft w:val="0"/>
      <w:marRight w:val="0"/>
      <w:marTop w:val="0"/>
      <w:marBottom w:val="0"/>
      <w:divBdr>
        <w:top w:val="none" w:sz="0" w:space="0" w:color="auto"/>
        <w:left w:val="none" w:sz="0" w:space="0" w:color="auto"/>
        <w:bottom w:val="none" w:sz="0" w:space="0" w:color="auto"/>
        <w:right w:val="none" w:sz="0" w:space="0" w:color="auto"/>
      </w:divBdr>
    </w:div>
    <w:div w:id="386681907">
      <w:bodyDiv w:val="1"/>
      <w:marLeft w:val="0"/>
      <w:marRight w:val="0"/>
      <w:marTop w:val="0"/>
      <w:marBottom w:val="0"/>
      <w:divBdr>
        <w:top w:val="none" w:sz="0" w:space="0" w:color="auto"/>
        <w:left w:val="none" w:sz="0" w:space="0" w:color="auto"/>
        <w:bottom w:val="none" w:sz="0" w:space="0" w:color="auto"/>
        <w:right w:val="none" w:sz="0" w:space="0" w:color="auto"/>
      </w:divBdr>
    </w:div>
    <w:div w:id="387152553">
      <w:bodyDiv w:val="1"/>
      <w:marLeft w:val="0"/>
      <w:marRight w:val="0"/>
      <w:marTop w:val="0"/>
      <w:marBottom w:val="0"/>
      <w:divBdr>
        <w:top w:val="none" w:sz="0" w:space="0" w:color="auto"/>
        <w:left w:val="none" w:sz="0" w:space="0" w:color="auto"/>
        <w:bottom w:val="none" w:sz="0" w:space="0" w:color="auto"/>
        <w:right w:val="none" w:sz="0" w:space="0" w:color="auto"/>
      </w:divBdr>
    </w:div>
    <w:div w:id="387336950">
      <w:bodyDiv w:val="1"/>
      <w:marLeft w:val="0"/>
      <w:marRight w:val="0"/>
      <w:marTop w:val="0"/>
      <w:marBottom w:val="0"/>
      <w:divBdr>
        <w:top w:val="none" w:sz="0" w:space="0" w:color="auto"/>
        <w:left w:val="none" w:sz="0" w:space="0" w:color="auto"/>
        <w:bottom w:val="none" w:sz="0" w:space="0" w:color="auto"/>
        <w:right w:val="none" w:sz="0" w:space="0" w:color="auto"/>
      </w:divBdr>
    </w:div>
    <w:div w:id="387605649">
      <w:bodyDiv w:val="1"/>
      <w:marLeft w:val="0"/>
      <w:marRight w:val="0"/>
      <w:marTop w:val="0"/>
      <w:marBottom w:val="0"/>
      <w:divBdr>
        <w:top w:val="none" w:sz="0" w:space="0" w:color="auto"/>
        <w:left w:val="none" w:sz="0" w:space="0" w:color="auto"/>
        <w:bottom w:val="none" w:sz="0" w:space="0" w:color="auto"/>
        <w:right w:val="none" w:sz="0" w:space="0" w:color="auto"/>
      </w:divBdr>
    </w:div>
    <w:div w:id="388039575">
      <w:bodyDiv w:val="1"/>
      <w:marLeft w:val="0"/>
      <w:marRight w:val="0"/>
      <w:marTop w:val="0"/>
      <w:marBottom w:val="0"/>
      <w:divBdr>
        <w:top w:val="none" w:sz="0" w:space="0" w:color="auto"/>
        <w:left w:val="none" w:sz="0" w:space="0" w:color="auto"/>
        <w:bottom w:val="none" w:sz="0" w:space="0" w:color="auto"/>
        <w:right w:val="none" w:sz="0" w:space="0" w:color="auto"/>
      </w:divBdr>
    </w:div>
    <w:div w:id="388185649">
      <w:bodyDiv w:val="1"/>
      <w:marLeft w:val="0"/>
      <w:marRight w:val="0"/>
      <w:marTop w:val="0"/>
      <w:marBottom w:val="0"/>
      <w:divBdr>
        <w:top w:val="none" w:sz="0" w:space="0" w:color="auto"/>
        <w:left w:val="none" w:sz="0" w:space="0" w:color="auto"/>
        <w:bottom w:val="none" w:sz="0" w:space="0" w:color="auto"/>
        <w:right w:val="none" w:sz="0" w:space="0" w:color="auto"/>
      </w:divBdr>
    </w:div>
    <w:div w:id="388922932">
      <w:bodyDiv w:val="1"/>
      <w:marLeft w:val="0"/>
      <w:marRight w:val="0"/>
      <w:marTop w:val="0"/>
      <w:marBottom w:val="0"/>
      <w:divBdr>
        <w:top w:val="none" w:sz="0" w:space="0" w:color="auto"/>
        <w:left w:val="none" w:sz="0" w:space="0" w:color="auto"/>
        <w:bottom w:val="none" w:sz="0" w:space="0" w:color="auto"/>
        <w:right w:val="none" w:sz="0" w:space="0" w:color="auto"/>
      </w:divBdr>
    </w:div>
    <w:div w:id="388923339">
      <w:bodyDiv w:val="1"/>
      <w:marLeft w:val="0"/>
      <w:marRight w:val="0"/>
      <w:marTop w:val="0"/>
      <w:marBottom w:val="0"/>
      <w:divBdr>
        <w:top w:val="none" w:sz="0" w:space="0" w:color="auto"/>
        <w:left w:val="none" w:sz="0" w:space="0" w:color="auto"/>
        <w:bottom w:val="none" w:sz="0" w:space="0" w:color="auto"/>
        <w:right w:val="none" w:sz="0" w:space="0" w:color="auto"/>
      </w:divBdr>
    </w:div>
    <w:div w:id="388963308">
      <w:bodyDiv w:val="1"/>
      <w:marLeft w:val="0"/>
      <w:marRight w:val="0"/>
      <w:marTop w:val="0"/>
      <w:marBottom w:val="0"/>
      <w:divBdr>
        <w:top w:val="none" w:sz="0" w:space="0" w:color="auto"/>
        <w:left w:val="none" w:sz="0" w:space="0" w:color="auto"/>
        <w:bottom w:val="none" w:sz="0" w:space="0" w:color="auto"/>
        <w:right w:val="none" w:sz="0" w:space="0" w:color="auto"/>
      </w:divBdr>
    </w:div>
    <w:div w:id="389156459">
      <w:bodyDiv w:val="1"/>
      <w:marLeft w:val="0"/>
      <w:marRight w:val="0"/>
      <w:marTop w:val="0"/>
      <w:marBottom w:val="0"/>
      <w:divBdr>
        <w:top w:val="none" w:sz="0" w:space="0" w:color="auto"/>
        <w:left w:val="none" w:sz="0" w:space="0" w:color="auto"/>
        <w:bottom w:val="none" w:sz="0" w:space="0" w:color="auto"/>
        <w:right w:val="none" w:sz="0" w:space="0" w:color="auto"/>
      </w:divBdr>
    </w:div>
    <w:div w:id="389160716">
      <w:bodyDiv w:val="1"/>
      <w:marLeft w:val="0"/>
      <w:marRight w:val="0"/>
      <w:marTop w:val="0"/>
      <w:marBottom w:val="0"/>
      <w:divBdr>
        <w:top w:val="none" w:sz="0" w:space="0" w:color="auto"/>
        <w:left w:val="none" w:sz="0" w:space="0" w:color="auto"/>
        <w:bottom w:val="none" w:sz="0" w:space="0" w:color="auto"/>
        <w:right w:val="none" w:sz="0" w:space="0" w:color="auto"/>
      </w:divBdr>
    </w:div>
    <w:div w:id="389352700">
      <w:bodyDiv w:val="1"/>
      <w:marLeft w:val="0"/>
      <w:marRight w:val="0"/>
      <w:marTop w:val="0"/>
      <w:marBottom w:val="0"/>
      <w:divBdr>
        <w:top w:val="none" w:sz="0" w:space="0" w:color="auto"/>
        <w:left w:val="none" w:sz="0" w:space="0" w:color="auto"/>
        <w:bottom w:val="none" w:sz="0" w:space="0" w:color="auto"/>
        <w:right w:val="none" w:sz="0" w:space="0" w:color="auto"/>
      </w:divBdr>
    </w:div>
    <w:div w:id="389423068">
      <w:bodyDiv w:val="1"/>
      <w:marLeft w:val="0"/>
      <w:marRight w:val="0"/>
      <w:marTop w:val="0"/>
      <w:marBottom w:val="0"/>
      <w:divBdr>
        <w:top w:val="none" w:sz="0" w:space="0" w:color="auto"/>
        <w:left w:val="none" w:sz="0" w:space="0" w:color="auto"/>
        <w:bottom w:val="none" w:sz="0" w:space="0" w:color="auto"/>
        <w:right w:val="none" w:sz="0" w:space="0" w:color="auto"/>
      </w:divBdr>
    </w:div>
    <w:div w:id="389503295">
      <w:bodyDiv w:val="1"/>
      <w:marLeft w:val="0"/>
      <w:marRight w:val="0"/>
      <w:marTop w:val="0"/>
      <w:marBottom w:val="0"/>
      <w:divBdr>
        <w:top w:val="none" w:sz="0" w:space="0" w:color="auto"/>
        <w:left w:val="none" w:sz="0" w:space="0" w:color="auto"/>
        <w:bottom w:val="none" w:sz="0" w:space="0" w:color="auto"/>
        <w:right w:val="none" w:sz="0" w:space="0" w:color="auto"/>
      </w:divBdr>
    </w:div>
    <w:div w:id="389504788">
      <w:bodyDiv w:val="1"/>
      <w:marLeft w:val="0"/>
      <w:marRight w:val="0"/>
      <w:marTop w:val="0"/>
      <w:marBottom w:val="0"/>
      <w:divBdr>
        <w:top w:val="none" w:sz="0" w:space="0" w:color="auto"/>
        <w:left w:val="none" w:sz="0" w:space="0" w:color="auto"/>
        <w:bottom w:val="none" w:sz="0" w:space="0" w:color="auto"/>
        <w:right w:val="none" w:sz="0" w:space="0" w:color="auto"/>
      </w:divBdr>
    </w:div>
    <w:div w:id="389809475">
      <w:bodyDiv w:val="1"/>
      <w:marLeft w:val="0"/>
      <w:marRight w:val="0"/>
      <w:marTop w:val="0"/>
      <w:marBottom w:val="0"/>
      <w:divBdr>
        <w:top w:val="none" w:sz="0" w:space="0" w:color="auto"/>
        <w:left w:val="none" w:sz="0" w:space="0" w:color="auto"/>
        <w:bottom w:val="none" w:sz="0" w:space="0" w:color="auto"/>
        <w:right w:val="none" w:sz="0" w:space="0" w:color="auto"/>
      </w:divBdr>
    </w:div>
    <w:div w:id="389809575">
      <w:bodyDiv w:val="1"/>
      <w:marLeft w:val="0"/>
      <w:marRight w:val="0"/>
      <w:marTop w:val="0"/>
      <w:marBottom w:val="0"/>
      <w:divBdr>
        <w:top w:val="none" w:sz="0" w:space="0" w:color="auto"/>
        <w:left w:val="none" w:sz="0" w:space="0" w:color="auto"/>
        <w:bottom w:val="none" w:sz="0" w:space="0" w:color="auto"/>
        <w:right w:val="none" w:sz="0" w:space="0" w:color="auto"/>
      </w:divBdr>
    </w:div>
    <w:div w:id="390269735">
      <w:bodyDiv w:val="1"/>
      <w:marLeft w:val="0"/>
      <w:marRight w:val="0"/>
      <w:marTop w:val="0"/>
      <w:marBottom w:val="0"/>
      <w:divBdr>
        <w:top w:val="none" w:sz="0" w:space="0" w:color="auto"/>
        <w:left w:val="none" w:sz="0" w:space="0" w:color="auto"/>
        <w:bottom w:val="none" w:sz="0" w:space="0" w:color="auto"/>
        <w:right w:val="none" w:sz="0" w:space="0" w:color="auto"/>
      </w:divBdr>
    </w:div>
    <w:div w:id="390662275">
      <w:bodyDiv w:val="1"/>
      <w:marLeft w:val="0"/>
      <w:marRight w:val="0"/>
      <w:marTop w:val="0"/>
      <w:marBottom w:val="0"/>
      <w:divBdr>
        <w:top w:val="none" w:sz="0" w:space="0" w:color="auto"/>
        <w:left w:val="none" w:sz="0" w:space="0" w:color="auto"/>
        <w:bottom w:val="none" w:sz="0" w:space="0" w:color="auto"/>
        <w:right w:val="none" w:sz="0" w:space="0" w:color="auto"/>
      </w:divBdr>
    </w:div>
    <w:div w:id="390858304">
      <w:bodyDiv w:val="1"/>
      <w:marLeft w:val="0"/>
      <w:marRight w:val="0"/>
      <w:marTop w:val="0"/>
      <w:marBottom w:val="0"/>
      <w:divBdr>
        <w:top w:val="none" w:sz="0" w:space="0" w:color="auto"/>
        <w:left w:val="none" w:sz="0" w:space="0" w:color="auto"/>
        <w:bottom w:val="none" w:sz="0" w:space="0" w:color="auto"/>
        <w:right w:val="none" w:sz="0" w:space="0" w:color="auto"/>
      </w:divBdr>
    </w:div>
    <w:div w:id="391661294">
      <w:bodyDiv w:val="1"/>
      <w:marLeft w:val="0"/>
      <w:marRight w:val="0"/>
      <w:marTop w:val="0"/>
      <w:marBottom w:val="0"/>
      <w:divBdr>
        <w:top w:val="none" w:sz="0" w:space="0" w:color="auto"/>
        <w:left w:val="none" w:sz="0" w:space="0" w:color="auto"/>
        <w:bottom w:val="none" w:sz="0" w:space="0" w:color="auto"/>
        <w:right w:val="none" w:sz="0" w:space="0" w:color="auto"/>
      </w:divBdr>
    </w:div>
    <w:div w:id="391974623">
      <w:bodyDiv w:val="1"/>
      <w:marLeft w:val="0"/>
      <w:marRight w:val="0"/>
      <w:marTop w:val="0"/>
      <w:marBottom w:val="0"/>
      <w:divBdr>
        <w:top w:val="none" w:sz="0" w:space="0" w:color="auto"/>
        <w:left w:val="none" w:sz="0" w:space="0" w:color="auto"/>
        <w:bottom w:val="none" w:sz="0" w:space="0" w:color="auto"/>
        <w:right w:val="none" w:sz="0" w:space="0" w:color="auto"/>
      </w:divBdr>
    </w:div>
    <w:div w:id="392120560">
      <w:bodyDiv w:val="1"/>
      <w:marLeft w:val="0"/>
      <w:marRight w:val="0"/>
      <w:marTop w:val="0"/>
      <w:marBottom w:val="0"/>
      <w:divBdr>
        <w:top w:val="none" w:sz="0" w:space="0" w:color="auto"/>
        <w:left w:val="none" w:sz="0" w:space="0" w:color="auto"/>
        <w:bottom w:val="none" w:sz="0" w:space="0" w:color="auto"/>
        <w:right w:val="none" w:sz="0" w:space="0" w:color="auto"/>
      </w:divBdr>
    </w:div>
    <w:div w:id="392780545">
      <w:bodyDiv w:val="1"/>
      <w:marLeft w:val="0"/>
      <w:marRight w:val="0"/>
      <w:marTop w:val="0"/>
      <w:marBottom w:val="0"/>
      <w:divBdr>
        <w:top w:val="none" w:sz="0" w:space="0" w:color="auto"/>
        <w:left w:val="none" w:sz="0" w:space="0" w:color="auto"/>
        <w:bottom w:val="none" w:sz="0" w:space="0" w:color="auto"/>
        <w:right w:val="none" w:sz="0" w:space="0" w:color="auto"/>
      </w:divBdr>
    </w:div>
    <w:div w:id="392823581">
      <w:bodyDiv w:val="1"/>
      <w:marLeft w:val="0"/>
      <w:marRight w:val="0"/>
      <w:marTop w:val="0"/>
      <w:marBottom w:val="0"/>
      <w:divBdr>
        <w:top w:val="none" w:sz="0" w:space="0" w:color="auto"/>
        <w:left w:val="none" w:sz="0" w:space="0" w:color="auto"/>
        <w:bottom w:val="none" w:sz="0" w:space="0" w:color="auto"/>
        <w:right w:val="none" w:sz="0" w:space="0" w:color="auto"/>
      </w:divBdr>
    </w:div>
    <w:div w:id="393356162">
      <w:bodyDiv w:val="1"/>
      <w:marLeft w:val="0"/>
      <w:marRight w:val="0"/>
      <w:marTop w:val="0"/>
      <w:marBottom w:val="0"/>
      <w:divBdr>
        <w:top w:val="none" w:sz="0" w:space="0" w:color="auto"/>
        <w:left w:val="none" w:sz="0" w:space="0" w:color="auto"/>
        <w:bottom w:val="none" w:sz="0" w:space="0" w:color="auto"/>
        <w:right w:val="none" w:sz="0" w:space="0" w:color="auto"/>
      </w:divBdr>
    </w:div>
    <w:div w:id="394862469">
      <w:bodyDiv w:val="1"/>
      <w:marLeft w:val="0"/>
      <w:marRight w:val="0"/>
      <w:marTop w:val="0"/>
      <w:marBottom w:val="0"/>
      <w:divBdr>
        <w:top w:val="none" w:sz="0" w:space="0" w:color="auto"/>
        <w:left w:val="none" w:sz="0" w:space="0" w:color="auto"/>
        <w:bottom w:val="none" w:sz="0" w:space="0" w:color="auto"/>
        <w:right w:val="none" w:sz="0" w:space="0" w:color="auto"/>
      </w:divBdr>
    </w:div>
    <w:div w:id="394934973">
      <w:bodyDiv w:val="1"/>
      <w:marLeft w:val="0"/>
      <w:marRight w:val="0"/>
      <w:marTop w:val="0"/>
      <w:marBottom w:val="0"/>
      <w:divBdr>
        <w:top w:val="none" w:sz="0" w:space="0" w:color="auto"/>
        <w:left w:val="none" w:sz="0" w:space="0" w:color="auto"/>
        <w:bottom w:val="none" w:sz="0" w:space="0" w:color="auto"/>
        <w:right w:val="none" w:sz="0" w:space="0" w:color="auto"/>
      </w:divBdr>
    </w:div>
    <w:div w:id="395127564">
      <w:bodyDiv w:val="1"/>
      <w:marLeft w:val="0"/>
      <w:marRight w:val="0"/>
      <w:marTop w:val="0"/>
      <w:marBottom w:val="0"/>
      <w:divBdr>
        <w:top w:val="none" w:sz="0" w:space="0" w:color="auto"/>
        <w:left w:val="none" w:sz="0" w:space="0" w:color="auto"/>
        <w:bottom w:val="none" w:sz="0" w:space="0" w:color="auto"/>
        <w:right w:val="none" w:sz="0" w:space="0" w:color="auto"/>
      </w:divBdr>
    </w:div>
    <w:div w:id="395130071">
      <w:bodyDiv w:val="1"/>
      <w:marLeft w:val="0"/>
      <w:marRight w:val="0"/>
      <w:marTop w:val="0"/>
      <w:marBottom w:val="0"/>
      <w:divBdr>
        <w:top w:val="none" w:sz="0" w:space="0" w:color="auto"/>
        <w:left w:val="none" w:sz="0" w:space="0" w:color="auto"/>
        <w:bottom w:val="none" w:sz="0" w:space="0" w:color="auto"/>
        <w:right w:val="none" w:sz="0" w:space="0" w:color="auto"/>
      </w:divBdr>
    </w:div>
    <w:div w:id="395470396">
      <w:bodyDiv w:val="1"/>
      <w:marLeft w:val="0"/>
      <w:marRight w:val="0"/>
      <w:marTop w:val="0"/>
      <w:marBottom w:val="0"/>
      <w:divBdr>
        <w:top w:val="none" w:sz="0" w:space="0" w:color="auto"/>
        <w:left w:val="none" w:sz="0" w:space="0" w:color="auto"/>
        <w:bottom w:val="none" w:sz="0" w:space="0" w:color="auto"/>
        <w:right w:val="none" w:sz="0" w:space="0" w:color="auto"/>
      </w:divBdr>
    </w:div>
    <w:div w:id="395856881">
      <w:bodyDiv w:val="1"/>
      <w:marLeft w:val="0"/>
      <w:marRight w:val="0"/>
      <w:marTop w:val="0"/>
      <w:marBottom w:val="0"/>
      <w:divBdr>
        <w:top w:val="none" w:sz="0" w:space="0" w:color="auto"/>
        <w:left w:val="none" w:sz="0" w:space="0" w:color="auto"/>
        <w:bottom w:val="none" w:sz="0" w:space="0" w:color="auto"/>
        <w:right w:val="none" w:sz="0" w:space="0" w:color="auto"/>
      </w:divBdr>
    </w:div>
    <w:div w:id="396170857">
      <w:bodyDiv w:val="1"/>
      <w:marLeft w:val="0"/>
      <w:marRight w:val="0"/>
      <w:marTop w:val="0"/>
      <w:marBottom w:val="0"/>
      <w:divBdr>
        <w:top w:val="none" w:sz="0" w:space="0" w:color="auto"/>
        <w:left w:val="none" w:sz="0" w:space="0" w:color="auto"/>
        <w:bottom w:val="none" w:sz="0" w:space="0" w:color="auto"/>
        <w:right w:val="none" w:sz="0" w:space="0" w:color="auto"/>
      </w:divBdr>
    </w:div>
    <w:div w:id="396317854">
      <w:bodyDiv w:val="1"/>
      <w:marLeft w:val="0"/>
      <w:marRight w:val="0"/>
      <w:marTop w:val="0"/>
      <w:marBottom w:val="0"/>
      <w:divBdr>
        <w:top w:val="none" w:sz="0" w:space="0" w:color="auto"/>
        <w:left w:val="none" w:sz="0" w:space="0" w:color="auto"/>
        <w:bottom w:val="none" w:sz="0" w:space="0" w:color="auto"/>
        <w:right w:val="none" w:sz="0" w:space="0" w:color="auto"/>
      </w:divBdr>
    </w:div>
    <w:div w:id="396783024">
      <w:bodyDiv w:val="1"/>
      <w:marLeft w:val="0"/>
      <w:marRight w:val="0"/>
      <w:marTop w:val="0"/>
      <w:marBottom w:val="0"/>
      <w:divBdr>
        <w:top w:val="none" w:sz="0" w:space="0" w:color="auto"/>
        <w:left w:val="none" w:sz="0" w:space="0" w:color="auto"/>
        <w:bottom w:val="none" w:sz="0" w:space="0" w:color="auto"/>
        <w:right w:val="none" w:sz="0" w:space="0" w:color="auto"/>
      </w:divBdr>
    </w:div>
    <w:div w:id="397285688">
      <w:bodyDiv w:val="1"/>
      <w:marLeft w:val="0"/>
      <w:marRight w:val="0"/>
      <w:marTop w:val="0"/>
      <w:marBottom w:val="0"/>
      <w:divBdr>
        <w:top w:val="none" w:sz="0" w:space="0" w:color="auto"/>
        <w:left w:val="none" w:sz="0" w:space="0" w:color="auto"/>
        <w:bottom w:val="none" w:sz="0" w:space="0" w:color="auto"/>
        <w:right w:val="none" w:sz="0" w:space="0" w:color="auto"/>
      </w:divBdr>
    </w:div>
    <w:div w:id="397362761">
      <w:bodyDiv w:val="1"/>
      <w:marLeft w:val="0"/>
      <w:marRight w:val="0"/>
      <w:marTop w:val="0"/>
      <w:marBottom w:val="0"/>
      <w:divBdr>
        <w:top w:val="none" w:sz="0" w:space="0" w:color="auto"/>
        <w:left w:val="none" w:sz="0" w:space="0" w:color="auto"/>
        <w:bottom w:val="none" w:sz="0" w:space="0" w:color="auto"/>
        <w:right w:val="none" w:sz="0" w:space="0" w:color="auto"/>
      </w:divBdr>
    </w:div>
    <w:div w:id="398745554">
      <w:bodyDiv w:val="1"/>
      <w:marLeft w:val="0"/>
      <w:marRight w:val="0"/>
      <w:marTop w:val="0"/>
      <w:marBottom w:val="0"/>
      <w:divBdr>
        <w:top w:val="none" w:sz="0" w:space="0" w:color="auto"/>
        <w:left w:val="none" w:sz="0" w:space="0" w:color="auto"/>
        <w:bottom w:val="none" w:sz="0" w:space="0" w:color="auto"/>
        <w:right w:val="none" w:sz="0" w:space="0" w:color="auto"/>
      </w:divBdr>
    </w:div>
    <w:div w:id="398796323">
      <w:bodyDiv w:val="1"/>
      <w:marLeft w:val="0"/>
      <w:marRight w:val="0"/>
      <w:marTop w:val="0"/>
      <w:marBottom w:val="0"/>
      <w:divBdr>
        <w:top w:val="none" w:sz="0" w:space="0" w:color="auto"/>
        <w:left w:val="none" w:sz="0" w:space="0" w:color="auto"/>
        <w:bottom w:val="none" w:sz="0" w:space="0" w:color="auto"/>
        <w:right w:val="none" w:sz="0" w:space="0" w:color="auto"/>
      </w:divBdr>
    </w:div>
    <w:div w:id="398867737">
      <w:bodyDiv w:val="1"/>
      <w:marLeft w:val="0"/>
      <w:marRight w:val="0"/>
      <w:marTop w:val="0"/>
      <w:marBottom w:val="0"/>
      <w:divBdr>
        <w:top w:val="none" w:sz="0" w:space="0" w:color="auto"/>
        <w:left w:val="none" w:sz="0" w:space="0" w:color="auto"/>
        <w:bottom w:val="none" w:sz="0" w:space="0" w:color="auto"/>
        <w:right w:val="none" w:sz="0" w:space="0" w:color="auto"/>
      </w:divBdr>
    </w:div>
    <w:div w:id="399211178">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955270">
      <w:bodyDiv w:val="1"/>
      <w:marLeft w:val="0"/>
      <w:marRight w:val="0"/>
      <w:marTop w:val="0"/>
      <w:marBottom w:val="0"/>
      <w:divBdr>
        <w:top w:val="none" w:sz="0" w:space="0" w:color="auto"/>
        <w:left w:val="none" w:sz="0" w:space="0" w:color="auto"/>
        <w:bottom w:val="none" w:sz="0" w:space="0" w:color="auto"/>
        <w:right w:val="none" w:sz="0" w:space="0" w:color="auto"/>
      </w:divBdr>
    </w:div>
    <w:div w:id="401026381">
      <w:bodyDiv w:val="1"/>
      <w:marLeft w:val="0"/>
      <w:marRight w:val="0"/>
      <w:marTop w:val="0"/>
      <w:marBottom w:val="0"/>
      <w:divBdr>
        <w:top w:val="none" w:sz="0" w:space="0" w:color="auto"/>
        <w:left w:val="none" w:sz="0" w:space="0" w:color="auto"/>
        <w:bottom w:val="none" w:sz="0" w:space="0" w:color="auto"/>
        <w:right w:val="none" w:sz="0" w:space="0" w:color="auto"/>
      </w:divBdr>
    </w:div>
    <w:div w:id="401147198">
      <w:bodyDiv w:val="1"/>
      <w:marLeft w:val="0"/>
      <w:marRight w:val="0"/>
      <w:marTop w:val="0"/>
      <w:marBottom w:val="0"/>
      <w:divBdr>
        <w:top w:val="none" w:sz="0" w:space="0" w:color="auto"/>
        <w:left w:val="none" w:sz="0" w:space="0" w:color="auto"/>
        <w:bottom w:val="none" w:sz="0" w:space="0" w:color="auto"/>
        <w:right w:val="none" w:sz="0" w:space="0" w:color="auto"/>
      </w:divBdr>
    </w:div>
    <w:div w:id="401296959">
      <w:bodyDiv w:val="1"/>
      <w:marLeft w:val="0"/>
      <w:marRight w:val="0"/>
      <w:marTop w:val="0"/>
      <w:marBottom w:val="0"/>
      <w:divBdr>
        <w:top w:val="none" w:sz="0" w:space="0" w:color="auto"/>
        <w:left w:val="none" w:sz="0" w:space="0" w:color="auto"/>
        <w:bottom w:val="none" w:sz="0" w:space="0" w:color="auto"/>
        <w:right w:val="none" w:sz="0" w:space="0" w:color="auto"/>
      </w:divBdr>
    </w:div>
    <w:div w:id="401373964">
      <w:bodyDiv w:val="1"/>
      <w:marLeft w:val="0"/>
      <w:marRight w:val="0"/>
      <w:marTop w:val="0"/>
      <w:marBottom w:val="0"/>
      <w:divBdr>
        <w:top w:val="none" w:sz="0" w:space="0" w:color="auto"/>
        <w:left w:val="none" w:sz="0" w:space="0" w:color="auto"/>
        <w:bottom w:val="none" w:sz="0" w:space="0" w:color="auto"/>
        <w:right w:val="none" w:sz="0" w:space="0" w:color="auto"/>
      </w:divBdr>
    </w:div>
    <w:div w:id="401414738">
      <w:bodyDiv w:val="1"/>
      <w:marLeft w:val="0"/>
      <w:marRight w:val="0"/>
      <w:marTop w:val="0"/>
      <w:marBottom w:val="0"/>
      <w:divBdr>
        <w:top w:val="none" w:sz="0" w:space="0" w:color="auto"/>
        <w:left w:val="none" w:sz="0" w:space="0" w:color="auto"/>
        <w:bottom w:val="none" w:sz="0" w:space="0" w:color="auto"/>
        <w:right w:val="none" w:sz="0" w:space="0" w:color="auto"/>
      </w:divBdr>
    </w:div>
    <w:div w:id="402023232">
      <w:bodyDiv w:val="1"/>
      <w:marLeft w:val="0"/>
      <w:marRight w:val="0"/>
      <w:marTop w:val="0"/>
      <w:marBottom w:val="0"/>
      <w:divBdr>
        <w:top w:val="none" w:sz="0" w:space="0" w:color="auto"/>
        <w:left w:val="none" w:sz="0" w:space="0" w:color="auto"/>
        <w:bottom w:val="none" w:sz="0" w:space="0" w:color="auto"/>
        <w:right w:val="none" w:sz="0" w:space="0" w:color="auto"/>
      </w:divBdr>
    </w:div>
    <w:div w:id="402140263">
      <w:bodyDiv w:val="1"/>
      <w:marLeft w:val="0"/>
      <w:marRight w:val="0"/>
      <w:marTop w:val="0"/>
      <w:marBottom w:val="0"/>
      <w:divBdr>
        <w:top w:val="none" w:sz="0" w:space="0" w:color="auto"/>
        <w:left w:val="none" w:sz="0" w:space="0" w:color="auto"/>
        <w:bottom w:val="none" w:sz="0" w:space="0" w:color="auto"/>
        <w:right w:val="none" w:sz="0" w:space="0" w:color="auto"/>
      </w:divBdr>
    </w:div>
    <w:div w:id="402333620">
      <w:bodyDiv w:val="1"/>
      <w:marLeft w:val="0"/>
      <w:marRight w:val="0"/>
      <w:marTop w:val="0"/>
      <w:marBottom w:val="0"/>
      <w:divBdr>
        <w:top w:val="none" w:sz="0" w:space="0" w:color="auto"/>
        <w:left w:val="none" w:sz="0" w:space="0" w:color="auto"/>
        <w:bottom w:val="none" w:sz="0" w:space="0" w:color="auto"/>
        <w:right w:val="none" w:sz="0" w:space="0" w:color="auto"/>
      </w:divBdr>
    </w:div>
    <w:div w:id="402870836">
      <w:bodyDiv w:val="1"/>
      <w:marLeft w:val="0"/>
      <w:marRight w:val="0"/>
      <w:marTop w:val="0"/>
      <w:marBottom w:val="0"/>
      <w:divBdr>
        <w:top w:val="none" w:sz="0" w:space="0" w:color="auto"/>
        <w:left w:val="none" w:sz="0" w:space="0" w:color="auto"/>
        <w:bottom w:val="none" w:sz="0" w:space="0" w:color="auto"/>
        <w:right w:val="none" w:sz="0" w:space="0" w:color="auto"/>
      </w:divBdr>
    </w:div>
    <w:div w:id="403767686">
      <w:bodyDiv w:val="1"/>
      <w:marLeft w:val="0"/>
      <w:marRight w:val="0"/>
      <w:marTop w:val="0"/>
      <w:marBottom w:val="0"/>
      <w:divBdr>
        <w:top w:val="none" w:sz="0" w:space="0" w:color="auto"/>
        <w:left w:val="none" w:sz="0" w:space="0" w:color="auto"/>
        <w:bottom w:val="none" w:sz="0" w:space="0" w:color="auto"/>
        <w:right w:val="none" w:sz="0" w:space="0" w:color="auto"/>
      </w:divBdr>
    </w:div>
    <w:div w:id="404567140">
      <w:bodyDiv w:val="1"/>
      <w:marLeft w:val="0"/>
      <w:marRight w:val="0"/>
      <w:marTop w:val="0"/>
      <w:marBottom w:val="0"/>
      <w:divBdr>
        <w:top w:val="none" w:sz="0" w:space="0" w:color="auto"/>
        <w:left w:val="none" w:sz="0" w:space="0" w:color="auto"/>
        <w:bottom w:val="none" w:sz="0" w:space="0" w:color="auto"/>
        <w:right w:val="none" w:sz="0" w:space="0" w:color="auto"/>
      </w:divBdr>
    </w:div>
    <w:div w:id="404767185">
      <w:bodyDiv w:val="1"/>
      <w:marLeft w:val="0"/>
      <w:marRight w:val="0"/>
      <w:marTop w:val="0"/>
      <w:marBottom w:val="0"/>
      <w:divBdr>
        <w:top w:val="none" w:sz="0" w:space="0" w:color="auto"/>
        <w:left w:val="none" w:sz="0" w:space="0" w:color="auto"/>
        <w:bottom w:val="none" w:sz="0" w:space="0" w:color="auto"/>
        <w:right w:val="none" w:sz="0" w:space="0" w:color="auto"/>
      </w:divBdr>
    </w:div>
    <w:div w:id="404955295">
      <w:bodyDiv w:val="1"/>
      <w:marLeft w:val="0"/>
      <w:marRight w:val="0"/>
      <w:marTop w:val="0"/>
      <w:marBottom w:val="0"/>
      <w:divBdr>
        <w:top w:val="none" w:sz="0" w:space="0" w:color="auto"/>
        <w:left w:val="none" w:sz="0" w:space="0" w:color="auto"/>
        <w:bottom w:val="none" w:sz="0" w:space="0" w:color="auto"/>
        <w:right w:val="none" w:sz="0" w:space="0" w:color="auto"/>
      </w:divBdr>
    </w:div>
    <w:div w:id="405809318">
      <w:bodyDiv w:val="1"/>
      <w:marLeft w:val="0"/>
      <w:marRight w:val="0"/>
      <w:marTop w:val="0"/>
      <w:marBottom w:val="0"/>
      <w:divBdr>
        <w:top w:val="none" w:sz="0" w:space="0" w:color="auto"/>
        <w:left w:val="none" w:sz="0" w:space="0" w:color="auto"/>
        <w:bottom w:val="none" w:sz="0" w:space="0" w:color="auto"/>
        <w:right w:val="none" w:sz="0" w:space="0" w:color="auto"/>
      </w:divBdr>
    </w:div>
    <w:div w:id="406004123">
      <w:bodyDiv w:val="1"/>
      <w:marLeft w:val="0"/>
      <w:marRight w:val="0"/>
      <w:marTop w:val="0"/>
      <w:marBottom w:val="0"/>
      <w:divBdr>
        <w:top w:val="none" w:sz="0" w:space="0" w:color="auto"/>
        <w:left w:val="none" w:sz="0" w:space="0" w:color="auto"/>
        <w:bottom w:val="none" w:sz="0" w:space="0" w:color="auto"/>
        <w:right w:val="none" w:sz="0" w:space="0" w:color="auto"/>
      </w:divBdr>
    </w:div>
    <w:div w:id="406266082">
      <w:bodyDiv w:val="1"/>
      <w:marLeft w:val="0"/>
      <w:marRight w:val="0"/>
      <w:marTop w:val="0"/>
      <w:marBottom w:val="0"/>
      <w:divBdr>
        <w:top w:val="none" w:sz="0" w:space="0" w:color="auto"/>
        <w:left w:val="none" w:sz="0" w:space="0" w:color="auto"/>
        <w:bottom w:val="none" w:sz="0" w:space="0" w:color="auto"/>
        <w:right w:val="none" w:sz="0" w:space="0" w:color="auto"/>
      </w:divBdr>
    </w:div>
    <w:div w:id="406611984">
      <w:bodyDiv w:val="1"/>
      <w:marLeft w:val="0"/>
      <w:marRight w:val="0"/>
      <w:marTop w:val="0"/>
      <w:marBottom w:val="0"/>
      <w:divBdr>
        <w:top w:val="none" w:sz="0" w:space="0" w:color="auto"/>
        <w:left w:val="none" w:sz="0" w:space="0" w:color="auto"/>
        <w:bottom w:val="none" w:sz="0" w:space="0" w:color="auto"/>
        <w:right w:val="none" w:sz="0" w:space="0" w:color="auto"/>
      </w:divBdr>
    </w:div>
    <w:div w:id="406920455">
      <w:bodyDiv w:val="1"/>
      <w:marLeft w:val="0"/>
      <w:marRight w:val="0"/>
      <w:marTop w:val="0"/>
      <w:marBottom w:val="0"/>
      <w:divBdr>
        <w:top w:val="none" w:sz="0" w:space="0" w:color="auto"/>
        <w:left w:val="none" w:sz="0" w:space="0" w:color="auto"/>
        <w:bottom w:val="none" w:sz="0" w:space="0" w:color="auto"/>
        <w:right w:val="none" w:sz="0" w:space="0" w:color="auto"/>
      </w:divBdr>
    </w:div>
    <w:div w:id="408116251">
      <w:bodyDiv w:val="1"/>
      <w:marLeft w:val="0"/>
      <w:marRight w:val="0"/>
      <w:marTop w:val="0"/>
      <w:marBottom w:val="0"/>
      <w:divBdr>
        <w:top w:val="none" w:sz="0" w:space="0" w:color="auto"/>
        <w:left w:val="none" w:sz="0" w:space="0" w:color="auto"/>
        <w:bottom w:val="none" w:sz="0" w:space="0" w:color="auto"/>
        <w:right w:val="none" w:sz="0" w:space="0" w:color="auto"/>
      </w:divBdr>
    </w:div>
    <w:div w:id="408307547">
      <w:bodyDiv w:val="1"/>
      <w:marLeft w:val="0"/>
      <w:marRight w:val="0"/>
      <w:marTop w:val="0"/>
      <w:marBottom w:val="0"/>
      <w:divBdr>
        <w:top w:val="none" w:sz="0" w:space="0" w:color="auto"/>
        <w:left w:val="none" w:sz="0" w:space="0" w:color="auto"/>
        <w:bottom w:val="none" w:sz="0" w:space="0" w:color="auto"/>
        <w:right w:val="none" w:sz="0" w:space="0" w:color="auto"/>
      </w:divBdr>
    </w:div>
    <w:div w:id="408575509">
      <w:bodyDiv w:val="1"/>
      <w:marLeft w:val="0"/>
      <w:marRight w:val="0"/>
      <w:marTop w:val="0"/>
      <w:marBottom w:val="0"/>
      <w:divBdr>
        <w:top w:val="none" w:sz="0" w:space="0" w:color="auto"/>
        <w:left w:val="none" w:sz="0" w:space="0" w:color="auto"/>
        <w:bottom w:val="none" w:sz="0" w:space="0" w:color="auto"/>
        <w:right w:val="none" w:sz="0" w:space="0" w:color="auto"/>
      </w:divBdr>
    </w:div>
    <w:div w:id="409231713">
      <w:bodyDiv w:val="1"/>
      <w:marLeft w:val="0"/>
      <w:marRight w:val="0"/>
      <w:marTop w:val="0"/>
      <w:marBottom w:val="0"/>
      <w:divBdr>
        <w:top w:val="none" w:sz="0" w:space="0" w:color="auto"/>
        <w:left w:val="none" w:sz="0" w:space="0" w:color="auto"/>
        <w:bottom w:val="none" w:sz="0" w:space="0" w:color="auto"/>
        <w:right w:val="none" w:sz="0" w:space="0" w:color="auto"/>
      </w:divBdr>
    </w:div>
    <w:div w:id="409546092">
      <w:bodyDiv w:val="1"/>
      <w:marLeft w:val="0"/>
      <w:marRight w:val="0"/>
      <w:marTop w:val="0"/>
      <w:marBottom w:val="0"/>
      <w:divBdr>
        <w:top w:val="none" w:sz="0" w:space="0" w:color="auto"/>
        <w:left w:val="none" w:sz="0" w:space="0" w:color="auto"/>
        <w:bottom w:val="none" w:sz="0" w:space="0" w:color="auto"/>
        <w:right w:val="none" w:sz="0" w:space="0" w:color="auto"/>
      </w:divBdr>
    </w:div>
    <w:div w:id="409739479">
      <w:bodyDiv w:val="1"/>
      <w:marLeft w:val="0"/>
      <w:marRight w:val="0"/>
      <w:marTop w:val="0"/>
      <w:marBottom w:val="0"/>
      <w:divBdr>
        <w:top w:val="none" w:sz="0" w:space="0" w:color="auto"/>
        <w:left w:val="none" w:sz="0" w:space="0" w:color="auto"/>
        <w:bottom w:val="none" w:sz="0" w:space="0" w:color="auto"/>
        <w:right w:val="none" w:sz="0" w:space="0" w:color="auto"/>
      </w:divBdr>
    </w:div>
    <w:div w:id="409930211">
      <w:bodyDiv w:val="1"/>
      <w:marLeft w:val="0"/>
      <w:marRight w:val="0"/>
      <w:marTop w:val="0"/>
      <w:marBottom w:val="0"/>
      <w:divBdr>
        <w:top w:val="none" w:sz="0" w:space="0" w:color="auto"/>
        <w:left w:val="none" w:sz="0" w:space="0" w:color="auto"/>
        <w:bottom w:val="none" w:sz="0" w:space="0" w:color="auto"/>
        <w:right w:val="none" w:sz="0" w:space="0" w:color="auto"/>
      </w:divBdr>
    </w:div>
    <w:div w:id="410006691">
      <w:bodyDiv w:val="1"/>
      <w:marLeft w:val="0"/>
      <w:marRight w:val="0"/>
      <w:marTop w:val="0"/>
      <w:marBottom w:val="0"/>
      <w:divBdr>
        <w:top w:val="none" w:sz="0" w:space="0" w:color="auto"/>
        <w:left w:val="none" w:sz="0" w:space="0" w:color="auto"/>
        <w:bottom w:val="none" w:sz="0" w:space="0" w:color="auto"/>
        <w:right w:val="none" w:sz="0" w:space="0" w:color="auto"/>
      </w:divBdr>
    </w:div>
    <w:div w:id="410394777">
      <w:bodyDiv w:val="1"/>
      <w:marLeft w:val="0"/>
      <w:marRight w:val="0"/>
      <w:marTop w:val="0"/>
      <w:marBottom w:val="0"/>
      <w:divBdr>
        <w:top w:val="none" w:sz="0" w:space="0" w:color="auto"/>
        <w:left w:val="none" w:sz="0" w:space="0" w:color="auto"/>
        <w:bottom w:val="none" w:sz="0" w:space="0" w:color="auto"/>
        <w:right w:val="none" w:sz="0" w:space="0" w:color="auto"/>
      </w:divBdr>
    </w:div>
    <w:div w:id="410466355">
      <w:bodyDiv w:val="1"/>
      <w:marLeft w:val="0"/>
      <w:marRight w:val="0"/>
      <w:marTop w:val="0"/>
      <w:marBottom w:val="0"/>
      <w:divBdr>
        <w:top w:val="none" w:sz="0" w:space="0" w:color="auto"/>
        <w:left w:val="none" w:sz="0" w:space="0" w:color="auto"/>
        <w:bottom w:val="none" w:sz="0" w:space="0" w:color="auto"/>
        <w:right w:val="none" w:sz="0" w:space="0" w:color="auto"/>
      </w:divBdr>
    </w:div>
    <w:div w:id="410733182">
      <w:bodyDiv w:val="1"/>
      <w:marLeft w:val="0"/>
      <w:marRight w:val="0"/>
      <w:marTop w:val="0"/>
      <w:marBottom w:val="0"/>
      <w:divBdr>
        <w:top w:val="none" w:sz="0" w:space="0" w:color="auto"/>
        <w:left w:val="none" w:sz="0" w:space="0" w:color="auto"/>
        <w:bottom w:val="none" w:sz="0" w:space="0" w:color="auto"/>
        <w:right w:val="none" w:sz="0" w:space="0" w:color="auto"/>
      </w:divBdr>
    </w:div>
    <w:div w:id="410741200">
      <w:bodyDiv w:val="1"/>
      <w:marLeft w:val="0"/>
      <w:marRight w:val="0"/>
      <w:marTop w:val="0"/>
      <w:marBottom w:val="0"/>
      <w:divBdr>
        <w:top w:val="none" w:sz="0" w:space="0" w:color="auto"/>
        <w:left w:val="none" w:sz="0" w:space="0" w:color="auto"/>
        <w:bottom w:val="none" w:sz="0" w:space="0" w:color="auto"/>
        <w:right w:val="none" w:sz="0" w:space="0" w:color="auto"/>
      </w:divBdr>
    </w:div>
    <w:div w:id="410855964">
      <w:bodyDiv w:val="1"/>
      <w:marLeft w:val="0"/>
      <w:marRight w:val="0"/>
      <w:marTop w:val="0"/>
      <w:marBottom w:val="0"/>
      <w:divBdr>
        <w:top w:val="none" w:sz="0" w:space="0" w:color="auto"/>
        <w:left w:val="none" w:sz="0" w:space="0" w:color="auto"/>
        <w:bottom w:val="none" w:sz="0" w:space="0" w:color="auto"/>
        <w:right w:val="none" w:sz="0" w:space="0" w:color="auto"/>
      </w:divBdr>
    </w:div>
    <w:div w:id="411506507">
      <w:bodyDiv w:val="1"/>
      <w:marLeft w:val="0"/>
      <w:marRight w:val="0"/>
      <w:marTop w:val="0"/>
      <w:marBottom w:val="0"/>
      <w:divBdr>
        <w:top w:val="none" w:sz="0" w:space="0" w:color="auto"/>
        <w:left w:val="none" w:sz="0" w:space="0" w:color="auto"/>
        <w:bottom w:val="none" w:sz="0" w:space="0" w:color="auto"/>
        <w:right w:val="none" w:sz="0" w:space="0" w:color="auto"/>
      </w:divBdr>
    </w:div>
    <w:div w:id="412746083">
      <w:bodyDiv w:val="1"/>
      <w:marLeft w:val="0"/>
      <w:marRight w:val="0"/>
      <w:marTop w:val="0"/>
      <w:marBottom w:val="0"/>
      <w:divBdr>
        <w:top w:val="none" w:sz="0" w:space="0" w:color="auto"/>
        <w:left w:val="none" w:sz="0" w:space="0" w:color="auto"/>
        <w:bottom w:val="none" w:sz="0" w:space="0" w:color="auto"/>
        <w:right w:val="none" w:sz="0" w:space="0" w:color="auto"/>
      </w:divBdr>
    </w:div>
    <w:div w:id="413015276">
      <w:bodyDiv w:val="1"/>
      <w:marLeft w:val="0"/>
      <w:marRight w:val="0"/>
      <w:marTop w:val="0"/>
      <w:marBottom w:val="0"/>
      <w:divBdr>
        <w:top w:val="none" w:sz="0" w:space="0" w:color="auto"/>
        <w:left w:val="none" w:sz="0" w:space="0" w:color="auto"/>
        <w:bottom w:val="none" w:sz="0" w:space="0" w:color="auto"/>
        <w:right w:val="none" w:sz="0" w:space="0" w:color="auto"/>
      </w:divBdr>
    </w:div>
    <w:div w:id="413017991">
      <w:bodyDiv w:val="1"/>
      <w:marLeft w:val="0"/>
      <w:marRight w:val="0"/>
      <w:marTop w:val="0"/>
      <w:marBottom w:val="0"/>
      <w:divBdr>
        <w:top w:val="none" w:sz="0" w:space="0" w:color="auto"/>
        <w:left w:val="none" w:sz="0" w:space="0" w:color="auto"/>
        <w:bottom w:val="none" w:sz="0" w:space="0" w:color="auto"/>
        <w:right w:val="none" w:sz="0" w:space="0" w:color="auto"/>
      </w:divBdr>
    </w:div>
    <w:div w:id="413164090">
      <w:bodyDiv w:val="1"/>
      <w:marLeft w:val="0"/>
      <w:marRight w:val="0"/>
      <w:marTop w:val="0"/>
      <w:marBottom w:val="0"/>
      <w:divBdr>
        <w:top w:val="none" w:sz="0" w:space="0" w:color="auto"/>
        <w:left w:val="none" w:sz="0" w:space="0" w:color="auto"/>
        <w:bottom w:val="none" w:sz="0" w:space="0" w:color="auto"/>
        <w:right w:val="none" w:sz="0" w:space="0" w:color="auto"/>
      </w:divBdr>
    </w:div>
    <w:div w:id="413431299">
      <w:bodyDiv w:val="1"/>
      <w:marLeft w:val="0"/>
      <w:marRight w:val="0"/>
      <w:marTop w:val="0"/>
      <w:marBottom w:val="0"/>
      <w:divBdr>
        <w:top w:val="none" w:sz="0" w:space="0" w:color="auto"/>
        <w:left w:val="none" w:sz="0" w:space="0" w:color="auto"/>
        <w:bottom w:val="none" w:sz="0" w:space="0" w:color="auto"/>
        <w:right w:val="none" w:sz="0" w:space="0" w:color="auto"/>
      </w:divBdr>
    </w:div>
    <w:div w:id="414012844">
      <w:bodyDiv w:val="1"/>
      <w:marLeft w:val="0"/>
      <w:marRight w:val="0"/>
      <w:marTop w:val="0"/>
      <w:marBottom w:val="0"/>
      <w:divBdr>
        <w:top w:val="none" w:sz="0" w:space="0" w:color="auto"/>
        <w:left w:val="none" w:sz="0" w:space="0" w:color="auto"/>
        <w:bottom w:val="none" w:sz="0" w:space="0" w:color="auto"/>
        <w:right w:val="none" w:sz="0" w:space="0" w:color="auto"/>
      </w:divBdr>
    </w:div>
    <w:div w:id="414016936">
      <w:bodyDiv w:val="1"/>
      <w:marLeft w:val="0"/>
      <w:marRight w:val="0"/>
      <w:marTop w:val="0"/>
      <w:marBottom w:val="0"/>
      <w:divBdr>
        <w:top w:val="none" w:sz="0" w:space="0" w:color="auto"/>
        <w:left w:val="none" w:sz="0" w:space="0" w:color="auto"/>
        <w:bottom w:val="none" w:sz="0" w:space="0" w:color="auto"/>
        <w:right w:val="none" w:sz="0" w:space="0" w:color="auto"/>
      </w:divBdr>
    </w:div>
    <w:div w:id="414085910">
      <w:bodyDiv w:val="1"/>
      <w:marLeft w:val="0"/>
      <w:marRight w:val="0"/>
      <w:marTop w:val="0"/>
      <w:marBottom w:val="0"/>
      <w:divBdr>
        <w:top w:val="none" w:sz="0" w:space="0" w:color="auto"/>
        <w:left w:val="none" w:sz="0" w:space="0" w:color="auto"/>
        <w:bottom w:val="none" w:sz="0" w:space="0" w:color="auto"/>
        <w:right w:val="none" w:sz="0" w:space="0" w:color="auto"/>
      </w:divBdr>
    </w:div>
    <w:div w:id="414136461">
      <w:bodyDiv w:val="1"/>
      <w:marLeft w:val="0"/>
      <w:marRight w:val="0"/>
      <w:marTop w:val="0"/>
      <w:marBottom w:val="0"/>
      <w:divBdr>
        <w:top w:val="none" w:sz="0" w:space="0" w:color="auto"/>
        <w:left w:val="none" w:sz="0" w:space="0" w:color="auto"/>
        <w:bottom w:val="none" w:sz="0" w:space="0" w:color="auto"/>
        <w:right w:val="none" w:sz="0" w:space="0" w:color="auto"/>
      </w:divBdr>
    </w:div>
    <w:div w:id="414328335">
      <w:bodyDiv w:val="1"/>
      <w:marLeft w:val="0"/>
      <w:marRight w:val="0"/>
      <w:marTop w:val="0"/>
      <w:marBottom w:val="0"/>
      <w:divBdr>
        <w:top w:val="none" w:sz="0" w:space="0" w:color="auto"/>
        <w:left w:val="none" w:sz="0" w:space="0" w:color="auto"/>
        <w:bottom w:val="none" w:sz="0" w:space="0" w:color="auto"/>
        <w:right w:val="none" w:sz="0" w:space="0" w:color="auto"/>
      </w:divBdr>
    </w:div>
    <w:div w:id="414594095">
      <w:bodyDiv w:val="1"/>
      <w:marLeft w:val="0"/>
      <w:marRight w:val="0"/>
      <w:marTop w:val="0"/>
      <w:marBottom w:val="0"/>
      <w:divBdr>
        <w:top w:val="none" w:sz="0" w:space="0" w:color="auto"/>
        <w:left w:val="none" w:sz="0" w:space="0" w:color="auto"/>
        <w:bottom w:val="none" w:sz="0" w:space="0" w:color="auto"/>
        <w:right w:val="none" w:sz="0" w:space="0" w:color="auto"/>
      </w:divBdr>
    </w:div>
    <w:div w:id="414980217">
      <w:bodyDiv w:val="1"/>
      <w:marLeft w:val="0"/>
      <w:marRight w:val="0"/>
      <w:marTop w:val="0"/>
      <w:marBottom w:val="0"/>
      <w:divBdr>
        <w:top w:val="none" w:sz="0" w:space="0" w:color="auto"/>
        <w:left w:val="none" w:sz="0" w:space="0" w:color="auto"/>
        <w:bottom w:val="none" w:sz="0" w:space="0" w:color="auto"/>
        <w:right w:val="none" w:sz="0" w:space="0" w:color="auto"/>
      </w:divBdr>
    </w:div>
    <w:div w:id="415059658">
      <w:bodyDiv w:val="1"/>
      <w:marLeft w:val="0"/>
      <w:marRight w:val="0"/>
      <w:marTop w:val="0"/>
      <w:marBottom w:val="0"/>
      <w:divBdr>
        <w:top w:val="none" w:sz="0" w:space="0" w:color="auto"/>
        <w:left w:val="none" w:sz="0" w:space="0" w:color="auto"/>
        <w:bottom w:val="none" w:sz="0" w:space="0" w:color="auto"/>
        <w:right w:val="none" w:sz="0" w:space="0" w:color="auto"/>
      </w:divBdr>
    </w:div>
    <w:div w:id="415249797">
      <w:bodyDiv w:val="1"/>
      <w:marLeft w:val="0"/>
      <w:marRight w:val="0"/>
      <w:marTop w:val="0"/>
      <w:marBottom w:val="0"/>
      <w:divBdr>
        <w:top w:val="none" w:sz="0" w:space="0" w:color="auto"/>
        <w:left w:val="none" w:sz="0" w:space="0" w:color="auto"/>
        <w:bottom w:val="none" w:sz="0" w:space="0" w:color="auto"/>
        <w:right w:val="none" w:sz="0" w:space="0" w:color="auto"/>
      </w:divBdr>
    </w:div>
    <w:div w:id="416093141">
      <w:bodyDiv w:val="1"/>
      <w:marLeft w:val="0"/>
      <w:marRight w:val="0"/>
      <w:marTop w:val="0"/>
      <w:marBottom w:val="0"/>
      <w:divBdr>
        <w:top w:val="none" w:sz="0" w:space="0" w:color="auto"/>
        <w:left w:val="none" w:sz="0" w:space="0" w:color="auto"/>
        <w:bottom w:val="none" w:sz="0" w:space="0" w:color="auto"/>
        <w:right w:val="none" w:sz="0" w:space="0" w:color="auto"/>
      </w:divBdr>
    </w:div>
    <w:div w:id="416097331">
      <w:bodyDiv w:val="1"/>
      <w:marLeft w:val="0"/>
      <w:marRight w:val="0"/>
      <w:marTop w:val="0"/>
      <w:marBottom w:val="0"/>
      <w:divBdr>
        <w:top w:val="none" w:sz="0" w:space="0" w:color="auto"/>
        <w:left w:val="none" w:sz="0" w:space="0" w:color="auto"/>
        <w:bottom w:val="none" w:sz="0" w:space="0" w:color="auto"/>
        <w:right w:val="none" w:sz="0" w:space="0" w:color="auto"/>
      </w:divBdr>
    </w:div>
    <w:div w:id="416947228">
      <w:bodyDiv w:val="1"/>
      <w:marLeft w:val="0"/>
      <w:marRight w:val="0"/>
      <w:marTop w:val="0"/>
      <w:marBottom w:val="0"/>
      <w:divBdr>
        <w:top w:val="none" w:sz="0" w:space="0" w:color="auto"/>
        <w:left w:val="none" w:sz="0" w:space="0" w:color="auto"/>
        <w:bottom w:val="none" w:sz="0" w:space="0" w:color="auto"/>
        <w:right w:val="none" w:sz="0" w:space="0" w:color="auto"/>
      </w:divBdr>
    </w:div>
    <w:div w:id="416951298">
      <w:bodyDiv w:val="1"/>
      <w:marLeft w:val="0"/>
      <w:marRight w:val="0"/>
      <w:marTop w:val="0"/>
      <w:marBottom w:val="0"/>
      <w:divBdr>
        <w:top w:val="none" w:sz="0" w:space="0" w:color="auto"/>
        <w:left w:val="none" w:sz="0" w:space="0" w:color="auto"/>
        <w:bottom w:val="none" w:sz="0" w:space="0" w:color="auto"/>
        <w:right w:val="none" w:sz="0" w:space="0" w:color="auto"/>
      </w:divBdr>
    </w:div>
    <w:div w:id="417557642">
      <w:bodyDiv w:val="1"/>
      <w:marLeft w:val="0"/>
      <w:marRight w:val="0"/>
      <w:marTop w:val="0"/>
      <w:marBottom w:val="0"/>
      <w:divBdr>
        <w:top w:val="none" w:sz="0" w:space="0" w:color="auto"/>
        <w:left w:val="none" w:sz="0" w:space="0" w:color="auto"/>
        <w:bottom w:val="none" w:sz="0" w:space="0" w:color="auto"/>
        <w:right w:val="none" w:sz="0" w:space="0" w:color="auto"/>
      </w:divBdr>
    </w:div>
    <w:div w:id="418066465">
      <w:bodyDiv w:val="1"/>
      <w:marLeft w:val="0"/>
      <w:marRight w:val="0"/>
      <w:marTop w:val="0"/>
      <w:marBottom w:val="0"/>
      <w:divBdr>
        <w:top w:val="none" w:sz="0" w:space="0" w:color="auto"/>
        <w:left w:val="none" w:sz="0" w:space="0" w:color="auto"/>
        <w:bottom w:val="none" w:sz="0" w:space="0" w:color="auto"/>
        <w:right w:val="none" w:sz="0" w:space="0" w:color="auto"/>
      </w:divBdr>
    </w:div>
    <w:div w:id="418213638">
      <w:bodyDiv w:val="1"/>
      <w:marLeft w:val="0"/>
      <w:marRight w:val="0"/>
      <w:marTop w:val="0"/>
      <w:marBottom w:val="0"/>
      <w:divBdr>
        <w:top w:val="none" w:sz="0" w:space="0" w:color="auto"/>
        <w:left w:val="none" w:sz="0" w:space="0" w:color="auto"/>
        <w:bottom w:val="none" w:sz="0" w:space="0" w:color="auto"/>
        <w:right w:val="none" w:sz="0" w:space="0" w:color="auto"/>
      </w:divBdr>
    </w:div>
    <w:div w:id="418605201">
      <w:bodyDiv w:val="1"/>
      <w:marLeft w:val="0"/>
      <w:marRight w:val="0"/>
      <w:marTop w:val="0"/>
      <w:marBottom w:val="0"/>
      <w:divBdr>
        <w:top w:val="none" w:sz="0" w:space="0" w:color="auto"/>
        <w:left w:val="none" w:sz="0" w:space="0" w:color="auto"/>
        <w:bottom w:val="none" w:sz="0" w:space="0" w:color="auto"/>
        <w:right w:val="none" w:sz="0" w:space="0" w:color="auto"/>
      </w:divBdr>
    </w:div>
    <w:div w:id="419105221">
      <w:bodyDiv w:val="1"/>
      <w:marLeft w:val="0"/>
      <w:marRight w:val="0"/>
      <w:marTop w:val="0"/>
      <w:marBottom w:val="0"/>
      <w:divBdr>
        <w:top w:val="none" w:sz="0" w:space="0" w:color="auto"/>
        <w:left w:val="none" w:sz="0" w:space="0" w:color="auto"/>
        <w:bottom w:val="none" w:sz="0" w:space="0" w:color="auto"/>
        <w:right w:val="none" w:sz="0" w:space="0" w:color="auto"/>
      </w:divBdr>
    </w:div>
    <w:div w:id="420222575">
      <w:bodyDiv w:val="1"/>
      <w:marLeft w:val="0"/>
      <w:marRight w:val="0"/>
      <w:marTop w:val="0"/>
      <w:marBottom w:val="0"/>
      <w:divBdr>
        <w:top w:val="none" w:sz="0" w:space="0" w:color="auto"/>
        <w:left w:val="none" w:sz="0" w:space="0" w:color="auto"/>
        <w:bottom w:val="none" w:sz="0" w:space="0" w:color="auto"/>
        <w:right w:val="none" w:sz="0" w:space="0" w:color="auto"/>
      </w:divBdr>
    </w:div>
    <w:div w:id="420610763">
      <w:bodyDiv w:val="1"/>
      <w:marLeft w:val="0"/>
      <w:marRight w:val="0"/>
      <w:marTop w:val="0"/>
      <w:marBottom w:val="0"/>
      <w:divBdr>
        <w:top w:val="none" w:sz="0" w:space="0" w:color="auto"/>
        <w:left w:val="none" w:sz="0" w:space="0" w:color="auto"/>
        <w:bottom w:val="none" w:sz="0" w:space="0" w:color="auto"/>
        <w:right w:val="none" w:sz="0" w:space="0" w:color="auto"/>
      </w:divBdr>
    </w:div>
    <w:div w:id="420953937">
      <w:bodyDiv w:val="1"/>
      <w:marLeft w:val="0"/>
      <w:marRight w:val="0"/>
      <w:marTop w:val="0"/>
      <w:marBottom w:val="0"/>
      <w:divBdr>
        <w:top w:val="none" w:sz="0" w:space="0" w:color="auto"/>
        <w:left w:val="none" w:sz="0" w:space="0" w:color="auto"/>
        <w:bottom w:val="none" w:sz="0" w:space="0" w:color="auto"/>
        <w:right w:val="none" w:sz="0" w:space="0" w:color="auto"/>
      </w:divBdr>
    </w:div>
    <w:div w:id="421032176">
      <w:bodyDiv w:val="1"/>
      <w:marLeft w:val="0"/>
      <w:marRight w:val="0"/>
      <w:marTop w:val="0"/>
      <w:marBottom w:val="0"/>
      <w:divBdr>
        <w:top w:val="none" w:sz="0" w:space="0" w:color="auto"/>
        <w:left w:val="none" w:sz="0" w:space="0" w:color="auto"/>
        <w:bottom w:val="none" w:sz="0" w:space="0" w:color="auto"/>
        <w:right w:val="none" w:sz="0" w:space="0" w:color="auto"/>
      </w:divBdr>
    </w:div>
    <w:div w:id="421529398">
      <w:bodyDiv w:val="1"/>
      <w:marLeft w:val="0"/>
      <w:marRight w:val="0"/>
      <w:marTop w:val="0"/>
      <w:marBottom w:val="0"/>
      <w:divBdr>
        <w:top w:val="none" w:sz="0" w:space="0" w:color="auto"/>
        <w:left w:val="none" w:sz="0" w:space="0" w:color="auto"/>
        <w:bottom w:val="none" w:sz="0" w:space="0" w:color="auto"/>
        <w:right w:val="none" w:sz="0" w:space="0" w:color="auto"/>
      </w:divBdr>
    </w:div>
    <w:div w:id="421613216">
      <w:bodyDiv w:val="1"/>
      <w:marLeft w:val="0"/>
      <w:marRight w:val="0"/>
      <w:marTop w:val="0"/>
      <w:marBottom w:val="0"/>
      <w:divBdr>
        <w:top w:val="none" w:sz="0" w:space="0" w:color="auto"/>
        <w:left w:val="none" w:sz="0" w:space="0" w:color="auto"/>
        <w:bottom w:val="none" w:sz="0" w:space="0" w:color="auto"/>
        <w:right w:val="none" w:sz="0" w:space="0" w:color="auto"/>
      </w:divBdr>
    </w:div>
    <w:div w:id="422074941">
      <w:bodyDiv w:val="1"/>
      <w:marLeft w:val="0"/>
      <w:marRight w:val="0"/>
      <w:marTop w:val="0"/>
      <w:marBottom w:val="0"/>
      <w:divBdr>
        <w:top w:val="none" w:sz="0" w:space="0" w:color="auto"/>
        <w:left w:val="none" w:sz="0" w:space="0" w:color="auto"/>
        <w:bottom w:val="none" w:sz="0" w:space="0" w:color="auto"/>
        <w:right w:val="none" w:sz="0" w:space="0" w:color="auto"/>
      </w:divBdr>
    </w:div>
    <w:div w:id="422335771">
      <w:bodyDiv w:val="1"/>
      <w:marLeft w:val="0"/>
      <w:marRight w:val="0"/>
      <w:marTop w:val="0"/>
      <w:marBottom w:val="0"/>
      <w:divBdr>
        <w:top w:val="none" w:sz="0" w:space="0" w:color="auto"/>
        <w:left w:val="none" w:sz="0" w:space="0" w:color="auto"/>
        <w:bottom w:val="none" w:sz="0" w:space="0" w:color="auto"/>
        <w:right w:val="none" w:sz="0" w:space="0" w:color="auto"/>
      </w:divBdr>
    </w:div>
    <w:div w:id="422919677">
      <w:bodyDiv w:val="1"/>
      <w:marLeft w:val="0"/>
      <w:marRight w:val="0"/>
      <w:marTop w:val="0"/>
      <w:marBottom w:val="0"/>
      <w:divBdr>
        <w:top w:val="none" w:sz="0" w:space="0" w:color="auto"/>
        <w:left w:val="none" w:sz="0" w:space="0" w:color="auto"/>
        <w:bottom w:val="none" w:sz="0" w:space="0" w:color="auto"/>
        <w:right w:val="none" w:sz="0" w:space="0" w:color="auto"/>
      </w:divBdr>
    </w:div>
    <w:div w:id="423383914">
      <w:bodyDiv w:val="1"/>
      <w:marLeft w:val="0"/>
      <w:marRight w:val="0"/>
      <w:marTop w:val="0"/>
      <w:marBottom w:val="0"/>
      <w:divBdr>
        <w:top w:val="none" w:sz="0" w:space="0" w:color="auto"/>
        <w:left w:val="none" w:sz="0" w:space="0" w:color="auto"/>
        <w:bottom w:val="none" w:sz="0" w:space="0" w:color="auto"/>
        <w:right w:val="none" w:sz="0" w:space="0" w:color="auto"/>
      </w:divBdr>
    </w:div>
    <w:div w:id="423576104">
      <w:bodyDiv w:val="1"/>
      <w:marLeft w:val="0"/>
      <w:marRight w:val="0"/>
      <w:marTop w:val="0"/>
      <w:marBottom w:val="0"/>
      <w:divBdr>
        <w:top w:val="none" w:sz="0" w:space="0" w:color="auto"/>
        <w:left w:val="none" w:sz="0" w:space="0" w:color="auto"/>
        <w:bottom w:val="none" w:sz="0" w:space="0" w:color="auto"/>
        <w:right w:val="none" w:sz="0" w:space="0" w:color="auto"/>
      </w:divBdr>
    </w:div>
    <w:div w:id="423918941">
      <w:bodyDiv w:val="1"/>
      <w:marLeft w:val="0"/>
      <w:marRight w:val="0"/>
      <w:marTop w:val="0"/>
      <w:marBottom w:val="0"/>
      <w:divBdr>
        <w:top w:val="none" w:sz="0" w:space="0" w:color="auto"/>
        <w:left w:val="none" w:sz="0" w:space="0" w:color="auto"/>
        <w:bottom w:val="none" w:sz="0" w:space="0" w:color="auto"/>
        <w:right w:val="none" w:sz="0" w:space="0" w:color="auto"/>
      </w:divBdr>
    </w:div>
    <w:div w:id="424573615">
      <w:bodyDiv w:val="1"/>
      <w:marLeft w:val="0"/>
      <w:marRight w:val="0"/>
      <w:marTop w:val="0"/>
      <w:marBottom w:val="0"/>
      <w:divBdr>
        <w:top w:val="none" w:sz="0" w:space="0" w:color="auto"/>
        <w:left w:val="none" w:sz="0" w:space="0" w:color="auto"/>
        <w:bottom w:val="none" w:sz="0" w:space="0" w:color="auto"/>
        <w:right w:val="none" w:sz="0" w:space="0" w:color="auto"/>
      </w:divBdr>
    </w:div>
    <w:div w:id="424689989">
      <w:bodyDiv w:val="1"/>
      <w:marLeft w:val="0"/>
      <w:marRight w:val="0"/>
      <w:marTop w:val="0"/>
      <w:marBottom w:val="0"/>
      <w:divBdr>
        <w:top w:val="none" w:sz="0" w:space="0" w:color="auto"/>
        <w:left w:val="none" w:sz="0" w:space="0" w:color="auto"/>
        <w:bottom w:val="none" w:sz="0" w:space="0" w:color="auto"/>
        <w:right w:val="none" w:sz="0" w:space="0" w:color="auto"/>
      </w:divBdr>
    </w:div>
    <w:div w:id="425275663">
      <w:bodyDiv w:val="1"/>
      <w:marLeft w:val="0"/>
      <w:marRight w:val="0"/>
      <w:marTop w:val="0"/>
      <w:marBottom w:val="0"/>
      <w:divBdr>
        <w:top w:val="none" w:sz="0" w:space="0" w:color="auto"/>
        <w:left w:val="none" w:sz="0" w:space="0" w:color="auto"/>
        <w:bottom w:val="none" w:sz="0" w:space="0" w:color="auto"/>
        <w:right w:val="none" w:sz="0" w:space="0" w:color="auto"/>
      </w:divBdr>
    </w:div>
    <w:div w:id="425348163">
      <w:bodyDiv w:val="1"/>
      <w:marLeft w:val="0"/>
      <w:marRight w:val="0"/>
      <w:marTop w:val="0"/>
      <w:marBottom w:val="0"/>
      <w:divBdr>
        <w:top w:val="none" w:sz="0" w:space="0" w:color="auto"/>
        <w:left w:val="none" w:sz="0" w:space="0" w:color="auto"/>
        <w:bottom w:val="none" w:sz="0" w:space="0" w:color="auto"/>
        <w:right w:val="none" w:sz="0" w:space="0" w:color="auto"/>
      </w:divBdr>
    </w:div>
    <w:div w:id="425539042">
      <w:bodyDiv w:val="1"/>
      <w:marLeft w:val="0"/>
      <w:marRight w:val="0"/>
      <w:marTop w:val="0"/>
      <w:marBottom w:val="0"/>
      <w:divBdr>
        <w:top w:val="none" w:sz="0" w:space="0" w:color="auto"/>
        <w:left w:val="none" w:sz="0" w:space="0" w:color="auto"/>
        <w:bottom w:val="none" w:sz="0" w:space="0" w:color="auto"/>
        <w:right w:val="none" w:sz="0" w:space="0" w:color="auto"/>
      </w:divBdr>
    </w:div>
    <w:div w:id="425853288">
      <w:bodyDiv w:val="1"/>
      <w:marLeft w:val="0"/>
      <w:marRight w:val="0"/>
      <w:marTop w:val="0"/>
      <w:marBottom w:val="0"/>
      <w:divBdr>
        <w:top w:val="none" w:sz="0" w:space="0" w:color="auto"/>
        <w:left w:val="none" w:sz="0" w:space="0" w:color="auto"/>
        <w:bottom w:val="none" w:sz="0" w:space="0" w:color="auto"/>
        <w:right w:val="none" w:sz="0" w:space="0" w:color="auto"/>
      </w:divBdr>
    </w:div>
    <w:div w:id="426577928">
      <w:bodyDiv w:val="1"/>
      <w:marLeft w:val="0"/>
      <w:marRight w:val="0"/>
      <w:marTop w:val="0"/>
      <w:marBottom w:val="0"/>
      <w:divBdr>
        <w:top w:val="none" w:sz="0" w:space="0" w:color="auto"/>
        <w:left w:val="none" w:sz="0" w:space="0" w:color="auto"/>
        <w:bottom w:val="none" w:sz="0" w:space="0" w:color="auto"/>
        <w:right w:val="none" w:sz="0" w:space="0" w:color="auto"/>
      </w:divBdr>
    </w:div>
    <w:div w:id="426583348">
      <w:bodyDiv w:val="1"/>
      <w:marLeft w:val="0"/>
      <w:marRight w:val="0"/>
      <w:marTop w:val="0"/>
      <w:marBottom w:val="0"/>
      <w:divBdr>
        <w:top w:val="none" w:sz="0" w:space="0" w:color="auto"/>
        <w:left w:val="none" w:sz="0" w:space="0" w:color="auto"/>
        <w:bottom w:val="none" w:sz="0" w:space="0" w:color="auto"/>
        <w:right w:val="none" w:sz="0" w:space="0" w:color="auto"/>
      </w:divBdr>
    </w:div>
    <w:div w:id="426848056">
      <w:bodyDiv w:val="1"/>
      <w:marLeft w:val="0"/>
      <w:marRight w:val="0"/>
      <w:marTop w:val="0"/>
      <w:marBottom w:val="0"/>
      <w:divBdr>
        <w:top w:val="none" w:sz="0" w:space="0" w:color="auto"/>
        <w:left w:val="none" w:sz="0" w:space="0" w:color="auto"/>
        <w:bottom w:val="none" w:sz="0" w:space="0" w:color="auto"/>
        <w:right w:val="none" w:sz="0" w:space="0" w:color="auto"/>
      </w:divBdr>
    </w:div>
    <w:div w:id="427385149">
      <w:bodyDiv w:val="1"/>
      <w:marLeft w:val="0"/>
      <w:marRight w:val="0"/>
      <w:marTop w:val="0"/>
      <w:marBottom w:val="0"/>
      <w:divBdr>
        <w:top w:val="none" w:sz="0" w:space="0" w:color="auto"/>
        <w:left w:val="none" w:sz="0" w:space="0" w:color="auto"/>
        <w:bottom w:val="none" w:sz="0" w:space="0" w:color="auto"/>
        <w:right w:val="none" w:sz="0" w:space="0" w:color="auto"/>
      </w:divBdr>
    </w:div>
    <w:div w:id="427506216">
      <w:bodyDiv w:val="1"/>
      <w:marLeft w:val="0"/>
      <w:marRight w:val="0"/>
      <w:marTop w:val="0"/>
      <w:marBottom w:val="0"/>
      <w:divBdr>
        <w:top w:val="none" w:sz="0" w:space="0" w:color="auto"/>
        <w:left w:val="none" w:sz="0" w:space="0" w:color="auto"/>
        <w:bottom w:val="none" w:sz="0" w:space="0" w:color="auto"/>
        <w:right w:val="none" w:sz="0" w:space="0" w:color="auto"/>
      </w:divBdr>
    </w:div>
    <w:div w:id="427509936">
      <w:bodyDiv w:val="1"/>
      <w:marLeft w:val="0"/>
      <w:marRight w:val="0"/>
      <w:marTop w:val="0"/>
      <w:marBottom w:val="0"/>
      <w:divBdr>
        <w:top w:val="none" w:sz="0" w:space="0" w:color="auto"/>
        <w:left w:val="none" w:sz="0" w:space="0" w:color="auto"/>
        <w:bottom w:val="none" w:sz="0" w:space="0" w:color="auto"/>
        <w:right w:val="none" w:sz="0" w:space="0" w:color="auto"/>
      </w:divBdr>
    </w:div>
    <w:div w:id="427696816">
      <w:bodyDiv w:val="1"/>
      <w:marLeft w:val="0"/>
      <w:marRight w:val="0"/>
      <w:marTop w:val="0"/>
      <w:marBottom w:val="0"/>
      <w:divBdr>
        <w:top w:val="none" w:sz="0" w:space="0" w:color="auto"/>
        <w:left w:val="none" w:sz="0" w:space="0" w:color="auto"/>
        <w:bottom w:val="none" w:sz="0" w:space="0" w:color="auto"/>
        <w:right w:val="none" w:sz="0" w:space="0" w:color="auto"/>
      </w:divBdr>
    </w:div>
    <w:div w:id="427971427">
      <w:bodyDiv w:val="1"/>
      <w:marLeft w:val="0"/>
      <w:marRight w:val="0"/>
      <w:marTop w:val="0"/>
      <w:marBottom w:val="0"/>
      <w:divBdr>
        <w:top w:val="none" w:sz="0" w:space="0" w:color="auto"/>
        <w:left w:val="none" w:sz="0" w:space="0" w:color="auto"/>
        <w:bottom w:val="none" w:sz="0" w:space="0" w:color="auto"/>
        <w:right w:val="none" w:sz="0" w:space="0" w:color="auto"/>
      </w:divBdr>
    </w:div>
    <w:div w:id="428047462">
      <w:bodyDiv w:val="1"/>
      <w:marLeft w:val="0"/>
      <w:marRight w:val="0"/>
      <w:marTop w:val="0"/>
      <w:marBottom w:val="0"/>
      <w:divBdr>
        <w:top w:val="none" w:sz="0" w:space="0" w:color="auto"/>
        <w:left w:val="none" w:sz="0" w:space="0" w:color="auto"/>
        <w:bottom w:val="none" w:sz="0" w:space="0" w:color="auto"/>
        <w:right w:val="none" w:sz="0" w:space="0" w:color="auto"/>
      </w:divBdr>
    </w:div>
    <w:div w:id="428310276">
      <w:bodyDiv w:val="1"/>
      <w:marLeft w:val="0"/>
      <w:marRight w:val="0"/>
      <w:marTop w:val="0"/>
      <w:marBottom w:val="0"/>
      <w:divBdr>
        <w:top w:val="none" w:sz="0" w:space="0" w:color="auto"/>
        <w:left w:val="none" w:sz="0" w:space="0" w:color="auto"/>
        <w:bottom w:val="none" w:sz="0" w:space="0" w:color="auto"/>
        <w:right w:val="none" w:sz="0" w:space="0" w:color="auto"/>
      </w:divBdr>
    </w:div>
    <w:div w:id="428696852">
      <w:bodyDiv w:val="1"/>
      <w:marLeft w:val="0"/>
      <w:marRight w:val="0"/>
      <w:marTop w:val="0"/>
      <w:marBottom w:val="0"/>
      <w:divBdr>
        <w:top w:val="none" w:sz="0" w:space="0" w:color="auto"/>
        <w:left w:val="none" w:sz="0" w:space="0" w:color="auto"/>
        <w:bottom w:val="none" w:sz="0" w:space="0" w:color="auto"/>
        <w:right w:val="none" w:sz="0" w:space="0" w:color="auto"/>
      </w:divBdr>
    </w:div>
    <w:div w:id="428742843">
      <w:bodyDiv w:val="1"/>
      <w:marLeft w:val="0"/>
      <w:marRight w:val="0"/>
      <w:marTop w:val="0"/>
      <w:marBottom w:val="0"/>
      <w:divBdr>
        <w:top w:val="none" w:sz="0" w:space="0" w:color="auto"/>
        <w:left w:val="none" w:sz="0" w:space="0" w:color="auto"/>
        <w:bottom w:val="none" w:sz="0" w:space="0" w:color="auto"/>
        <w:right w:val="none" w:sz="0" w:space="0" w:color="auto"/>
      </w:divBdr>
    </w:div>
    <w:div w:id="428812410">
      <w:bodyDiv w:val="1"/>
      <w:marLeft w:val="0"/>
      <w:marRight w:val="0"/>
      <w:marTop w:val="0"/>
      <w:marBottom w:val="0"/>
      <w:divBdr>
        <w:top w:val="none" w:sz="0" w:space="0" w:color="auto"/>
        <w:left w:val="none" w:sz="0" w:space="0" w:color="auto"/>
        <w:bottom w:val="none" w:sz="0" w:space="0" w:color="auto"/>
        <w:right w:val="none" w:sz="0" w:space="0" w:color="auto"/>
      </w:divBdr>
    </w:div>
    <w:div w:id="429202421">
      <w:bodyDiv w:val="1"/>
      <w:marLeft w:val="0"/>
      <w:marRight w:val="0"/>
      <w:marTop w:val="0"/>
      <w:marBottom w:val="0"/>
      <w:divBdr>
        <w:top w:val="none" w:sz="0" w:space="0" w:color="auto"/>
        <w:left w:val="none" w:sz="0" w:space="0" w:color="auto"/>
        <w:bottom w:val="none" w:sz="0" w:space="0" w:color="auto"/>
        <w:right w:val="none" w:sz="0" w:space="0" w:color="auto"/>
      </w:divBdr>
    </w:div>
    <w:div w:id="429594509">
      <w:bodyDiv w:val="1"/>
      <w:marLeft w:val="0"/>
      <w:marRight w:val="0"/>
      <w:marTop w:val="0"/>
      <w:marBottom w:val="0"/>
      <w:divBdr>
        <w:top w:val="none" w:sz="0" w:space="0" w:color="auto"/>
        <w:left w:val="none" w:sz="0" w:space="0" w:color="auto"/>
        <w:bottom w:val="none" w:sz="0" w:space="0" w:color="auto"/>
        <w:right w:val="none" w:sz="0" w:space="0" w:color="auto"/>
      </w:divBdr>
    </w:div>
    <w:div w:id="429736581">
      <w:bodyDiv w:val="1"/>
      <w:marLeft w:val="0"/>
      <w:marRight w:val="0"/>
      <w:marTop w:val="0"/>
      <w:marBottom w:val="0"/>
      <w:divBdr>
        <w:top w:val="none" w:sz="0" w:space="0" w:color="auto"/>
        <w:left w:val="none" w:sz="0" w:space="0" w:color="auto"/>
        <w:bottom w:val="none" w:sz="0" w:space="0" w:color="auto"/>
        <w:right w:val="none" w:sz="0" w:space="0" w:color="auto"/>
      </w:divBdr>
    </w:div>
    <w:div w:id="430206282">
      <w:bodyDiv w:val="1"/>
      <w:marLeft w:val="0"/>
      <w:marRight w:val="0"/>
      <w:marTop w:val="0"/>
      <w:marBottom w:val="0"/>
      <w:divBdr>
        <w:top w:val="none" w:sz="0" w:space="0" w:color="auto"/>
        <w:left w:val="none" w:sz="0" w:space="0" w:color="auto"/>
        <w:bottom w:val="none" w:sz="0" w:space="0" w:color="auto"/>
        <w:right w:val="none" w:sz="0" w:space="0" w:color="auto"/>
      </w:divBdr>
    </w:div>
    <w:div w:id="430322090">
      <w:bodyDiv w:val="1"/>
      <w:marLeft w:val="0"/>
      <w:marRight w:val="0"/>
      <w:marTop w:val="0"/>
      <w:marBottom w:val="0"/>
      <w:divBdr>
        <w:top w:val="none" w:sz="0" w:space="0" w:color="auto"/>
        <w:left w:val="none" w:sz="0" w:space="0" w:color="auto"/>
        <w:bottom w:val="none" w:sz="0" w:space="0" w:color="auto"/>
        <w:right w:val="none" w:sz="0" w:space="0" w:color="auto"/>
      </w:divBdr>
    </w:div>
    <w:div w:id="430711108">
      <w:bodyDiv w:val="1"/>
      <w:marLeft w:val="0"/>
      <w:marRight w:val="0"/>
      <w:marTop w:val="0"/>
      <w:marBottom w:val="0"/>
      <w:divBdr>
        <w:top w:val="none" w:sz="0" w:space="0" w:color="auto"/>
        <w:left w:val="none" w:sz="0" w:space="0" w:color="auto"/>
        <w:bottom w:val="none" w:sz="0" w:space="0" w:color="auto"/>
        <w:right w:val="none" w:sz="0" w:space="0" w:color="auto"/>
      </w:divBdr>
    </w:div>
    <w:div w:id="431168963">
      <w:bodyDiv w:val="1"/>
      <w:marLeft w:val="0"/>
      <w:marRight w:val="0"/>
      <w:marTop w:val="0"/>
      <w:marBottom w:val="0"/>
      <w:divBdr>
        <w:top w:val="none" w:sz="0" w:space="0" w:color="auto"/>
        <w:left w:val="none" w:sz="0" w:space="0" w:color="auto"/>
        <w:bottom w:val="none" w:sz="0" w:space="0" w:color="auto"/>
        <w:right w:val="none" w:sz="0" w:space="0" w:color="auto"/>
      </w:divBdr>
    </w:div>
    <w:div w:id="431706207">
      <w:bodyDiv w:val="1"/>
      <w:marLeft w:val="0"/>
      <w:marRight w:val="0"/>
      <w:marTop w:val="0"/>
      <w:marBottom w:val="0"/>
      <w:divBdr>
        <w:top w:val="none" w:sz="0" w:space="0" w:color="auto"/>
        <w:left w:val="none" w:sz="0" w:space="0" w:color="auto"/>
        <w:bottom w:val="none" w:sz="0" w:space="0" w:color="auto"/>
        <w:right w:val="none" w:sz="0" w:space="0" w:color="auto"/>
      </w:divBdr>
    </w:div>
    <w:div w:id="432408213">
      <w:bodyDiv w:val="1"/>
      <w:marLeft w:val="0"/>
      <w:marRight w:val="0"/>
      <w:marTop w:val="0"/>
      <w:marBottom w:val="0"/>
      <w:divBdr>
        <w:top w:val="none" w:sz="0" w:space="0" w:color="auto"/>
        <w:left w:val="none" w:sz="0" w:space="0" w:color="auto"/>
        <w:bottom w:val="none" w:sz="0" w:space="0" w:color="auto"/>
        <w:right w:val="none" w:sz="0" w:space="0" w:color="auto"/>
      </w:divBdr>
    </w:div>
    <w:div w:id="432478089">
      <w:bodyDiv w:val="1"/>
      <w:marLeft w:val="0"/>
      <w:marRight w:val="0"/>
      <w:marTop w:val="0"/>
      <w:marBottom w:val="0"/>
      <w:divBdr>
        <w:top w:val="none" w:sz="0" w:space="0" w:color="auto"/>
        <w:left w:val="none" w:sz="0" w:space="0" w:color="auto"/>
        <w:bottom w:val="none" w:sz="0" w:space="0" w:color="auto"/>
        <w:right w:val="none" w:sz="0" w:space="0" w:color="auto"/>
      </w:divBdr>
    </w:div>
    <w:div w:id="432700849">
      <w:bodyDiv w:val="1"/>
      <w:marLeft w:val="0"/>
      <w:marRight w:val="0"/>
      <w:marTop w:val="0"/>
      <w:marBottom w:val="0"/>
      <w:divBdr>
        <w:top w:val="none" w:sz="0" w:space="0" w:color="auto"/>
        <w:left w:val="none" w:sz="0" w:space="0" w:color="auto"/>
        <w:bottom w:val="none" w:sz="0" w:space="0" w:color="auto"/>
        <w:right w:val="none" w:sz="0" w:space="0" w:color="auto"/>
      </w:divBdr>
    </w:div>
    <w:div w:id="433088517">
      <w:bodyDiv w:val="1"/>
      <w:marLeft w:val="0"/>
      <w:marRight w:val="0"/>
      <w:marTop w:val="0"/>
      <w:marBottom w:val="0"/>
      <w:divBdr>
        <w:top w:val="none" w:sz="0" w:space="0" w:color="auto"/>
        <w:left w:val="none" w:sz="0" w:space="0" w:color="auto"/>
        <w:bottom w:val="none" w:sz="0" w:space="0" w:color="auto"/>
        <w:right w:val="none" w:sz="0" w:space="0" w:color="auto"/>
      </w:divBdr>
    </w:div>
    <w:div w:id="433407572">
      <w:bodyDiv w:val="1"/>
      <w:marLeft w:val="0"/>
      <w:marRight w:val="0"/>
      <w:marTop w:val="0"/>
      <w:marBottom w:val="0"/>
      <w:divBdr>
        <w:top w:val="none" w:sz="0" w:space="0" w:color="auto"/>
        <w:left w:val="none" w:sz="0" w:space="0" w:color="auto"/>
        <w:bottom w:val="none" w:sz="0" w:space="0" w:color="auto"/>
        <w:right w:val="none" w:sz="0" w:space="0" w:color="auto"/>
      </w:divBdr>
    </w:div>
    <w:div w:id="433522969">
      <w:bodyDiv w:val="1"/>
      <w:marLeft w:val="0"/>
      <w:marRight w:val="0"/>
      <w:marTop w:val="0"/>
      <w:marBottom w:val="0"/>
      <w:divBdr>
        <w:top w:val="none" w:sz="0" w:space="0" w:color="auto"/>
        <w:left w:val="none" w:sz="0" w:space="0" w:color="auto"/>
        <w:bottom w:val="none" w:sz="0" w:space="0" w:color="auto"/>
        <w:right w:val="none" w:sz="0" w:space="0" w:color="auto"/>
      </w:divBdr>
    </w:div>
    <w:div w:id="433594448">
      <w:bodyDiv w:val="1"/>
      <w:marLeft w:val="0"/>
      <w:marRight w:val="0"/>
      <w:marTop w:val="0"/>
      <w:marBottom w:val="0"/>
      <w:divBdr>
        <w:top w:val="none" w:sz="0" w:space="0" w:color="auto"/>
        <w:left w:val="none" w:sz="0" w:space="0" w:color="auto"/>
        <w:bottom w:val="none" w:sz="0" w:space="0" w:color="auto"/>
        <w:right w:val="none" w:sz="0" w:space="0" w:color="auto"/>
      </w:divBdr>
    </w:div>
    <w:div w:id="433941374">
      <w:bodyDiv w:val="1"/>
      <w:marLeft w:val="0"/>
      <w:marRight w:val="0"/>
      <w:marTop w:val="0"/>
      <w:marBottom w:val="0"/>
      <w:divBdr>
        <w:top w:val="none" w:sz="0" w:space="0" w:color="auto"/>
        <w:left w:val="none" w:sz="0" w:space="0" w:color="auto"/>
        <w:bottom w:val="none" w:sz="0" w:space="0" w:color="auto"/>
        <w:right w:val="none" w:sz="0" w:space="0" w:color="auto"/>
      </w:divBdr>
    </w:div>
    <w:div w:id="433944273">
      <w:bodyDiv w:val="1"/>
      <w:marLeft w:val="0"/>
      <w:marRight w:val="0"/>
      <w:marTop w:val="0"/>
      <w:marBottom w:val="0"/>
      <w:divBdr>
        <w:top w:val="none" w:sz="0" w:space="0" w:color="auto"/>
        <w:left w:val="none" w:sz="0" w:space="0" w:color="auto"/>
        <w:bottom w:val="none" w:sz="0" w:space="0" w:color="auto"/>
        <w:right w:val="none" w:sz="0" w:space="0" w:color="auto"/>
      </w:divBdr>
    </w:div>
    <w:div w:id="434516733">
      <w:bodyDiv w:val="1"/>
      <w:marLeft w:val="0"/>
      <w:marRight w:val="0"/>
      <w:marTop w:val="0"/>
      <w:marBottom w:val="0"/>
      <w:divBdr>
        <w:top w:val="none" w:sz="0" w:space="0" w:color="auto"/>
        <w:left w:val="none" w:sz="0" w:space="0" w:color="auto"/>
        <w:bottom w:val="none" w:sz="0" w:space="0" w:color="auto"/>
        <w:right w:val="none" w:sz="0" w:space="0" w:color="auto"/>
      </w:divBdr>
    </w:div>
    <w:div w:id="434710587">
      <w:bodyDiv w:val="1"/>
      <w:marLeft w:val="0"/>
      <w:marRight w:val="0"/>
      <w:marTop w:val="0"/>
      <w:marBottom w:val="0"/>
      <w:divBdr>
        <w:top w:val="none" w:sz="0" w:space="0" w:color="auto"/>
        <w:left w:val="none" w:sz="0" w:space="0" w:color="auto"/>
        <w:bottom w:val="none" w:sz="0" w:space="0" w:color="auto"/>
        <w:right w:val="none" w:sz="0" w:space="0" w:color="auto"/>
      </w:divBdr>
    </w:div>
    <w:div w:id="434981655">
      <w:bodyDiv w:val="1"/>
      <w:marLeft w:val="0"/>
      <w:marRight w:val="0"/>
      <w:marTop w:val="0"/>
      <w:marBottom w:val="0"/>
      <w:divBdr>
        <w:top w:val="none" w:sz="0" w:space="0" w:color="auto"/>
        <w:left w:val="none" w:sz="0" w:space="0" w:color="auto"/>
        <w:bottom w:val="none" w:sz="0" w:space="0" w:color="auto"/>
        <w:right w:val="none" w:sz="0" w:space="0" w:color="auto"/>
      </w:divBdr>
    </w:div>
    <w:div w:id="435445770">
      <w:bodyDiv w:val="1"/>
      <w:marLeft w:val="0"/>
      <w:marRight w:val="0"/>
      <w:marTop w:val="0"/>
      <w:marBottom w:val="0"/>
      <w:divBdr>
        <w:top w:val="none" w:sz="0" w:space="0" w:color="auto"/>
        <w:left w:val="none" w:sz="0" w:space="0" w:color="auto"/>
        <w:bottom w:val="none" w:sz="0" w:space="0" w:color="auto"/>
        <w:right w:val="none" w:sz="0" w:space="0" w:color="auto"/>
      </w:divBdr>
    </w:div>
    <w:div w:id="435755353">
      <w:bodyDiv w:val="1"/>
      <w:marLeft w:val="0"/>
      <w:marRight w:val="0"/>
      <w:marTop w:val="0"/>
      <w:marBottom w:val="0"/>
      <w:divBdr>
        <w:top w:val="none" w:sz="0" w:space="0" w:color="auto"/>
        <w:left w:val="none" w:sz="0" w:space="0" w:color="auto"/>
        <w:bottom w:val="none" w:sz="0" w:space="0" w:color="auto"/>
        <w:right w:val="none" w:sz="0" w:space="0" w:color="auto"/>
      </w:divBdr>
    </w:div>
    <w:div w:id="435756444">
      <w:bodyDiv w:val="1"/>
      <w:marLeft w:val="0"/>
      <w:marRight w:val="0"/>
      <w:marTop w:val="0"/>
      <w:marBottom w:val="0"/>
      <w:divBdr>
        <w:top w:val="none" w:sz="0" w:space="0" w:color="auto"/>
        <w:left w:val="none" w:sz="0" w:space="0" w:color="auto"/>
        <w:bottom w:val="none" w:sz="0" w:space="0" w:color="auto"/>
        <w:right w:val="none" w:sz="0" w:space="0" w:color="auto"/>
      </w:divBdr>
    </w:div>
    <w:div w:id="436876977">
      <w:bodyDiv w:val="1"/>
      <w:marLeft w:val="0"/>
      <w:marRight w:val="0"/>
      <w:marTop w:val="0"/>
      <w:marBottom w:val="0"/>
      <w:divBdr>
        <w:top w:val="none" w:sz="0" w:space="0" w:color="auto"/>
        <w:left w:val="none" w:sz="0" w:space="0" w:color="auto"/>
        <w:bottom w:val="none" w:sz="0" w:space="0" w:color="auto"/>
        <w:right w:val="none" w:sz="0" w:space="0" w:color="auto"/>
      </w:divBdr>
    </w:div>
    <w:div w:id="436949602">
      <w:bodyDiv w:val="1"/>
      <w:marLeft w:val="0"/>
      <w:marRight w:val="0"/>
      <w:marTop w:val="0"/>
      <w:marBottom w:val="0"/>
      <w:divBdr>
        <w:top w:val="none" w:sz="0" w:space="0" w:color="auto"/>
        <w:left w:val="none" w:sz="0" w:space="0" w:color="auto"/>
        <w:bottom w:val="none" w:sz="0" w:space="0" w:color="auto"/>
        <w:right w:val="none" w:sz="0" w:space="0" w:color="auto"/>
      </w:divBdr>
    </w:div>
    <w:div w:id="437412183">
      <w:bodyDiv w:val="1"/>
      <w:marLeft w:val="0"/>
      <w:marRight w:val="0"/>
      <w:marTop w:val="0"/>
      <w:marBottom w:val="0"/>
      <w:divBdr>
        <w:top w:val="none" w:sz="0" w:space="0" w:color="auto"/>
        <w:left w:val="none" w:sz="0" w:space="0" w:color="auto"/>
        <w:bottom w:val="none" w:sz="0" w:space="0" w:color="auto"/>
        <w:right w:val="none" w:sz="0" w:space="0" w:color="auto"/>
      </w:divBdr>
    </w:div>
    <w:div w:id="437868260">
      <w:bodyDiv w:val="1"/>
      <w:marLeft w:val="0"/>
      <w:marRight w:val="0"/>
      <w:marTop w:val="0"/>
      <w:marBottom w:val="0"/>
      <w:divBdr>
        <w:top w:val="none" w:sz="0" w:space="0" w:color="auto"/>
        <w:left w:val="none" w:sz="0" w:space="0" w:color="auto"/>
        <w:bottom w:val="none" w:sz="0" w:space="0" w:color="auto"/>
        <w:right w:val="none" w:sz="0" w:space="0" w:color="auto"/>
      </w:divBdr>
    </w:div>
    <w:div w:id="437869039">
      <w:bodyDiv w:val="1"/>
      <w:marLeft w:val="0"/>
      <w:marRight w:val="0"/>
      <w:marTop w:val="0"/>
      <w:marBottom w:val="0"/>
      <w:divBdr>
        <w:top w:val="none" w:sz="0" w:space="0" w:color="auto"/>
        <w:left w:val="none" w:sz="0" w:space="0" w:color="auto"/>
        <w:bottom w:val="none" w:sz="0" w:space="0" w:color="auto"/>
        <w:right w:val="none" w:sz="0" w:space="0" w:color="auto"/>
      </w:divBdr>
    </w:div>
    <w:div w:id="438061391">
      <w:bodyDiv w:val="1"/>
      <w:marLeft w:val="0"/>
      <w:marRight w:val="0"/>
      <w:marTop w:val="0"/>
      <w:marBottom w:val="0"/>
      <w:divBdr>
        <w:top w:val="none" w:sz="0" w:space="0" w:color="auto"/>
        <w:left w:val="none" w:sz="0" w:space="0" w:color="auto"/>
        <w:bottom w:val="none" w:sz="0" w:space="0" w:color="auto"/>
        <w:right w:val="none" w:sz="0" w:space="0" w:color="auto"/>
      </w:divBdr>
    </w:div>
    <w:div w:id="438064968">
      <w:bodyDiv w:val="1"/>
      <w:marLeft w:val="0"/>
      <w:marRight w:val="0"/>
      <w:marTop w:val="0"/>
      <w:marBottom w:val="0"/>
      <w:divBdr>
        <w:top w:val="none" w:sz="0" w:space="0" w:color="auto"/>
        <w:left w:val="none" w:sz="0" w:space="0" w:color="auto"/>
        <w:bottom w:val="none" w:sz="0" w:space="0" w:color="auto"/>
        <w:right w:val="none" w:sz="0" w:space="0" w:color="auto"/>
      </w:divBdr>
    </w:div>
    <w:div w:id="438113057">
      <w:bodyDiv w:val="1"/>
      <w:marLeft w:val="0"/>
      <w:marRight w:val="0"/>
      <w:marTop w:val="0"/>
      <w:marBottom w:val="0"/>
      <w:divBdr>
        <w:top w:val="none" w:sz="0" w:space="0" w:color="auto"/>
        <w:left w:val="none" w:sz="0" w:space="0" w:color="auto"/>
        <w:bottom w:val="none" w:sz="0" w:space="0" w:color="auto"/>
        <w:right w:val="none" w:sz="0" w:space="0" w:color="auto"/>
      </w:divBdr>
    </w:div>
    <w:div w:id="438376221">
      <w:bodyDiv w:val="1"/>
      <w:marLeft w:val="0"/>
      <w:marRight w:val="0"/>
      <w:marTop w:val="0"/>
      <w:marBottom w:val="0"/>
      <w:divBdr>
        <w:top w:val="none" w:sz="0" w:space="0" w:color="auto"/>
        <w:left w:val="none" w:sz="0" w:space="0" w:color="auto"/>
        <w:bottom w:val="none" w:sz="0" w:space="0" w:color="auto"/>
        <w:right w:val="none" w:sz="0" w:space="0" w:color="auto"/>
      </w:divBdr>
    </w:div>
    <w:div w:id="438525767">
      <w:bodyDiv w:val="1"/>
      <w:marLeft w:val="0"/>
      <w:marRight w:val="0"/>
      <w:marTop w:val="0"/>
      <w:marBottom w:val="0"/>
      <w:divBdr>
        <w:top w:val="none" w:sz="0" w:space="0" w:color="auto"/>
        <w:left w:val="none" w:sz="0" w:space="0" w:color="auto"/>
        <w:bottom w:val="none" w:sz="0" w:space="0" w:color="auto"/>
        <w:right w:val="none" w:sz="0" w:space="0" w:color="auto"/>
      </w:divBdr>
    </w:div>
    <w:div w:id="438573455">
      <w:bodyDiv w:val="1"/>
      <w:marLeft w:val="0"/>
      <w:marRight w:val="0"/>
      <w:marTop w:val="0"/>
      <w:marBottom w:val="0"/>
      <w:divBdr>
        <w:top w:val="none" w:sz="0" w:space="0" w:color="auto"/>
        <w:left w:val="none" w:sz="0" w:space="0" w:color="auto"/>
        <w:bottom w:val="none" w:sz="0" w:space="0" w:color="auto"/>
        <w:right w:val="none" w:sz="0" w:space="0" w:color="auto"/>
      </w:divBdr>
    </w:div>
    <w:div w:id="438792198">
      <w:bodyDiv w:val="1"/>
      <w:marLeft w:val="0"/>
      <w:marRight w:val="0"/>
      <w:marTop w:val="0"/>
      <w:marBottom w:val="0"/>
      <w:divBdr>
        <w:top w:val="none" w:sz="0" w:space="0" w:color="auto"/>
        <w:left w:val="none" w:sz="0" w:space="0" w:color="auto"/>
        <w:bottom w:val="none" w:sz="0" w:space="0" w:color="auto"/>
        <w:right w:val="none" w:sz="0" w:space="0" w:color="auto"/>
      </w:divBdr>
    </w:div>
    <w:div w:id="438842680">
      <w:bodyDiv w:val="1"/>
      <w:marLeft w:val="0"/>
      <w:marRight w:val="0"/>
      <w:marTop w:val="0"/>
      <w:marBottom w:val="0"/>
      <w:divBdr>
        <w:top w:val="none" w:sz="0" w:space="0" w:color="auto"/>
        <w:left w:val="none" w:sz="0" w:space="0" w:color="auto"/>
        <w:bottom w:val="none" w:sz="0" w:space="0" w:color="auto"/>
        <w:right w:val="none" w:sz="0" w:space="0" w:color="auto"/>
      </w:divBdr>
    </w:div>
    <w:div w:id="439492796">
      <w:bodyDiv w:val="1"/>
      <w:marLeft w:val="0"/>
      <w:marRight w:val="0"/>
      <w:marTop w:val="0"/>
      <w:marBottom w:val="0"/>
      <w:divBdr>
        <w:top w:val="none" w:sz="0" w:space="0" w:color="auto"/>
        <w:left w:val="none" w:sz="0" w:space="0" w:color="auto"/>
        <w:bottom w:val="none" w:sz="0" w:space="0" w:color="auto"/>
        <w:right w:val="none" w:sz="0" w:space="0" w:color="auto"/>
      </w:divBdr>
    </w:div>
    <w:div w:id="439960041">
      <w:bodyDiv w:val="1"/>
      <w:marLeft w:val="0"/>
      <w:marRight w:val="0"/>
      <w:marTop w:val="0"/>
      <w:marBottom w:val="0"/>
      <w:divBdr>
        <w:top w:val="none" w:sz="0" w:space="0" w:color="auto"/>
        <w:left w:val="none" w:sz="0" w:space="0" w:color="auto"/>
        <w:bottom w:val="none" w:sz="0" w:space="0" w:color="auto"/>
        <w:right w:val="none" w:sz="0" w:space="0" w:color="auto"/>
      </w:divBdr>
    </w:div>
    <w:div w:id="440036321">
      <w:bodyDiv w:val="1"/>
      <w:marLeft w:val="0"/>
      <w:marRight w:val="0"/>
      <w:marTop w:val="0"/>
      <w:marBottom w:val="0"/>
      <w:divBdr>
        <w:top w:val="none" w:sz="0" w:space="0" w:color="auto"/>
        <w:left w:val="none" w:sz="0" w:space="0" w:color="auto"/>
        <w:bottom w:val="none" w:sz="0" w:space="0" w:color="auto"/>
        <w:right w:val="none" w:sz="0" w:space="0" w:color="auto"/>
      </w:divBdr>
    </w:div>
    <w:div w:id="440300113">
      <w:bodyDiv w:val="1"/>
      <w:marLeft w:val="0"/>
      <w:marRight w:val="0"/>
      <w:marTop w:val="0"/>
      <w:marBottom w:val="0"/>
      <w:divBdr>
        <w:top w:val="none" w:sz="0" w:space="0" w:color="auto"/>
        <w:left w:val="none" w:sz="0" w:space="0" w:color="auto"/>
        <w:bottom w:val="none" w:sz="0" w:space="0" w:color="auto"/>
        <w:right w:val="none" w:sz="0" w:space="0" w:color="auto"/>
      </w:divBdr>
    </w:div>
    <w:div w:id="440342463">
      <w:bodyDiv w:val="1"/>
      <w:marLeft w:val="0"/>
      <w:marRight w:val="0"/>
      <w:marTop w:val="0"/>
      <w:marBottom w:val="0"/>
      <w:divBdr>
        <w:top w:val="none" w:sz="0" w:space="0" w:color="auto"/>
        <w:left w:val="none" w:sz="0" w:space="0" w:color="auto"/>
        <w:bottom w:val="none" w:sz="0" w:space="0" w:color="auto"/>
        <w:right w:val="none" w:sz="0" w:space="0" w:color="auto"/>
      </w:divBdr>
    </w:div>
    <w:div w:id="441076060">
      <w:bodyDiv w:val="1"/>
      <w:marLeft w:val="0"/>
      <w:marRight w:val="0"/>
      <w:marTop w:val="0"/>
      <w:marBottom w:val="0"/>
      <w:divBdr>
        <w:top w:val="none" w:sz="0" w:space="0" w:color="auto"/>
        <w:left w:val="none" w:sz="0" w:space="0" w:color="auto"/>
        <w:bottom w:val="none" w:sz="0" w:space="0" w:color="auto"/>
        <w:right w:val="none" w:sz="0" w:space="0" w:color="auto"/>
      </w:divBdr>
    </w:div>
    <w:div w:id="441533147">
      <w:bodyDiv w:val="1"/>
      <w:marLeft w:val="0"/>
      <w:marRight w:val="0"/>
      <w:marTop w:val="0"/>
      <w:marBottom w:val="0"/>
      <w:divBdr>
        <w:top w:val="none" w:sz="0" w:space="0" w:color="auto"/>
        <w:left w:val="none" w:sz="0" w:space="0" w:color="auto"/>
        <w:bottom w:val="none" w:sz="0" w:space="0" w:color="auto"/>
        <w:right w:val="none" w:sz="0" w:space="0" w:color="auto"/>
      </w:divBdr>
    </w:div>
    <w:div w:id="441612609">
      <w:bodyDiv w:val="1"/>
      <w:marLeft w:val="0"/>
      <w:marRight w:val="0"/>
      <w:marTop w:val="0"/>
      <w:marBottom w:val="0"/>
      <w:divBdr>
        <w:top w:val="none" w:sz="0" w:space="0" w:color="auto"/>
        <w:left w:val="none" w:sz="0" w:space="0" w:color="auto"/>
        <w:bottom w:val="none" w:sz="0" w:space="0" w:color="auto"/>
        <w:right w:val="none" w:sz="0" w:space="0" w:color="auto"/>
      </w:divBdr>
    </w:div>
    <w:div w:id="441651721">
      <w:bodyDiv w:val="1"/>
      <w:marLeft w:val="0"/>
      <w:marRight w:val="0"/>
      <w:marTop w:val="0"/>
      <w:marBottom w:val="0"/>
      <w:divBdr>
        <w:top w:val="none" w:sz="0" w:space="0" w:color="auto"/>
        <w:left w:val="none" w:sz="0" w:space="0" w:color="auto"/>
        <w:bottom w:val="none" w:sz="0" w:space="0" w:color="auto"/>
        <w:right w:val="none" w:sz="0" w:space="0" w:color="auto"/>
      </w:divBdr>
    </w:div>
    <w:div w:id="441849020">
      <w:bodyDiv w:val="1"/>
      <w:marLeft w:val="0"/>
      <w:marRight w:val="0"/>
      <w:marTop w:val="0"/>
      <w:marBottom w:val="0"/>
      <w:divBdr>
        <w:top w:val="none" w:sz="0" w:space="0" w:color="auto"/>
        <w:left w:val="none" w:sz="0" w:space="0" w:color="auto"/>
        <w:bottom w:val="none" w:sz="0" w:space="0" w:color="auto"/>
        <w:right w:val="none" w:sz="0" w:space="0" w:color="auto"/>
      </w:divBdr>
    </w:div>
    <w:div w:id="442068511">
      <w:bodyDiv w:val="1"/>
      <w:marLeft w:val="0"/>
      <w:marRight w:val="0"/>
      <w:marTop w:val="0"/>
      <w:marBottom w:val="0"/>
      <w:divBdr>
        <w:top w:val="none" w:sz="0" w:space="0" w:color="auto"/>
        <w:left w:val="none" w:sz="0" w:space="0" w:color="auto"/>
        <w:bottom w:val="none" w:sz="0" w:space="0" w:color="auto"/>
        <w:right w:val="none" w:sz="0" w:space="0" w:color="auto"/>
      </w:divBdr>
    </w:div>
    <w:div w:id="442500921">
      <w:bodyDiv w:val="1"/>
      <w:marLeft w:val="0"/>
      <w:marRight w:val="0"/>
      <w:marTop w:val="0"/>
      <w:marBottom w:val="0"/>
      <w:divBdr>
        <w:top w:val="none" w:sz="0" w:space="0" w:color="auto"/>
        <w:left w:val="none" w:sz="0" w:space="0" w:color="auto"/>
        <w:bottom w:val="none" w:sz="0" w:space="0" w:color="auto"/>
        <w:right w:val="none" w:sz="0" w:space="0" w:color="auto"/>
      </w:divBdr>
    </w:div>
    <w:div w:id="442723196">
      <w:bodyDiv w:val="1"/>
      <w:marLeft w:val="0"/>
      <w:marRight w:val="0"/>
      <w:marTop w:val="0"/>
      <w:marBottom w:val="0"/>
      <w:divBdr>
        <w:top w:val="none" w:sz="0" w:space="0" w:color="auto"/>
        <w:left w:val="none" w:sz="0" w:space="0" w:color="auto"/>
        <w:bottom w:val="none" w:sz="0" w:space="0" w:color="auto"/>
        <w:right w:val="none" w:sz="0" w:space="0" w:color="auto"/>
      </w:divBdr>
    </w:div>
    <w:div w:id="442841857">
      <w:bodyDiv w:val="1"/>
      <w:marLeft w:val="0"/>
      <w:marRight w:val="0"/>
      <w:marTop w:val="0"/>
      <w:marBottom w:val="0"/>
      <w:divBdr>
        <w:top w:val="none" w:sz="0" w:space="0" w:color="auto"/>
        <w:left w:val="none" w:sz="0" w:space="0" w:color="auto"/>
        <w:bottom w:val="none" w:sz="0" w:space="0" w:color="auto"/>
        <w:right w:val="none" w:sz="0" w:space="0" w:color="auto"/>
      </w:divBdr>
    </w:div>
    <w:div w:id="442967610">
      <w:bodyDiv w:val="1"/>
      <w:marLeft w:val="0"/>
      <w:marRight w:val="0"/>
      <w:marTop w:val="0"/>
      <w:marBottom w:val="0"/>
      <w:divBdr>
        <w:top w:val="none" w:sz="0" w:space="0" w:color="auto"/>
        <w:left w:val="none" w:sz="0" w:space="0" w:color="auto"/>
        <w:bottom w:val="none" w:sz="0" w:space="0" w:color="auto"/>
        <w:right w:val="none" w:sz="0" w:space="0" w:color="auto"/>
      </w:divBdr>
    </w:div>
    <w:div w:id="443115019">
      <w:bodyDiv w:val="1"/>
      <w:marLeft w:val="0"/>
      <w:marRight w:val="0"/>
      <w:marTop w:val="0"/>
      <w:marBottom w:val="0"/>
      <w:divBdr>
        <w:top w:val="none" w:sz="0" w:space="0" w:color="auto"/>
        <w:left w:val="none" w:sz="0" w:space="0" w:color="auto"/>
        <w:bottom w:val="none" w:sz="0" w:space="0" w:color="auto"/>
        <w:right w:val="none" w:sz="0" w:space="0" w:color="auto"/>
      </w:divBdr>
    </w:div>
    <w:div w:id="443157627">
      <w:bodyDiv w:val="1"/>
      <w:marLeft w:val="0"/>
      <w:marRight w:val="0"/>
      <w:marTop w:val="0"/>
      <w:marBottom w:val="0"/>
      <w:divBdr>
        <w:top w:val="none" w:sz="0" w:space="0" w:color="auto"/>
        <w:left w:val="none" w:sz="0" w:space="0" w:color="auto"/>
        <w:bottom w:val="none" w:sz="0" w:space="0" w:color="auto"/>
        <w:right w:val="none" w:sz="0" w:space="0" w:color="auto"/>
      </w:divBdr>
    </w:div>
    <w:div w:id="443235518">
      <w:bodyDiv w:val="1"/>
      <w:marLeft w:val="0"/>
      <w:marRight w:val="0"/>
      <w:marTop w:val="0"/>
      <w:marBottom w:val="0"/>
      <w:divBdr>
        <w:top w:val="none" w:sz="0" w:space="0" w:color="auto"/>
        <w:left w:val="none" w:sz="0" w:space="0" w:color="auto"/>
        <w:bottom w:val="none" w:sz="0" w:space="0" w:color="auto"/>
        <w:right w:val="none" w:sz="0" w:space="0" w:color="auto"/>
      </w:divBdr>
    </w:div>
    <w:div w:id="444739487">
      <w:bodyDiv w:val="1"/>
      <w:marLeft w:val="0"/>
      <w:marRight w:val="0"/>
      <w:marTop w:val="0"/>
      <w:marBottom w:val="0"/>
      <w:divBdr>
        <w:top w:val="none" w:sz="0" w:space="0" w:color="auto"/>
        <w:left w:val="none" w:sz="0" w:space="0" w:color="auto"/>
        <w:bottom w:val="none" w:sz="0" w:space="0" w:color="auto"/>
        <w:right w:val="none" w:sz="0" w:space="0" w:color="auto"/>
      </w:divBdr>
    </w:div>
    <w:div w:id="445151168">
      <w:bodyDiv w:val="1"/>
      <w:marLeft w:val="0"/>
      <w:marRight w:val="0"/>
      <w:marTop w:val="0"/>
      <w:marBottom w:val="0"/>
      <w:divBdr>
        <w:top w:val="none" w:sz="0" w:space="0" w:color="auto"/>
        <w:left w:val="none" w:sz="0" w:space="0" w:color="auto"/>
        <w:bottom w:val="none" w:sz="0" w:space="0" w:color="auto"/>
        <w:right w:val="none" w:sz="0" w:space="0" w:color="auto"/>
      </w:divBdr>
    </w:div>
    <w:div w:id="445466799">
      <w:bodyDiv w:val="1"/>
      <w:marLeft w:val="0"/>
      <w:marRight w:val="0"/>
      <w:marTop w:val="0"/>
      <w:marBottom w:val="0"/>
      <w:divBdr>
        <w:top w:val="none" w:sz="0" w:space="0" w:color="auto"/>
        <w:left w:val="none" w:sz="0" w:space="0" w:color="auto"/>
        <w:bottom w:val="none" w:sz="0" w:space="0" w:color="auto"/>
        <w:right w:val="none" w:sz="0" w:space="0" w:color="auto"/>
      </w:divBdr>
    </w:div>
    <w:div w:id="445467920">
      <w:bodyDiv w:val="1"/>
      <w:marLeft w:val="0"/>
      <w:marRight w:val="0"/>
      <w:marTop w:val="0"/>
      <w:marBottom w:val="0"/>
      <w:divBdr>
        <w:top w:val="none" w:sz="0" w:space="0" w:color="auto"/>
        <w:left w:val="none" w:sz="0" w:space="0" w:color="auto"/>
        <w:bottom w:val="none" w:sz="0" w:space="0" w:color="auto"/>
        <w:right w:val="none" w:sz="0" w:space="0" w:color="auto"/>
      </w:divBdr>
    </w:div>
    <w:div w:id="446854307">
      <w:bodyDiv w:val="1"/>
      <w:marLeft w:val="0"/>
      <w:marRight w:val="0"/>
      <w:marTop w:val="0"/>
      <w:marBottom w:val="0"/>
      <w:divBdr>
        <w:top w:val="none" w:sz="0" w:space="0" w:color="auto"/>
        <w:left w:val="none" w:sz="0" w:space="0" w:color="auto"/>
        <w:bottom w:val="none" w:sz="0" w:space="0" w:color="auto"/>
        <w:right w:val="none" w:sz="0" w:space="0" w:color="auto"/>
      </w:divBdr>
    </w:div>
    <w:div w:id="447159629">
      <w:bodyDiv w:val="1"/>
      <w:marLeft w:val="0"/>
      <w:marRight w:val="0"/>
      <w:marTop w:val="0"/>
      <w:marBottom w:val="0"/>
      <w:divBdr>
        <w:top w:val="none" w:sz="0" w:space="0" w:color="auto"/>
        <w:left w:val="none" w:sz="0" w:space="0" w:color="auto"/>
        <w:bottom w:val="none" w:sz="0" w:space="0" w:color="auto"/>
        <w:right w:val="none" w:sz="0" w:space="0" w:color="auto"/>
      </w:divBdr>
    </w:div>
    <w:div w:id="447361114">
      <w:bodyDiv w:val="1"/>
      <w:marLeft w:val="0"/>
      <w:marRight w:val="0"/>
      <w:marTop w:val="0"/>
      <w:marBottom w:val="0"/>
      <w:divBdr>
        <w:top w:val="none" w:sz="0" w:space="0" w:color="auto"/>
        <w:left w:val="none" w:sz="0" w:space="0" w:color="auto"/>
        <w:bottom w:val="none" w:sz="0" w:space="0" w:color="auto"/>
        <w:right w:val="none" w:sz="0" w:space="0" w:color="auto"/>
      </w:divBdr>
    </w:div>
    <w:div w:id="447773990">
      <w:bodyDiv w:val="1"/>
      <w:marLeft w:val="0"/>
      <w:marRight w:val="0"/>
      <w:marTop w:val="0"/>
      <w:marBottom w:val="0"/>
      <w:divBdr>
        <w:top w:val="none" w:sz="0" w:space="0" w:color="auto"/>
        <w:left w:val="none" w:sz="0" w:space="0" w:color="auto"/>
        <w:bottom w:val="none" w:sz="0" w:space="0" w:color="auto"/>
        <w:right w:val="none" w:sz="0" w:space="0" w:color="auto"/>
      </w:divBdr>
    </w:div>
    <w:div w:id="448283987">
      <w:bodyDiv w:val="1"/>
      <w:marLeft w:val="0"/>
      <w:marRight w:val="0"/>
      <w:marTop w:val="0"/>
      <w:marBottom w:val="0"/>
      <w:divBdr>
        <w:top w:val="none" w:sz="0" w:space="0" w:color="auto"/>
        <w:left w:val="none" w:sz="0" w:space="0" w:color="auto"/>
        <w:bottom w:val="none" w:sz="0" w:space="0" w:color="auto"/>
        <w:right w:val="none" w:sz="0" w:space="0" w:color="auto"/>
      </w:divBdr>
    </w:div>
    <w:div w:id="448477921">
      <w:bodyDiv w:val="1"/>
      <w:marLeft w:val="0"/>
      <w:marRight w:val="0"/>
      <w:marTop w:val="0"/>
      <w:marBottom w:val="0"/>
      <w:divBdr>
        <w:top w:val="none" w:sz="0" w:space="0" w:color="auto"/>
        <w:left w:val="none" w:sz="0" w:space="0" w:color="auto"/>
        <w:bottom w:val="none" w:sz="0" w:space="0" w:color="auto"/>
        <w:right w:val="none" w:sz="0" w:space="0" w:color="auto"/>
      </w:divBdr>
    </w:div>
    <w:div w:id="448937535">
      <w:bodyDiv w:val="1"/>
      <w:marLeft w:val="0"/>
      <w:marRight w:val="0"/>
      <w:marTop w:val="0"/>
      <w:marBottom w:val="0"/>
      <w:divBdr>
        <w:top w:val="none" w:sz="0" w:space="0" w:color="auto"/>
        <w:left w:val="none" w:sz="0" w:space="0" w:color="auto"/>
        <w:bottom w:val="none" w:sz="0" w:space="0" w:color="auto"/>
        <w:right w:val="none" w:sz="0" w:space="0" w:color="auto"/>
      </w:divBdr>
    </w:div>
    <w:div w:id="449053582">
      <w:bodyDiv w:val="1"/>
      <w:marLeft w:val="0"/>
      <w:marRight w:val="0"/>
      <w:marTop w:val="0"/>
      <w:marBottom w:val="0"/>
      <w:divBdr>
        <w:top w:val="none" w:sz="0" w:space="0" w:color="auto"/>
        <w:left w:val="none" w:sz="0" w:space="0" w:color="auto"/>
        <w:bottom w:val="none" w:sz="0" w:space="0" w:color="auto"/>
        <w:right w:val="none" w:sz="0" w:space="0" w:color="auto"/>
      </w:divBdr>
    </w:div>
    <w:div w:id="449054172">
      <w:bodyDiv w:val="1"/>
      <w:marLeft w:val="0"/>
      <w:marRight w:val="0"/>
      <w:marTop w:val="0"/>
      <w:marBottom w:val="0"/>
      <w:divBdr>
        <w:top w:val="none" w:sz="0" w:space="0" w:color="auto"/>
        <w:left w:val="none" w:sz="0" w:space="0" w:color="auto"/>
        <w:bottom w:val="none" w:sz="0" w:space="0" w:color="auto"/>
        <w:right w:val="none" w:sz="0" w:space="0" w:color="auto"/>
      </w:divBdr>
    </w:div>
    <w:div w:id="449474149">
      <w:bodyDiv w:val="1"/>
      <w:marLeft w:val="0"/>
      <w:marRight w:val="0"/>
      <w:marTop w:val="0"/>
      <w:marBottom w:val="0"/>
      <w:divBdr>
        <w:top w:val="none" w:sz="0" w:space="0" w:color="auto"/>
        <w:left w:val="none" w:sz="0" w:space="0" w:color="auto"/>
        <w:bottom w:val="none" w:sz="0" w:space="0" w:color="auto"/>
        <w:right w:val="none" w:sz="0" w:space="0" w:color="auto"/>
      </w:divBdr>
    </w:div>
    <w:div w:id="449513235">
      <w:bodyDiv w:val="1"/>
      <w:marLeft w:val="0"/>
      <w:marRight w:val="0"/>
      <w:marTop w:val="0"/>
      <w:marBottom w:val="0"/>
      <w:divBdr>
        <w:top w:val="none" w:sz="0" w:space="0" w:color="auto"/>
        <w:left w:val="none" w:sz="0" w:space="0" w:color="auto"/>
        <w:bottom w:val="none" w:sz="0" w:space="0" w:color="auto"/>
        <w:right w:val="none" w:sz="0" w:space="0" w:color="auto"/>
      </w:divBdr>
    </w:div>
    <w:div w:id="450057847">
      <w:bodyDiv w:val="1"/>
      <w:marLeft w:val="0"/>
      <w:marRight w:val="0"/>
      <w:marTop w:val="0"/>
      <w:marBottom w:val="0"/>
      <w:divBdr>
        <w:top w:val="none" w:sz="0" w:space="0" w:color="auto"/>
        <w:left w:val="none" w:sz="0" w:space="0" w:color="auto"/>
        <w:bottom w:val="none" w:sz="0" w:space="0" w:color="auto"/>
        <w:right w:val="none" w:sz="0" w:space="0" w:color="auto"/>
      </w:divBdr>
    </w:div>
    <w:div w:id="450706058">
      <w:bodyDiv w:val="1"/>
      <w:marLeft w:val="0"/>
      <w:marRight w:val="0"/>
      <w:marTop w:val="0"/>
      <w:marBottom w:val="0"/>
      <w:divBdr>
        <w:top w:val="none" w:sz="0" w:space="0" w:color="auto"/>
        <w:left w:val="none" w:sz="0" w:space="0" w:color="auto"/>
        <w:bottom w:val="none" w:sz="0" w:space="0" w:color="auto"/>
        <w:right w:val="none" w:sz="0" w:space="0" w:color="auto"/>
      </w:divBdr>
    </w:div>
    <w:div w:id="451364070">
      <w:bodyDiv w:val="1"/>
      <w:marLeft w:val="0"/>
      <w:marRight w:val="0"/>
      <w:marTop w:val="0"/>
      <w:marBottom w:val="0"/>
      <w:divBdr>
        <w:top w:val="none" w:sz="0" w:space="0" w:color="auto"/>
        <w:left w:val="none" w:sz="0" w:space="0" w:color="auto"/>
        <w:bottom w:val="none" w:sz="0" w:space="0" w:color="auto"/>
        <w:right w:val="none" w:sz="0" w:space="0" w:color="auto"/>
      </w:divBdr>
    </w:div>
    <w:div w:id="451755305">
      <w:bodyDiv w:val="1"/>
      <w:marLeft w:val="0"/>
      <w:marRight w:val="0"/>
      <w:marTop w:val="0"/>
      <w:marBottom w:val="0"/>
      <w:divBdr>
        <w:top w:val="none" w:sz="0" w:space="0" w:color="auto"/>
        <w:left w:val="none" w:sz="0" w:space="0" w:color="auto"/>
        <w:bottom w:val="none" w:sz="0" w:space="0" w:color="auto"/>
        <w:right w:val="none" w:sz="0" w:space="0" w:color="auto"/>
      </w:divBdr>
    </w:div>
    <w:div w:id="452090822">
      <w:bodyDiv w:val="1"/>
      <w:marLeft w:val="0"/>
      <w:marRight w:val="0"/>
      <w:marTop w:val="0"/>
      <w:marBottom w:val="0"/>
      <w:divBdr>
        <w:top w:val="none" w:sz="0" w:space="0" w:color="auto"/>
        <w:left w:val="none" w:sz="0" w:space="0" w:color="auto"/>
        <w:bottom w:val="none" w:sz="0" w:space="0" w:color="auto"/>
        <w:right w:val="none" w:sz="0" w:space="0" w:color="auto"/>
      </w:divBdr>
    </w:div>
    <w:div w:id="452402136">
      <w:bodyDiv w:val="1"/>
      <w:marLeft w:val="0"/>
      <w:marRight w:val="0"/>
      <w:marTop w:val="0"/>
      <w:marBottom w:val="0"/>
      <w:divBdr>
        <w:top w:val="none" w:sz="0" w:space="0" w:color="auto"/>
        <w:left w:val="none" w:sz="0" w:space="0" w:color="auto"/>
        <w:bottom w:val="none" w:sz="0" w:space="0" w:color="auto"/>
        <w:right w:val="none" w:sz="0" w:space="0" w:color="auto"/>
      </w:divBdr>
    </w:div>
    <w:div w:id="452410963">
      <w:bodyDiv w:val="1"/>
      <w:marLeft w:val="0"/>
      <w:marRight w:val="0"/>
      <w:marTop w:val="0"/>
      <w:marBottom w:val="0"/>
      <w:divBdr>
        <w:top w:val="none" w:sz="0" w:space="0" w:color="auto"/>
        <w:left w:val="none" w:sz="0" w:space="0" w:color="auto"/>
        <w:bottom w:val="none" w:sz="0" w:space="0" w:color="auto"/>
        <w:right w:val="none" w:sz="0" w:space="0" w:color="auto"/>
      </w:divBdr>
    </w:div>
    <w:div w:id="452603882">
      <w:bodyDiv w:val="1"/>
      <w:marLeft w:val="0"/>
      <w:marRight w:val="0"/>
      <w:marTop w:val="0"/>
      <w:marBottom w:val="0"/>
      <w:divBdr>
        <w:top w:val="none" w:sz="0" w:space="0" w:color="auto"/>
        <w:left w:val="none" w:sz="0" w:space="0" w:color="auto"/>
        <w:bottom w:val="none" w:sz="0" w:space="0" w:color="auto"/>
        <w:right w:val="none" w:sz="0" w:space="0" w:color="auto"/>
      </w:divBdr>
    </w:div>
    <w:div w:id="452945169">
      <w:bodyDiv w:val="1"/>
      <w:marLeft w:val="0"/>
      <w:marRight w:val="0"/>
      <w:marTop w:val="0"/>
      <w:marBottom w:val="0"/>
      <w:divBdr>
        <w:top w:val="none" w:sz="0" w:space="0" w:color="auto"/>
        <w:left w:val="none" w:sz="0" w:space="0" w:color="auto"/>
        <w:bottom w:val="none" w:sz="0" w:space="0" w:color="auto"/>
        <w:right w:val="none" w:sz="0" w:space="0" w:color="auto"/>
      </w:divBdr>
    </w:div>
    <w:div w:id="453210710">
      <w:bodyDiv w:val="1"/>
      <w:marLeft w:val="0"/>
      <w:marRight w:val="0"/>
      <w:marTop w:val="0"/>
      <w:marBottom w:val="0"/>
      <w:divBdr>
        <w:top w:val="none" w:sz="0" w:space="0" w:color="auto"/>
        <w:left w:val="none" w:sz="0" w:space="0" w:color="auto"/>
        <w:bottom w:val="none" w:sz="0" w:space="0" w:color="auto"/>
        <w:right w:val="none" w:sz="0" w:space="0" w:color="auto"/>
      </w:divBdr>
    </w:div>
    <w:div w:id="453402316">
      <w:bodyDiv w:val="1"/>
      <w:marLeft w:val="0"/>
      <w:marRight w:val="0"/>
      <w:marTop w:val="0"/>
      <w:marBottom w:val="0"/>
      <w:divBdr>
        <w:top w:val="none" w:sz="0" w:space="0" w:color="auto"/>
        <w:left w:val="none" w:sz="0" w:space="0" w:color="auto"/>
        <w:bottom w:val="none" w:sz="0" w:space="0" w:color="auto"/>
        <w:right w:val="none" w:sz="0" w:space="0" w:color="auto"/>
      </w:divBdr>
    </w:div>
    <w:div w:id="453905977">
      <w:bodyDiv w:val="1"/>
      <w:marLeft w:val="0"/>
      <w:marRight w:val="0"/>
      <w:marTop w:val="0"/>
      <w:marBottom w:val="0"/>
      <w:divBdr>
        <w:top w:val="none" w:sz="0" w:space="0" w:color="auto"/>
        <w:left w:val="none" w:sz="0" w:space="0" w:color="auto"/>
        <w:bottom w:val="none" w:sz="0" w:space="0" w:color="auto"/>
        <w:right w:val="none" w:sz="0" w:space="0" w:color="auto"/>
      </w:divBdr>
    </w:div>
    <w:div w:id="454106089">
      <w:bodyDiv w:val="1"/>
      <w:marLeft w:val="0"/>
      <w:marRight w:val="0"/>
      <w:marTop w:val="0"/>
      <w:marBottom w:val="0"/>
      <w:divBdr>
        <w:top w:val="none" w:sz="0" w:space="0" w:color="auto"/>
        <w:left w:val="none" w:sz="0" w:space="0" w:color="auto"/>
        <w:bottom w:val="none" w:sz="0" w:space="0" w:color="auto"/>
        <w:right w:val="none" w:sz="0" w:space="0" w:color="auto"/>
      </w:divBdr>
    </w:div>
    <w:div w:id="454177663">
      <w:bodyDiv w:val="1"/>
      <w:marLeft w:val="0"/>
      <w:marRight w:val="0"/>
      <w:marTop w:val="0"/>
      <w:marBottom w:val="0"/>
      <w:divBdr>
        <w:top w:val="none" w:sz="0" w:space="0" w:color="auto"/>
        <w:left w:val="none" w:sz="0" w:space="0" w:color="auto"/>
        <w:bottom w:val="none" w:sz="0" w:space="0" w:color="auto"/>
        <w:right w:val="none" w:sz="0" w:space="0" w:color="auto"/>
      </w:divBdr>
    </w:div>
    <w:div w:id="454561159">
      <w:bodyDiv w:val="1"/>
      <w:marLeft w:val="0"/>
      <w:marRight w:val="0"/>
      <w:marTop w:val="0"/>
      <w:marBottom w:val="0"/>
      <w:divBdr>
        <w:top w:val="none" w:sz="0" w:space="0" w:color="auto"/>
        <w:left w:val="none" w:sz="0" w:space="0" w:color="auto"/>
        <w:bottom w:val="none" w:sz="0" w:space="0" w:color="auto"/>
        <w:right w:val="none" w:sz="0" w:space="0" w:color="auto"/>
      </w:divBdr>
    </w:div>
    <w:div w:id="454564382">
      <w:bodyDiv w:val="1"/>
      <w:marLeft w:val="0"/>
      <w:marRight w:val="0"/>
      <w:marTop w:val="0"/>
      <w:marBottom w:val="0"/>
      <w:divBdr>
        <w:top w:val="none" w:sz="0" w:space="0" w:color="auto"/>
        <w:left w:val="none" w:sz="0" w:space="0" w:color="auto"/>
        <w:bottom w:val="none" w:sz="0" w:space="0" w:color="auto"/>
        <w:right w:val="none" w:sz="0" w:space="0" w:color="auto"/>
      </w:divBdr>
    </w:div>
    <w:div w:id="454717647">
      <w:bodyDiv w:val="1"/>
      <w:marLeft w:val="0"/>
      <w:marRight w:val="0"/>
      <w:marTop w:val="0"/>
      <w:marBottom w:val="0"/>
      <w:divBdr>
        <w:top w:val="none" w:sz="0" w:space="0" w:color="auto"/>
        <w:left w:val="none" w:sz="0" w:space="0" w:color="auto"/>
        <w:bottom w:val="none" w:sz="0" w:space="0" w:color="auto"/>
        <w:right w:val="none" w:sz="0" w:space="0" w:color="auto"/>
      </w:divBdr>
    </w:div>
    <w:div w:id="455220720">
      <w:bodyDiv w:val="1"/>
      <w:marLeft w:val="0"/>
      <w:marRight w:val="0"/>
      <w:marTop w:val="0"/>
      <w:marBottom w:val="0"/>
      <w:divBdr>
        <w:top w:val="none" w:sz="0" w:space="0" w:color="auto"/>
        <w:left w:val="none" w:sz="0" w:space="0" w:color="auto"/>
        <w:bottom w:val="none" w:sz="0" w:space="0" w:color="auto"/>
        <w:right w:val="none" w:sz="0" w:space="0" w:color="auto"/>
      </w:divBdr>
    </w:div>
    <w:div w:id="455371175">
      <w:bodyDiv w:val="1"/>
      <w:marLeft w:val="0"/>
      <w:marRight w:val="0"/>
      <w:marTop w:val="0"/>
      <w:marBottom w:val="0"/>
      <w:divBdr>
        <w:top w:val="none" w:sz="0" w:space="0" w:color="auto"/>
        <w:left w:val="none" w:sz="0" w:space="0" w:color="auto"/>
        <w:bottom w:val="none" w:sz="0" w:space="0" w:color="auto"/>
        <w:right w:val="none" w:sz="0" w:space="0" w:color="auto"/>
      </w:divBdr>
    </w:div>
    <w:div w:id="455372692">
      <w:bodyDiv w:val="1"/>
      <w:marLeft w:val="0"/>
      <w:marRight w:val="0"/>
      <w:marTop w:val="0"/>
      <w:marBottom w:val="0"/>
      <w:divBdr>
        <w:top w:val="none" w:sz="0" w:space="0" w:color="auto"/>
        <w:left w:val="none" w:sz="0" w:space="0" w:color="auto"/>
        <w:bottom w:val="none" w:sz="0" w:space="0" w:color="auto"/>
        <w:right w:val="none" w:sz="0" w:space="0" w:color="auto"/>
      </w:divBdr>
    </w:div>
    <w:div w:id="455950699">
      <w:bodyDiv w:val="1"/>
      <w:marLeft w:val="0"/>
      <w:marRight w:val="0"/>
      <w:marTop w:val="0"/>
      <w:marBottom w:val="0"/>
      <w:divBdr>
        <w:top w:val="none" w:sz="0" w:space="0" w:color="auto"/>
        <w:left w:val="none" w:sz="0" w:space="0" w:color="auto"/>
        <w:bottom w:val="none" w:sz="0" w:space="0" w:color="auto"/>
        <w:right w:val="none" w:sz="0" w:space="0" w:color="auto"/>
      </w:divBdr>
    </w:div>
    <w:div w:id="456142965">
      <w:bodyDiv w:val="1"/>
      <w:marLeft w:val="0"/>
      <w:marRight w:val="0"/>
      <w:marTop w:val="0"/>
      <w:marBottom w:val="0"/>
      <w:divBdr>
        <w:top w:val="none" w:sz="0" w:space="0" w:color="auto"/>
        <w:left w:val="none" w:sz="0" w:space="0" w:color="auto"/>
        <w:bottom w:val="none" w:sz="0" w:space="0" w:color="auto"/>
        <w:right w:val="none" w:sz="0" w:space="0" w:color="auto"/>
      </w:divBdr>
    </w:div>
    <w:div w:id="456879015">
      <w:bodyDiv w:val="1"/>
      <w:marLeft w:val="0"/>
      <w:marRight w:val="0"/>
      <w:marTop w:val="0"/>
      <w:marBottom w:val="0"/>
      <w:divBdr>
        <w:top w:val="none" w:sz="0" w:space="0" w:color="auto"/>
        <w:left w:val="none" w:sz="0" w:space="0" w:color="auto"/>
        <w:bottom w:val="none" w:sz="0" w:space="0" w:color="auto"/>
        <w:right w:val="none" w:sz="0" w:space="0" w:color="auto"/>
      </w:divBdr>
    </w:div>
    <w:div w:id="457260492">
      <w:bodyDiv w:val="1"/>
      <w:marLeft w:val="0"/>
      <w:marRight w:val="0"/>
      <w:marTop w:val="0"/>
      <w:marBottom w:val="0"/>
      <w:divBdr>
        <w:top w:val="none" w:sz="0" w:space="0" w:color="auto"/>
        <w:left w:val="none" w:sz="0" w:space="0" w:color="auto"/>
        <w:bottom w:val="none" w:sz="0" w:space="0" w:color="auto"/>
        <w:right w:val="none" w:sz="0" w:space="0" w:color="auto"/>
      </w:divBdr>
    </w:div>
    <w:div w:id="457646268">
      <w:bodyDiv w:val="1"/>
      <w:marLeft w:val="0"/>
      <w:marRight w:val="0"/>
      <w:marTop w:val="0"/>
      <w:marBottom w:val="0"/>
      <w:divBdr>
        <w:top w:val="none" w:sz="0" w:space="0" w:color="auto"/>
        <w:left w:val="none" w:sz="0" w:space="0" w:color="auto"/>
        <w:bottom w:val="none" w:sz="0" w:space="0" w:color="auto"/>
        <w:right w:val="none" w:sz="0" w:space="0" w:color="auto"/>
      </w:divBdr>
    </w:div>
    <w:div w:id="458182587">
      <w:bodyDiv w:val="1"/>
      <w:marLeft w:val="0"/>
      <w:marRight w:val="0"/>
      <w:marTop w:val="0"/>
      <w:marBottom w:val="0"/>
      <w:divBdr>
        <w:top w:val="none" w:sz="0" w:space="0" w:color="auto"/>
        <w:left w:val="none" w:sz="0" w:space="0" w:color="auto"/>
        <w:bottom w:val="none" w:sz="0" w:space="0" w:color="auto"/>
        <w:right w:val="none" w:sz="0" w:space="0" w:color="auto"/>
      </w:divBdr>
    </w:div>
    <w:div w:id="458227767">
      <w:bodyDiv w:val="1"/>
      <w:marLeft w:val="0"/>
      <w:marRight w:val="0"/>
      <w:marTop w:val="0"/>
      <w:marBottom w:val="0"/>
      <w:divBdr>
        <w:top w:val="none" w:sz="0" w:space="0" w:color="auto"/>
        <w:left w:val="none" w:sz="0" w:space="0" w:color="auto"/>
        <w:bottom w:val="none" w:sz="0" w:space="0" w:color="auto"/>
        <w:right w:val="none" w:sz="0" w:space="0" w:color="auto"/>
      </w:divBdr>
    </w:div>
    <w:div w:id="458497734">
      <w:bodyDiv w:val="1"/>
      <w:marLeft w:val="0"/>
      <w:marRight w:val="0"/>
      <w:marTop w:val="0"/>
      <w:marBottom w:val="0"/>
      <w:divBdr>
        <w:top w:val="none" w:sz="0" w:space="0" w:color="auto"/>
        <w:left w:val="none" w:sz="0" w:space="0" w:color="auto"/>
        <w:bottom w:val="none" w:sz="0" w:space="0" w:color="auto"/>
        <w:right w:val="none" w:sz="0" w:space="0" w:color="auto"/>
      </w:divBdr>
    </w:div>
    <w:div w:id="458572183">
      <w:bodyDiv w:val="1"/>
      <w:marLeft w:val="0"/>
      <w:marRight w:val="0"/>
      <w:marTop w:val="0"/>
      <w:marBottom w:val="0"/>
      <w:divBdr>
        <w:top w:val="none" w:sz="0" w:space="0" w:color="auto"/>
        <w:left w:val="none" w:sz="0" w:space="0" w:color="auto"/>
        <w:bottom w:val="none" w:sz="0" w:space="0" w:color="auto"/>
        <w:right w:val="none" w:sz="0" w:space="0" w:color="auto"/>
      </w:divBdr>
    </w:div>
    <w:div w:id="458844356">
      <w:bodyDiv w:val="1"/>
      <w:marLeft w:val="0"/>
      <w:marRight w:val="0"/>
      <w:marTop w:val="0"/>
      <w:marBottom w:val="0"/>
      <w:divBdr>
        <w:top w:val="none" w:sz="0" w:space="0" w:color="auto"/>
        <w:left w:val="none" w:sz="0" w:space="0" w:color="auto"/>
        <w:bottom w:val="none" w:sz="0" w:space="0" w:color="auto"/>
        <w:right w:val="none" w:sz="0" w:space="0" w:color="auto"/>
      </w:divBdr>
    </w:div>
    <w:div w:id="458958345">
      <w:bodyDiv w:val="1"/>
      <w:marLeft w:val="0"/>
      <w:marRight w:val="0"/>
      <w:marTop w:val="0"/>
      <w:marBottom w:val="0"/>
      <w:divBdr>
        <w:top w:val="none" w:sz="0" w:space="0" w:color="auto"/>
        <w:left w:val="none" w:sz="0" w:space="0" w:color="auto"/>
        <w:bottom w:val="none" w:sz="0" w:space="0" w:color="auto"/>
        <w:right w:val="none" w:sz="0" w:space="0" w:color="auto"/>
      </w:divBdr>
    </w:div>
    <w:div w:id="459497004">
      <w:bodyDiv w:val="1"/>
      <w:marLeft w:val="0"/>
      <w:marRight w:val="0"/>
      <w:marTop w:val="0"/>
      <w:marBottom w:val="0"/>
      <w:divBdr>
        <w:top w:val="none" w:sz="0" w:space="0" w:color="auto"/>
        <w:left w:val="none" w:sz="0" w:space="0" w:color="auto"/>
        <w:bottom w:val="none" w:sz="0" w:space="0" w:color="auto"/>
        <w:right w:val="none" w:sz="0" w:space="0" w:color="auto"/>
      </w:divBdr>
    </w:div>
    <w:div w:id="459540258">
      <w:bodyDiv w:val="1"/>
      <w:marLeft w:val="0"/>
      <w:marRight w:val="0"/>
      <w:marTop w:val="0"/>
      <w:marBottom w:val="0"/>
      <w:divBdr>
        <w:top w:val="none" w:sz="0" w:space="0" w:color="auto"/>
        <w:left w:val="none" w:sz="0" w:space="0" w:color="auto"/>
        <w:bottom w:val="none" w:sz="0" w:space="0" w:color="auto"/>
        <w:right w:val="none" w:sz="0" w:space="0" w:color="auto"/>
      </w:divBdr>
    </w:div>
    <w:div w:id="459570230">
      <w:bodyDiv w:val="1"/>
      <w:marLeft w:val="0"/>
      <w:marRight w:val="0"/>
      <w:marTop w:val="0"/>
      <w:marBottom w:val="0"/>
      <w:divBdr>
        <w:top w:val="none" w:sz="0" w:space="0" w:color="auto"/>
        <w:left w:val="none" w:sz="0" w:space="0" w:color="auto"/>
        <w:bottom w:val="none" w:sz="0" w:space="0" w:color="auto"/>
        <w:right w:val="none" w:sz="0" w:space="0" w:color="auto"/>
      </w:divBdr>
    </w:div>
    <w:div w:id="459609667">
      <w:bodyDiv w:val="1"/>
      <w:marLeft w:val="0"/>
      <w:marRight w:val="0"/>
      <w:marTop w:val="0"/>
      <w:marBottom w:val="0"/>
      <w:divBdr>
        <w:top w:val="none" w:sz="0" w:space="0" w:color="auto"/>
        <w:left w:val="none" w:sz="0" w:space="0" w:color="auto"/>
        <w:bottom w:val="none" w:sz="0" w:space="0" w:color="auto"/>
        <w:right w:val="none" w:sz="0" w:space="0" w:color="auto"/>
      </w:divBdr>
    </w:div>
    <w:div w:id="459616218">
      <w:bodyDiv w:val="1"/>
      <w:marLeft w:val="0"/>
      <w:marRight w:val="0"/>
      <w:marTop w:val="0"/>
      <w:marBottom w:val="0"/>
      <w:divBdr>
        <w:top w:val="none" w:sz="0" w:space="0" w:color="auto"/>
        <w:left w:val="none" w:sz="0" w:space="0" w:color="auto"/>
        <w:bottom w:val="none" w:sz="0" w:space="0" w:color="auto"/>
        <w:right w:val="none" w:sz="0" w:space="0" w:color="auto"/>
      </w:divBdr>
    </w:div>
    <w:div w:id="459685806">
      <w:bodyDiv w:val="1"/>
      <w:marLeft w:val="0"/>
      <w:marRight w:val="0"/>
      <w:marTop w:val="0"/>
      <w:marBottom w:val="0"/>
      <w:divBdr>
        <w:top w:val="none" w:sz="0" w:space="0" w:color="auto"/>
        <w:left w:val="none" w:sz="0" w:space="0" w:color="auto"/>
        <w:bottom w:val="none" w:sz="0" w:space="0" w:color="auto"/>
        <w:right w:val="none" w:sz="0" w:space="0" w:color="auto"/>
      </w:divBdr>
    </w:div>
    <w:div w:id="460265480">
      <w:bodyDiv w:val="1"/>
      <w:marLeft w:val="0"/>
      <w:marRight w:val="0"/>
      <w:marTop w:val="0"/>
      <w:marBottom w:val="0"/>
      <w:divBdr>
        <w:top w:val="none" w:sz="0" w:space="0" w:color="auto"/>
        <w:left w:val="none" w:sz="0" w:space="0" w:color="auto"/>
        <w:bottom w:val="none" w:sz="0" w:space="0" w:color="auto"/>
        <w:right w:val="none" w:sz="0" w:space="0" w:color="auto"/>
      </w:divBdr>
    </w:div>
    <w:div w:id="460851204">
      <w:bodyDiv w:val="1"/>
      <w:marLeft w:val="0"/>
      <w:marRight w:val="0"/>
      <w:marTop w:val="0"/>
      <w:marBottom w:val="0"/>
      <w:divBdr>
        <w:top w:val="none" w:sz="0" w:space="0" w:color="auto"/>
        <w:left w:val="none" w:sz="0" w:space="0" w:color="auto"/>
        <w:bottom w:val="none" w:sz="0" w:space="0" w:color="auto"/>
        <w:right w:val="none" w:sz="0" w:space="0" w:color="auto"/>
      </w:divBdr>
    </w:div>
    <w:div w:id="460881692">
      <w:bodyDiv w:val="1"/>
      <w:marLeft w:val="0"/>
      <w:marRight w:val="0"/>
      <w:marTop w:val="0"/>
      <w:marBottom w:val="0"/>
      <w:divBdr>
        <w:top w:val="none" w:sz="0" w:space="0" w:color="auto"/>
        <w:left w:val="none" w:sz="0" w:space="0" w:color="auto"/>
        <w:bottom w:val="none" w:sz="0" w:space="0" w:color="auto"/>
        <w:right w:val="none" w:sz="0" w:space="0" w:color="auto"/>
      </w:divBdr>
    </w:div>
    <w:div w:id="462771724">
      <w:bodyDiv w:val="1"/>
      <w:marLeft w:val="0"/>
      <w:marRight w:val="0"/>
      <w:marTop w:val="0"/>
      <w:marBottom w:val="0"/>
      <w:divBdr>
        <w:top w:val="none" w:sz="0" w:space="0" w:color="auto"/>
        <w:left w:val="none" w:sz="0" w:space="0" w:color="auto"/>
        <w:bottom w:val="none" w:sz="0" w:space="0" w:color="auto"/>
        <w:right w:val="none" w:sz="0" w:space="0" w:color="auto"/>
      </w:divBdr>
    </w:div>
    <w:div w:id="462773712">
      <w:bodyDiv w:val="1"/>
      <w:marLeft w:val="0"/>
      <w:marRight w:val="0"/>
      <w:marTop w:val="0"/>
      <w:marBottom w:val="0"/>
      <w:divBdr>
        <w:top w:val="none" w:sz="0" w:space="0" w:color="auto"/>
        <w:left w:val="none" w:sz="0" w:space="0" w:color="auto"/>
        <w:bottom w:val="none" w:sz="0" w:space="0" w:color="auto"/>
        <w:right w:val="none" w:sz="0" w:space="0" w:color="auto"/>
      </w:divBdr>
    </w:div>
    <w:div w:id="463229725">
      <w:bodyDiv w:val="1"/>
      <w:marLeft w:val="0"/>
      <w:marRight w:val="0"/>
      <w:marTop w:val="0"/>
      <w:marBottom w:val="0"/>
      <w:divBdr>
        <w:top w:val="none" w:sz="0" w:space="0" w:color="auto"/>
        <w:left w:val="none" w:sz="0" w:space="0" w:color="auto"/>
        <w:bottom w:val="none" w:sz="0" w:space="0" w:color="auto"/>
        <w:right w:val="none" w:sz="0" w:space="0" w:color="auto"/>
      </w:divBdr>
    </w:div>
    <w:div w:id="463234298">
      <w:bodyDiv w:val="1"/>
      <w:marLeft w:val="0"/>
      <w:marRight w:val="0"/>
      <w:marTop w:val="0"/>
      <w:marBottom w:val="0"/>
      <w:divBdr>
        <w:top w:val="none" w:sz="0" w:space="0" w:color="auto"/>
        <w:left w:val="none" w:sz="0" w:space="0" w:color="auto"/>
        <w:bottom w:val="none" w:sz="0" w:space="0" w:color="auto"/>
        <w:right w:val="none" w:sz="0" w:space="0" w:color="auto"/>
      </w:divBdr>
    </w:div>
    <w:div w:id="463620602">
      <w:bodyDiv w:val="1"/>
      <w:marLeft w:val="0"/>
      <w:marRight w:val="0"/>
      <w:marTop w:val="0"/>
      <w:marBottom w:val="0"/>
      <w:divBdr>
        <w:top w:val="none" w:sz="0" w:space="0" w:color="auto"/>
        <w:left w:val="none" w:sz="0" w:space="0" w:color="auto"/>
        <w:bottom w:val="none" w:sz="0" w:space="0" w:color="auto"/>
        <w:right w:val="none" w:sz="0" w:space="0" w:color="auto"/>
      </w:divBdr>
    </w:div>
    <w:div w:id="464007527">
      <w:bodyDiv w:val="1"/>
      <w:marLeft w:val="0"/>
      <w:marRight w:val="0"/>
      <w:marTop w:val="0"/>
      <w:marBottom w:val="0"/>
      <w:divBdr>
        <w:top w:val="none" w:sz="0" w:space="0" w:color="auto"/>
        <w:left w:val="none" w:sz="0" w:space="0" w:color="auto"/>
        <w:bottom w:val="none" w:sz="0" w:space="0" w:color="auto"/>
        <w:right w:val="none" w:sz="0" w:space="0" w:color="auto"/>
      </w:divBdr>
    </w:div>
    <w:div w:id="465198661">
      <w:bodyDiv w:val="1"/>
      <w:marLeft w:val="0"/>
      <w:marRight w:val="0"/>
      <w:marTop w:val="0"/>
      <w:marBottom w:val="0"/>
      <w:divBdr>
        <w:top w:val="none" w:sz="0" w:space="0" w:color="auto"/>
        <w:left w:val="none" w:sz="0" w:space="0" w:color="auto"/>
        <w:bottom w:val="none" w:sz="0" w:space="0" w:color="auto"/>
        <w:right w:val="none" w:sz="0" w:space="0" w:color="auto"/>
      </w:divBdr>
    </w:div>
    <w:div w:id="465397857">
      <w:bodyDiv w:val="1"/>
      <w:marLeft w:val="0"/>
      <w:marRight w:val="0"/>
      <w:marTop w:val="0"/>
      <w:marBottom w:val="0"/>
      <w:divBdr>
        <w:top w:val="none" w:sz="0" w:space="0" w:color="auto"/>
        <w:left w:val="none" w:sz="0" w:space="0" w:color="auto"/>
        <w:bottom w:val="none" w:sz="0" w:space="0" w:color="auto"/>
        <w:right w:val="none" w:sz="0" w:space="0" w:color="auto"/>
      </w:divBdr>
    </w:div>
    <w:div w:id="466044576">
      <w:bodyDiv w:val="1"/>
      <w:marLeft w:val="0"/>
      <w:marRight w:val="0"/>
      <w:marTop w:val="0"/>
      <w:marBottom w:val="0"/>
      <w:divBdr>
        <w:top w:val="none" w:sz="0" w:space="0" w:color="auto"/>
        <w:left w:val="none" w:sz="0" w:space="0" w:color="auto"/>
        <w:bottom w:val="none" w:sz="0" w:space="0" w:color="auto"/>
        <w:right w:val="none" w:sz="0" w:space="0" w:color="auto"/>
      </w:divBdr>
    </w:div>
    <w:div w:id="466358428">
      <w:bodyDiv w:val="1"/>
      <w:marLeft w:val="0"/>
      <w:marRight w:val="0"/>
      <w:marTop w:val="0"/>
      <w:marBottom w:val="0"/>
      <w:divBdr>
        <w:top w:val="none" w:sz="0" w:space="0" w:color="auto"/>
        <w:left w:val="none" w:sz="0" w:space="0" w:color="auto"/>
        <w:bottom w:val="none" w:sz="0" w:space="0" w:color="auto"/>
        <w:right w:val="none" w:sz="0" w:space="0" w:color="auto"/>
      </w:divBdr>
    </w:div>
    <w:div w:id="467015492">
      <w:bodyDiv w:val="1"/>
      <w:marLeft w:val="0"/>
      <w:marRight w:val="0"/>
      <w:marTop w:val="0"/>
      <w:marBottom w:val="0"/>
      <w:divBdr>
        <w:top w:val="none" w:sz="0" w:space="0" w:color="auto"/>
        <w:left w:val="none" w:sz="0" w:space="0" w:color="auto"/>
        <w:bottom w:val="none" w:sz="0" w:space="0" w:color="auto"/>
        <w:right w:val="none" w:sz="0" w:space="0" w:color="auto"/>
      </w:divBdr>
    </w:div>
    <w:div w:id="467359115">
      <w:bodyDiv w:val="1"/>
      <w:marLeft w:val="0"/>
      <w:marRight w:val="0"/>
      <w:marTop w:val="0"/>
      <w:marBottom w:val="0"/>
      <w:divBdr>
        <w:top w:val="none" w:sz="0" w:space="0" w:color="auto"/>
        <w:left w:val="none" w:sz="0" w:space="0" w:color="auto"/>
        <w:bottom w:val="none" w:sz="0" w:space="0" w:color="auto"/>
        <w:right w:val="none" w:sz="0" w:space="0" w:color="auto"/>
      </w:divBdr>
    </w:div>
    <w:div w:id="467631934">
      <w:bodyDiv w:val="1"/>
      <w:marLeft w:val="0"/>
      <w:marRight w:val="0"/>
      <w:marTop w:val="0"/>
      <w:marBottom w:val="0"/>
      <w:divBdr>
        <w:top w:val="none" w:sz="0" w:space="0" w:color="auto"/>
        <w:left w:val="none" w:sz="0" w:space="0" w:color="auto"/>
        <w:bottom w:val="none" w:sz="0" w:space="0" w:color="auto"/>
        <w:right w:val="none" w:sz="0" w:space="0" w:color="auto"/>
      </w:divBdr>
    </w:div>
    <w:div w:id="468011845">
      <w:bodyDiv w:val="1"/>
      <w:marLeft w:val="0"/>
      <w:marRight w:val="0"/>
      <w:marTop w:val="0"/>
      <w:marBottom w:val="0"/>
      <w:divBdr>
        <w:top w:val="none" w:sz="0" w:space="0" w:color="auto"/>
        <w:left w:val="none" w:sz="0" w:space="0" w:color="auto"/>
        <w:bottom w:val="none" w:sz="0" w:space="0" w:color="auto"/>
        <w:right w:val="none" w:sz="0" w:space="0" w:color="auto"/>
      </w:divBdr>
    </w:div>
    <w:div w:id="468477644">
      <w:bodyDiv w:val="1"/>
      <w:marLeft w:val="0"/>
      <w:marRight w:val="0"/>
      <w:marTop w:val="0"/>
      <w:marBottom w:val="0"/>
      <w:divBdr>
        <w:top w:val="none" w:sz="0" w:space="0" w:color="auto"/>
        <w:left w:val="none" w:sz="0" w:space="0" w:color="auto"/>
        <w:bottom w:val="none" w:sz="0" w:space="0" w:color="auto"/>
        <w:right w:val="none" w:sz="0" w:space="0" w:color="auto"/>
      </w:divBdr>
    </w:div>
    <w:div w:id="468521098">
      <w:bodyDiv w:val="1"/>
      <w:marLeft w:val="0"/>
      <w:marRight w:val="0"/>
      <w:marTop w:val="0"/>
      <w:marBottom w:val="0"/>
      <w:divBdr>
        <w:top w:val="none" w:sz="0" w:space="0" w:color="auto"/>
        <w:left w:val="none" w:sz="0" w:space="0" w:color="auto"/>
        <w:bottom w:val="none" w:sz="0" w:space="0" w:color="auto"/>
        <w:right w:val="none" w:sz="0" w:space="0" w:color="auto"/>
      </w:divBdr>
    </w:div>
    <w:div w:id="468598681">
      <w:bodyDiv w:val="1"/>
      <w:marLeft w:val="0"/>
      <w:marRight w:val="0"/>
      <w:marTop w:val="0"/>
      <w:marBottom w:val="0"/>
      <w:divBdr>
        <w:top w:val="none" w:sz="0" w:space="0" w:color="auto"/>
        <w:left w:val="none" w:sz="0" w:space="0" w:color="auto"/>
        <w:bottom w:val="none" w:sz="0" w:space="0" w:color="auto"/>
        <w:right w:val="none" w:sz="0" w:space="0" w:color="auto"/>
      </w:divBdr>
    </w:div>
    <w:div w:id="468599578">
      <w:bodyDiv w:val="1"/>
      <w:marLeft w:val="0"/>
      <w:marRight w:val="0"/>
      <w:marTop w:val="0"/>
      <w:marBottom w:val="0"/>
      <w:divBdr>
        <w:top w:val="none" w:sz="0" w:space="0" w:color="auto"/>
        <w:left w:val="none" w:sz="0" w:space="0" w:color="auto"/>
        <w:bottom w:val="none" w:sz="0" w:space="0" w:color="auto"/>
        <w:right w:val="none" w:sz="0" w:space="0" w:color="auto"/>
      </w:divBdr>
    </w:div>
    <w:div w:id="468910788">
      <w:bodyDiv w:val="1"/>
      <w:marLeft w:val="0"/>
      <w:marRight w:val="0"/>
      <w:marTop w:val="0"/>
      <w:marBottom w:val="0"/>
      <w:divBdr>
        <w:top w:val="none" w:sz="0" w:space="0" w:color="auto"/>
        <w:left w:val="none" w:sz="0" w:space="0" w:color="auto"/>
        <w:bottom w:val="none" w:sz="0" w:space="0" w:color="auto"/>
        <w:right w:val="none" w:sz="0" w:space="0" w:color="auto"/>
      </w:divBdr>
    </w:div>
    <w:div w:id="468978147">
      <w:bodyDiv w:val="1"/>
      <w:marLeft w:val="0"/>
      <w:marRight w:val="0"/>
      <w:marTop w:val="0"/>
      <w:marBottom w:val="0"/>
      <w:divBdr>
        <w:top w:val="none" w:sz="0" w:space="0" w:color="auto"/>
        <w:left w:val="none" w:sz="0" w:space="0" w:color="auto"/>
        <w:bottom w:val="none" w:sz="0" w:space="0" w:color="auto"/>
        <w:right w:val="none" w:sz="0" w:space="0" w:color="auto"/>
      </w:divBdr>
    </w:div>
    <w:div w:id="469202766">
      <w:bodyDiv w:val="1"/>
      <w:marLeft w:val="0"/>
      <w:marRight w:val="0"/>
      <w:marTop w:val="0"/>
      <w:marBottom w:val="0"/>
      <w:divBdr>
        <w:top w:val="none" w:sz="0" w:space="0" w:color="auto"/>
        <w:left w:val="none" w:sz="0" w:space="0" w:color="auto"/>
        <w:bottom w:val="none" w:sz="0" w:space="0" w:color="auto"/>
        <w:right w:val="none" w:sz="0" w:space="0" w:color="auto"/>
      </w:divBdr>
    </w:div>
    <w:div w:id="469447036">
      <w:bodyDiv w:val="1"/>
      <w:marLeft w:val="0"/>
      <w:marRight w:val="0"/>
      <w:marTop w:val="0"/>
      <w:marBottom w:val="0"/>
      <w:divBdr>
        <w:top w:val="none" w:sz="0" w:space="0" w:color="auto"/>
        <w:left w:val="none" w:sz="0" w:space="0" w:color="auto"/>
        <w:bottom w:val="none" w:sz="0" w:space="0" w:color="auto"/>
        <w:right w:val="none" w:sz="0" w:space="0" w:color="auto"/>
      </w:divBdr>
    </w:div>
    <w:div w:id="469596027">
      <w:bodyDiv w:val="1"/>
      <w:marLeft w:val="0"/>
      <w:marRight w:val="0"/>
      <w:marTop w:val="0"/>
      <w:marBottom w:val="0"/>
      <w:divBdr>
        <w:top w:val="none" w:sz="0" w:space="0" w:color="auto"/>
        <w:left w:val="none" w:sz="0" w:space="0" w:color="auto"/>
        <w:bottom w:val="none" w:sz="0" w:space="0" w:color="auto"/>
        <w:right w:val="none" w:sz="0" w:space="0" w:color="auto"/>
      </w:divBdr>
    </w:div>
    <w:div w:id="470177139">
      <w:bodyDiv w:val="1"/>
      <w:marLeft w:val="0"/>
      <w:marRight w:val="0"/>
      <w:marTop w:val="0"/>
      <w:marBottom w:val="0"/>
      <w:divBdr>
        <w:top w:val="none" w:sz="0" w:space="0" w:color="auto"/>
        <w:left w:val="none" w:sz="0" w:space="0" w:color="auto"/>
        <w:bottom w:val="none" w:sz="0" w:space="0" w:color="auto"/>
        <w:right w:val="none" w:sz="0" w:space="0" w:color="auto"/>
      </w:divBdr>
    </w:div>
    <w:div w:id="470244795">
      <w:bodyDiv w:val="1"/>
      <w:marLeft w:val="0"/>
      <w:marRight w:val="0"/>
      <w:marTop w:val="0"/>
      <w:marBottom w:val="0"/>
      <w:divBdr>
        <w:top w:val="none" w:sz="0" w:space="0" w:color="auto"/>
        <w:left w:val="none" w:sz="0" w:space="0" w:color="auto"/>
        <w:bottom w:val="none" w:sz="0" w:space="0" w:color="auto"/>
        <w:right w:val="none" w:sz="0" w:space="0" w:color="auto"/>
      </w:divBdr>
    </w:div>
    <w:div w:id="470291910">
      <w:bodyDiv w:val="1"/>
      <w:marLeft w:val="0"/>
      <w:marRight w:val="0"/>
      <w:marTop w:val="0"/>
      <w:marBottom w:val="0"/>
      <w:divBdr>
        <w:top w:val="none" w:sz="0" w:space="0" w:color="auto"/>
        <w:left w:val="none" w:sz="0" w:space="0" w:color="auto"/>
        <w:bottom w:val="none" w:sz="0" w:space="0" w:color="auto"/>
        <w:right w:val="none" w:sz="0" w:space="0" w:color="auto"/>
      </w:divBdr>
    </w:div>
    <w:div w:id="470948354">
      <w:bodyDiv w:val="1"/>
      <w:marLeft w:val="0"/>
      <w:marRight w:val="0"/>
      <w:marTop w:val="0"/>
      <w:marBottom w:val="0"/>
      <w:divBdr>
        <w:top w:val="none" w:sz="0" w:space="0" w:color="auto"/>
        <w:left w:val="none" w:sz="0" w:space="0" w:color="auto"/>
        <w:bottom w:val="none" w:sz="0" w:space="0" w:color="auto"/>
        <w:right w:val="none" w:sz="0" w:space="0" w:color="auto"/>
      </w:divBdr>
    </w:div>
    <w:div w:id="471017932">
      <w:bodyDiv w:val="1"/>
      <w:marLeft w:val="0"/>
      <w:marRight w:val="0"/>
      <w:marTop w:val="0"/>
      <w:marBottom w:val="0"/>
      <w:divBdr>
        <w:top w:val="none" w:sz="0" w:space="0" w:color="auto"/>
        <w:left w:val="none" w:sz="0" w:space="0" w:color="auto"/>
        <w:bottom w:val="none" w:sz="0" w:space="0" w:color="auto"/>
        <w:right w:val="none" w:sz="0" w:space="0" w:color="auto"/>
      </w:divBdr>
    </w:div>
    <w:div w:id="471141322">
      <w:bodyDiv w:val="1"/>
      <w:marLeft w:val="0"/>
      <w:marRight w:val="0"/>
      <w:marTop w:val="0"/>
      <w:marBottom w:val="0"/>
      <w:divBdr>
        <w:top w:val="none" w:sz="0" w:space="0" w:color="auto"/>
        <w:left w:val="none" w:sz="0" w:space="0" w:color="auto"/>
        <w:bottom w:val="none" w:sz="0" w:space="0" w:color="auto"/>
        <w:right w:val="none" w:sz="0" w:space="0" w:color="auto"/>
      </w:divBdr>
    </w:div>
    <w:div w:id="471212180">
      <w:bodyDiv w:val="1"/>
      <w:marLeft w:val="0"/>
      <w:marRight w:val="0"/>
      <w:marTop w:val="0"/>
      <w:marBottom w:val="0"/>
      <w:divBdr>
        <w:top w:val="none" w:sz="0" w:space="0" w:color="auto"/>
        <w:left w:val="none" w:sz="0" w:space="0" w:color="auto"/>
        <w:bottom w:val="none" w:sz="0" w:space="0" w:color="auto"/>
        <w:right w:val="none" w:sz="0" w:space="0" w:color="auto"/>
      </w:divBdr>
    </w:div>
    <w:div w:id="471218815">
      <w:bodyDiv w:val="1"/>
      <w:marLeft w:val="0"/>
      <w:marRight w:val="0"/>
      <w:marTop w:val="0"/>
      <w:marBottom w:val="0"/>
      <w:divBdr>
        <w:top w:val="none" w:sz="0" w:space="0" w:color="auto"/>
        <w:left w:val="none" w:sz="0" w:space="0" w:color="auto"/>
        <w:bottom w:val="none" w:sz="0" w:space="0" w:color="auto"/>
        <w:right w:val="none" w:sz="0" w:space="0" w:color="auto"/>
      </w:divBdr>
    </w:div>
    <w:div w:id="471366073">
      <w:bodyDiv w:val="1"/>
      <w:marLeft w:val="0"/>
      <w:marRight w:val="0"/>
      <w:marTop w:val="0"/>
      <w:marBottom w:val="0"/>
      <w:divBdr>
        <w:top w:val="none" w:sz="0" w:space="0" w:color="auto"/>
        <w:left w:val="none" w:sz="0" w:space="0" w:color="auto"/>
        <w:bottom w:val="none" w:sz="0" w:space="0" w:color="auto"/>
        <w:right w:val="none" w:sz="0" w:space="0" w:color="auto"/>
      </w:divBdr>
    </w:div>
    <w:div w:id="471413784">
      <w:bodyDiv w:val="1"/>
      <w:marLeft w:val="0"/>
      <w:marRight w:val="0"/>
      <w:marTop w:val="0"/>
      <w:marBottom w:val="0"/>
      <w:divBdr>
        <w:top w:val="none" w:sz="0" w:space="0" w:color="auto"/>
        <w:left w:val="none" w:sz="0" w:space="0" w:color="auto"/>
        <w:bottom w:val="none" w:sz="0" w:space="0" w:color="auto"/>
        <w:right w:val="none" w:sz="0" w:space="0" w:color="auto"/>
      </w:divBdr>
    </w:div>
    <w:div w:id="471480189">
      <w:bodyDiv w:val="1"/>
      <w:marLeft w:val="0"/>
      <w:marRight w:val="0"/>
      <w:marTop w:val="0"/>
      <w:marBottom w:val="0"/>
      <w:divBdr>
        <w:top w:val="none" w:sz="0" w:space="0" w:color="auto"/>
        <w:left w:val="none" w:sz="0" w:space="0" w:color="auto"/>
        <w:bottom w:val="none" w:sz="0" w:space="0" w:color="auto"/>
        <w:right w:val="none" w:sz="0" w:space="0" w:color="auto"/>
      </w:divBdr>
    </w:div>
    <w:div w:id="471485598">
      <w:bodyDiv w:val="1"/>
      <w:marLeft w:val="0"/>
      <w:marRight w:val="0"/>
      <w:marTop w:val="0"/>
      <w:marBottom w:val="0"/>
      <w:divBdr>
        <w:top w:val="none" w:sz="0" w:space="0" w:color="auto"/>
        <w:left w:val="none" w:sz="0" w:space="0" w:color="auto"/>
        <w:bottom w:val="none" w:sz="0" w:space="0" w:color="auto"/>
        <w:right w:val="none" w:sz="0" w:space="0" w:color="auto"/>
      </w:divBdr>
    </w:div>
    <w:div w:id="473180090">
      <w:bodyDiv w:val="1"/>
      <w:marLeft w:val="0"/>
      <w:marRight w:val="0"/>
      <w:marTop w:val="0"/>
      <w:marBottom w:val="0"/>
      <w:divBdr>
        <w:top w:val="none" w:sz="0" w:space="0" w:color="auto"/>
        <w:left w:val="none" w:sz="0" w:space="0" w:color="auto"/>
        <w:bottom w:val="none" w:sz="0" w:space="0" w:color="auto"/>
        <w:right w:val="none" w:sz="0" w:space="0" w:color="auto"/>
      </w:divBdr>
    </w:div>
    <w:div w:id="473180859">
      <w:bodyDiv w:val="1"/>
      <w:marLeft w:val="0"/>
      <w:marRight w:val="0"/>
      <w:marTop w:val="0"/>
      <w:marBottom w:val="0"/>
      <w:divBdr>
        <w:top w:val="none" w:sz="0" w:space="0" w:color="auto"/>
        <w:left w:val="none" w:sz="0" w:space="0" w:color="auto"/>
        <w:bottom w:val="none" w:sz="0" w:space="0" w:color="auto"/>
        <w:right w:val="none" w:sz="0" w:space="0" w:color="auto"/>
      </w:divBdr>
    </w:div>
    <w:div w:id="474417306">
      <w:bodyDiv w:val="1"/>
      <w:marLeft w:val="0"/>
      <w:marRight w:val="0"/>
      <w:marTop w:val="0"/>
      <w:marBottom w:val="0"/>
      <w:divBdr>
        <w:top w:val="none" w:sz="0" w:space="0" w:color="auto"/>
        <w:left w:val="none" w:sz="0" w:space="0" w:color="auto"/>
        <w:bottom w:val="none" w:sz="0" w:space="0" w:color="auto"/>
        <w:right w:val="none" w:sz="0" w:space="0" w:color="auto"/>
      </w:divBdr>
    </w:div>
    <w:div w:id="474760227">
      <w:bodyDiv w:val="1"/>
      <w:marLeft w:val="0"/>
      <w:marRight w:val="0"/>
      <w:marTop w:val="0"/>
      <w:marBottom w:val="0"/>
      <w:divBdr>
        <w:top w:val="none" w:sz="0" w:space="0" w:color="auto"/>
        <w:left w:val="none" w:sz="0" w:space="0" w:color="auto"/>
        <w:bottom w:val="none" w:sz="0" w:space="0" w:color="auto"/>
        <w:right w:val="none" w:sz="0" w:space="0" w:color="auto"/>
      </w:divBdr>
    </w:div>
    <w:div w:id="475073729">
      <w:bodyDiv w:val="1"/>
      <w:marLeft w:val="0"/>
      <w:marRight w:val="0"/>
      <w:marTop w:val="0"/>
      <w:marBottom w:val="0"/>
      <w:divBdr>
        <w:top w:val="none" w:sz="0" w:space="0" w:color="auto"/>
        <w:left w:val="none" w:sz="0" w:space="0" w:color="auto"/>
        <w:bottom w:val="none" w:sz="0" w:space="0" w:color="auto"/>
        <w:right w:val="none" w:sz="0" w:space="0" w:color="auto"/>
      </w:divBdr>
    </w:div>
    <w:div w:id="475146337">
      <w:bodyDiv w:val="1"/>
      <w:marLeft w:val="0"/>
      <w:marRight w:val="0"/>
      <w:marTop w:val="0"/>
      <w:marBottom w:val="0"/>
      <w:divBdr>
        <w:top w:val="none" w:sz="0" w:space="0" w:color="auto"/>
        <w:left w:val="none" w:sz="0" w:space="0" w:color="auto"/>
        <w:bottom w:val="none" w:sz="0" w:space="0" w:color="auto"/>
        <w:right w:val="none" w:sz="0" w:space="0" w:color="auto"/>
      </w:divBdr>
    </w:div>
    <w:div w:id="475227236">
      <w:bodyDiv w:val="1"/>
      <w:marLeft w:val="0"/>
      <w:marRight w:val="0"/>
      <w:marTop w:val="0"/>
      <w:marBottom w:val="0"/>
      <w:divBdr>
        <w:top w:val="none" w:sz="0" w:space="0" w:color="auto"/>
        <w:left w:val="none" w:sz="0" w:space="0" w:color="auto"/>
        <w:bottom w:val="none" w:sz="0" w:space="0" w:color="auto"/>
        <w:right w:val="none" w:sz="0" w:space="0" w:color="auto"/>
      </w:divBdr>
    </w:div>
    <w:div w:id="475295447">
      <w:bodyDiv w:val="1"/>
      <w:marLeft w:val="0"/>
      <w:marRight w:val="0"/>
      <w:marTop w:val="0"/>
      <w:marBottom w:val="0"/>
      <w:divBdr>
        <w:top w:val="none" w:sz="0" w:space="0" w:color="auto"/>
        <w:left w:val="none" w:sz="0" w:space="0" w:color="auto"/>
        <w:bottom w:val="none" w:sz="0" w:space="0" w:color="auto"/>
        <w:right w:val="none" w:sz="0" w:space="0" w:color="auto"/>
      </w:divBdr>
    </w:div>
    <w:div w:id="475681209">
      <w:bodyDiv w:val="1"/>
      <w:marLeft w:val="0"/>
      <w:marRight w:val="0"/>
      <w:marTop w:val="0"/>
      <w:marBottom w:val="0"/>
      <w:divBdr>
        <w:top w:val="none" w:sz="0" w:space="0" w:color="auto"/>
        <w:left w:val="none" w:sz="0" w:space="0" w:color="auto"/>
        <w:bottom w:val="none" w:sz="0" w:space="0" w:color="auto"/>
        <w:right w:val="none" w:sz="0" w:space="0" w:color="auto"/>
      </w:divBdr>
    </w:div>
    <w:div w:id="475998100">
      <w:bodyDiv w:val="1"/>
      <w:marLeft w:val="0"/>
      <w:marRight w:val="0"/>
      <w:marTop w:val="0"/>
      <w:marBottom w:val="0"/>
      <w:divBdr>
        <w:top w:val="none" w:sz="0" w:space="0" w:color="auto"/>
        <w:left w:val="none" w:sz="0" w:space="0" w:color="auto"/>
        <w:bottom w:val="none" w:sz="0" w:space="0" w:color="auto"/>
        <w:right w:val="none" w:sz="0" w:space="0" w:color="auto"/>
      </w:divBdr>
    </w:div>
    <w:div w:id="476186257">
      <w:bodyDiv w:val="1"/>
      <w:marLeft w:val="0"/>
      <w:marRight w:val="0"/>
      <w:marTop w:val="0"/>
      <w:marBottom w:val="0"/>
      <w:divBdr>
        <w:top w:val="none" w:sz="0" w:space="0" w:color="auto"/>
        <w:left w:val="none" w:sz="0" w:space="0" w:color="auto"/>
        <w:bottom w:val="none" w:sz="0" w:space="0" w:color="auto"/>
        <w:right w:val="none" w:sz="0" w:space="0" w:color="auto"/>
      </w:divBdr>
    </w:div>
    <w:div w:id="476654973">
      <w:bodyDiv w:val="1"/>
      <w:marLeft w:val="0"/>
      <w:marRight w:val="0"/>
      <w:marTop w:val="0"/>
      <w:marBottom w:val="0"/>
      <w:divBdr>
        <w:top w:val="none" w:sz="0" w:space="0" w:color="auto"/>
        <w:left w:val="none" w:sz="0" w:space="0" w:color="auto"/>
        <w:bottom w:val="none" w:sz="0" w:space="0" w:color="auto"/>
        <w:right w:val="none" w:sz="0" w:space="0" w:color="auto"/>
      </w:divBdr>
    </w:div>
    <w:div w:id="477578617">
      <w:bodyDiv w:val="1"/>
      <w:marLeft w:val="0"/>
      <w:marRight w:val="0"/>
      <w:marTop w:val="0"/>
      <w:marBottom w:val="0"/>
      <w:divBdr>
        <w:top w:val="none" w:sz="0" w:space="0" w:color="auto"/>
        <w:left w:val="none" w:sz="0" w:space="0" w:color="auto"/>
        <w:bottom w:val="none" w:sz="0" w:space="0" w:color="auto"/>
        <w:right w:val="none" w:sz="0" w:space="0" w:color="auto"/>
      </w:divBdr>
    </w:div>
    <w:div w:id="478546474">
      <w:bodyDiv w:val="1"/>
      <w:marLeft w:val="0"/>
      <w:marRight w:val="0"/>
      <w:marTop w:val="0"/>
      <w:marBottom w:val="0"/>
      <w:divBdr>
        <w:top w:val="none" w:sz="0" w:space="0" w:color="auto"/>
        <w:left w:val="none" w:sz="0" w:space="0" w:color="auto"/>
        <w:bottom w:val="none" w:sz="0" w:space="0" w:color="auto"/>
        <w:right w:val="none" w:sz="0" w:space="0" w:color="auto"/>
      </w:divBdr>
    </w:div>
    <w:div w:id="478617177">
      <w:bodyDiv w:val="1"/>
      <w:marLeft w:val="0"/>
      <w:marRight w:val="0"/>
      <w:marTop w:val="0"/>
      <w:marBottom w:val="0"/>
      <w:divBdr>
        <w:top w:val="none" w:sz="0" w:space="0" w:color="auto"/>
        <w:left w:val="none" w:sz="0" w:space="0" w:color="auto"/>
        <w:bottom w:val="none" w:sz="0" w:space="0" w:color="auto"/>
        <w:right w:val="none" w:sz="0" w:space="0" w:color="auto"/>
      </w:divBdr>
    </w:div>
    <w:div w:id="479544431">
      <w:bodyDiv w:val="1"/>
      <w:marLeft w:val="0"/>
      <w:marRight w:val="0"/>
      <w:marTop w:val="0"/>
      <w:marBottom w:val="0"/>
      <w:divBdr>
        <w:top w:val="none" w:sz="0" w:space="0" w:color="auto"/>
        <w:left w:val="none" w:sz="0" w:space="0" w:color="auto"/>
        <w:bottom w:val="none" w:sz="0" w:space="0" w:color="auto"/>
        <w:right w:val="none" w:sz="0" w:space="0" w:color="auto"/>
      </w:divBdr>
    </w:div>
    <w:div w:id="479620300">
      <w:bodyDiv w:val="1"/>
      <w:marLeft w:val="0"/>
      <w:marRight w:val="0"/>
      <w:marTop w:val="0"/>
      <w:marBottom w:val="0"/>
      <w:divBdr>
        <w:top w:val="none" w:sz="0" w:space="0" w:color="auto"/>
        <w:left w:val="none" w:sz="0" w:space="0" w:color="auto"/>
        <w:bottom w:val="none" w:sz="0" w:space="0" w:color="auto"/>
        <w:right w:val="none" w:sz="0" w:space="0" w:color="auto"/>
      </w:divBdr>
    </w:div>
    <w:div w:id="479882443">
      <w:bodyDiv w:val="1"/>
      <w:marLeft w:val="0"/>
      <w:marRight w:val="0"/>
      <w:marTop w:val="0"/>
      <w:marBottom w:val="0"/>
      <w:divBdr>
        <w:top w:val="none" w:sz="0" w:space="0" w:color="auto"/>
        <w:left w:val="none" w:sz="0" w:space="0" w:color="auto"/>
        <w:bottom w:val="none" w:sz="0" w:space="0" w:color="auto"/>
        <w:right w:val="none" w:sz="0" w:space="0" w:color="auto"/>
      </w:divBdr>
    </w:div>
    <w:div w:id="480005638">
      <w:bodyDiv w:val="1"/>
      <w:marLeft w:val="0"/>
      <w:marRight w:val="0"/>
      <w:marTop w:val="0"/>
      <w:marBottom w:val="0"/>
      <w:divBdr>
        <w:top w:val="none" w:sz="0" w:space="0" w:color="auto"/>
        <w:left w:val="none" w:sz="0" w:space="0" w:color="auto"/>
        <w:bottom w:val="none" w:sz="0" w:space="0" w:color="auto"/>
        <w:right w:val="none" w:sz="0" w:space="0" w:color="auto"/>
      </w:divBdr>
    </w:div>
    <w:div w:id="480313701">
      <w:bodyDiv w:val="1"/>
      <w:marLeft w:val="0"/>
      <w:marRight w:val="0"/>
      <w:marTop w:val="0"/>
      <w:marBottom w:val="0"/>
      <w:divBdr>
        <w:top w:val="none" w:sz="0" w:space="0" w:color="auto"/>
        <w:left w:val="none" w:sz="0" w:space="0" w:color="auto"/>
        <w:bottom w:val="none" w:sz="0" w:space="0" w:color="auto"/>
        <w:right w:val="none" w:sz="0" w:space="0" w:color="auto"/>
      </w:divBdr>
    </w:div>
    <w:div w:id="480464588">
      <w:bodyDiv w:val="1"/>
      <w:marLeft w:val="0"/>
      <w:marRight w:val="0"/>
      <w:marTop w:val="0"/>
      <w:marBottom w:val="0"/>
      <w:divBdr>
        <w:top w:val="none" w:sz="0" w:space="0" w:color="auto"/>
        <w:left w:val="none" w:sz="0" w:space="0" w:color="auto"/>
        <w:bottom w:val="none" w:sz="0" w:space="0" w:color="auto"/>
        <w:right w:val="none" w:sz="0" w:space="0" w:color="auto"/>
      </w:divBdr>
    </w:div>
    <w:div w:id="480540280">
      <w:bodyDiv w:val="1"/>
      <w:marLeft w:val="0"/>
      <w:marRight w:val="0"/>
      <w:marTop w:val="0"/>
      <w:marBottom w:val="0"/>
      <w:divBdr>
        <w:top w:val="none" w:sz="0" w:space="0" w:color="auto"/>
        <w:left w:val="none" w:sz="0" w:space="0" w:color="auto"/>
        <w:bottom w:val="none" w:sz="0" w:space="0" w:color="auto"/>
        <w:right w:val="none" w:sz="0" w:space="0" w:color="auto"/>
      </w:divBdr>
    </w:div>
    <w:div w:id="480584328">
      <w:bodyDiv w:val="1"/>
      <w:marLeft w:val="0"/>
      <w:marRight w:val="0"/>
      <w:marTop w:val="0"/>
      <w:marBottom w:val="0"/>
      <w:divBdr>
        <w:top w:val="none" w:sz="0" w:space="0" w:color="auto"/>
        <w:left w:val="none" w:sz="0" w:space="0" w:color="auto"/>
        <w:bottom w:val="none" w:sz="0" w:space="0" w:color="auto"/>
        <w:right w:val="none" w:sz="0" w:space="0" w:color="auto"/>
      </w:divBdr>
    </w:div>
    <w:div w:id="480777083">
      <w:bodyDiv w:val="1"/>
      <w:marLeft w:val="0"/>
      <w:marRight w:val="0"/>
      <w:marTop w:val="0"/>
      <w:marBottom w:val="0"/>
      <w:divBdr>
        <w:top w:val="none" w:sz="0" w:space="0" w:color="auto"/>
        <w:left w:val="none" w:sz="0" w:space="0" w:color="auto"/>
        <w:bottom w:val="none" w:sz="0" w:space="0" w:color="auto"/>
        <w:right w:val="none" w:sz="0" w:space="0" w:color="auto"/>
      </w:divBdr>
    </w:div>
    <w:div w:id="480972341">
      <w:bodyDiv w:val="1"/>
      <w:marLeft w:val="0"/>
      <w:marRight w:val="0"/>
      <w:marTop w:val="0"/>
      <w:marBottom w:val="0"/>
      <w:divBdr>
        <w:top w:val="none" w:sz="0" w:space="0" w:color="auto"/>
        <w:left w:val="none" w:sz="0" w:space="0" w:color="auto"/>
        <w:bottom w:val="none" w:sz="0" w:space="0" w:color="auto"/>
        <w:right w:val="none" w:sz="0" w:space="0" w:color="auto"/>
      </w:divBdr>
    </w:div>
    <w:div w:id="481387677">
      <w:bodyDiv w:val="1"/>
      <w:marLeft w:val="0"/>
      <w:marRight w:val="0"/>
      <w:marTop w:val="0"/>
      <w:marBottom w:val="0"/>
      <w:divBdr>
        <w:top w:val="none" w:sz="0" w:space="0" w:color="auto"/>
        <w:left w:val="none" w:sz="0" w:space="0" w:color="auto"/>
        <w:bottom w:val="none" w:sz="0" w:space="0" w:color="auto"/>
        <w:right w:val="none" w:sz="0" w:space="0" w:color="auto"/>
      </w:divBdr>
    </w:div>
    <w:div w:id="482048304">
      <w:bodyDiv w:val="1"/>
      <w:marLeft w:val="0"/>
      <w:marRight w:val="0"/>
      <w:marTop w:val="0"/>
      <w:marBottom w:val="0"/>
      <w:divBdr>
        <w:top w:val="none" w:sz="0" w:space="0" w:color="auto"/>
        <w:left w:val="none" w:sz="0" w:space="0" w:color="auto"/>
        <w:bottom w:val="none" w:sz="0" w:space="0" w:color="auto"/>
        <w:right w:val="none" w:sz="0" w:space="0" w:color="auto"/>
      </w:divBdr>
    </w:div>
    <w:div w:id="482431072">
      <w:bodyDiv w:val="1"/>
      <w:marLeft w:val="0"/>
      <w:marRight w:val="0"/>
      <w:marTop w:val="0"/>
      <w:marBottom w:val="0"/>
      <w:divBdr>
        <w:top w:val="none" w:sz="0" w:space="0" w:color="auto"/>
        <w:left w:val="none" w:sz="0" w:space="0" w:color="auto"/>
        <w:bottom w:val="none" w:sz="0" w:space="0" w:color="auto"/>
        <w:right w:val="none" w:sz="0" w:space="0" w:color="auto"/>
      </w:divBdr>
    </w:div>
    <w:div w:id="483206529">
      <w:bodyDiv w:val="1"/>
      <w:marLeft w:val="0"/>
      <w:marRight w:val="0"/>
      <w:marTop w:val="0"/>
      <w:marBottom w:val="0"/>
      <w:divBdr>
        <w:top w:val="none" w:sz="0" w:space="0" w:color="auto"/>
        <w:left w:val="none" w:sz="0" w:space="0" w:color="auto"/>
        <w:bottom w:val="none" w:sz="0" w:space="0" w:color="auto"/>
        <w:right w:val="none" w:sz="0" w:space="0" w:color="auto"/>
      </w:divBdr>
    </w:div>
    <w:div w:id="483544554">
      <w:bodyDiv w:val="1"/>
      <w:marLeft w:val="0"/>
      <w:marRight w:val="0"/>
      <w:marTop w:val="0"/>
      <w:marBottom w:val="0"/>
      <w:divBdr>
        <w:top w:val="none" w:sz="0" w:space="0" w:color="auto"/>
        <w:left w:val="none" w:sz="0" w:space="0" w:color="auto"/>
        <w:bottom w:val="none" w:sz="0" w:space="0" w:color="auto"/>
        <w:right w:val="none" w:sz="0" w:space="0" w:color="auto"/>
      </w:divBdr>
    </w:div>
    <w:div w:id="484051542">
      <w:bodyDiv w:val="1"/>
      <w:marLeft w:val="0"/>
      <w:marRight w:val="0"/>
      <w:marTop w:val="0"/>
      <w:marBottom w:val="0"/>
      <w:divBdr>
        <w:top w:val="none" w:sz="0" w:space="0" w:color="auto"/>
        <w:left w:val="none" w:sz="0" w:space="0" w:color="auto"/>
        <w:bottom w:val="none" w:sz="0" w:space="0" w:color="auto"/>
        <w:right w:val="none" w:sz="0" w:space="0" w:color="auto"/>
      </w:divBdr>
    </w:div>
    <w:div w:id="484057261">
      <w:bodyDiv w:val="1"/>
      <w:marLeft w:val="0"/>
      <w:marRight w:val="0"/>
      <w:marTop w:val="0"/>
      <w:marBottom w:val="0"/>
      <w:divBdr>
        <w:top w:val="none" w:sz="0" w:space="0" w:color="auto"/>
        <w:left w:val="none" w:sz="0" w:space="0" w:color="auto"/>
        <w:bottom w:val="none" w:sz="0" w:space="0" w:color="auto"/>
        <w:right w:val="none" w:sz="0" w:space="0" w:color="auto"/>
      </w:divBdr>
    </w:div>
    <w:div w:id="484469196">
      <w:bodyDiv w:val="1"/>
      <w:marLeft w:val="0"/>
      <w:marRight w:val="0"/>
      <w:marTop w:val="0"/>
      <w:marBottom w:val="0"/>
      <w:divBdr>
        <w:top w:val="none" w:sz="0" w:space="0" w:color="auto"/>
        <w:left w:val="none" w:sz="0" w:space="0" w:color="auto"/>
        <w:bottom w:val="none" w:sz="0" w:space="0" w:color="auto"/>
        <w:right w:val="none" w:sz="0" w:space="0" w:color="auto"/>
      </w:divBdr>
    </w:div>
    <w:div w:id="484778306">
      <w:bodyDiv w:val="1"/>
      <w:marLeft w:val="0"/>
      <w:marRight w:val="0"/>
      <w:marTop w:val="0"/>
      <w:marBottom w:val="0"/>
      <w:divBdr>
        <w:top w:val="none" w:sz="0" w:space="0" w:color="auto"/>
        <w:left w:val="none" w:sz="0" w:space="0" w:color="auto"/>
        <w:bottom w:val="none" w:sz="0" w:space="0" w:color="auto"/>
        <w:right w:val="none" w:sz="0" w:space="0" w:color="auto"/>
      </w:divBdr>
    </w:div>
    <w:div w:id="485243622">
      <w:bodyDiv w:val="1"/>
      <w:marLeft w:val="0"/>
      <w:marRight w:val="0"/>
      <w:marTop w:val="0"/>
      <w:marBottom w:val="0"/>
      <w:divBdr>
        <w:top w:val="none" w:sz="0" w:space="0" w:color="auto"/>
        <w:left w:val="none" w:sz="0" w:space="0" w:color="auto"/>
        <w:bottom w:val="none" w:sz="0" w:space="0" w:color="auto"/>
        <w:right w:val="none" w:sz="0" w:space="0" w:color="auto"/>
      </w:divBdr>
    </w:div>
    <w:div w:id="485320314">
      <w:bodyDiv w:val="1"/>
      <w:marLeft w:val="0"/>
      <w:marRight w:val="0"/>
      <w:marTop w:val="0"/>
      <w:marBottom w:val="0"/>
      <w:divBdr>
        <w:top w:val="none" w:sz="0" w:space="0" w:color="auto"/>
        <w:left w:val="none" w:sz="0" w:space="0" w:color="auto"/>
        <w:bottom w:val="none" w:sz="0" w:space="0" w:color="auto"/>
        <w:right w:val="none" w:sz="0" w:space="0" w:color="auto"/>
      </w:divBdr>
    </w:div>
    <w:div w:id="486434005">
      <w:bodyDiv w:val="1"/>
      <w:marLeft w:val="0"/>
      <w:marRight w:val="0"/>
      <w:marTop w:val="0"/>
      <w:marBottom w:val="0"/>
      <w:divBdr>
        <w:top w:val="none" w:sz="0" w:space="0" w:color="auto"/>
        <w:left w:val="none" w:sz="0" w:space="0" w:color="auto"/>
        <w:bottom w:val="none" w:sz="0" w:space="0" w:color="auto"/>
        <w:right w:val="none" w:sz="0" w:space="0" w:color="auto"/>
      </w:divBdr>
    </w:div>
    <w:div w:id="486868623">
      <w:bodyDiv w:val="1"/>
      <w:marLeft w:val="0"/>
      <w:marRight w:val="0"/>
      <w:marTop w:val="0"/>
      <w:marBottom w:val="0"/>
      <w:divBdr>
        <w:top w:val="none" w:sz="0" w:space="0" w:color="auto"/>
        <w:left w:val="none" w:sz="0" w:space="0" w:color="auto"/>
        <w:bottom w:val="none" w:sz="0" w:space="0" w:color="auto"/>
        <w:right w:val="none" w:sz="0" w:space="0" w:color="auto"/>
      </w:divBdr>
    </w:div>
    <w:div w:id="487094133">
      <w:bodyDiv w:val="1"/>
      <w:marLeft w:val="0"/>
      <w:marRight w:val="0"/>
      <w:marTop w:val="0"/>
      <w:marBottom w:val="0"/>
      <w:divBdr>
        <w:top w:val="none" w:sz="0" w:space="0" w:color="auto"/>
        <w:left w:val="none" w:sz="0" w:space="0" w:color="auto"/>
        <w:bottom w:val="none" w:sz="0" w:space="0" w:color="auto"/>
        <w:right w:val="none" w:sz="0" w:space="0" w:color="auto"/>
      </w:divBdr>
    </w:div>
    <w:div w:id="487408607">
      <w:bodyDiv w:val="1"/>
      <w:marLeft w:val="0"/>
      <w:marRight w:val="0"/>
      <w:marTop w:val="0"/>
      <w:marBottom w:val="0"/>
      <w:divBdr>
        <w:top w:val="none" w:sz="0" w:space="0" w:color="auto"/>
        <w:left w:val="none" w:sz="0" w:space="0" w:color="auto"/>
        <w:bottom w:val="none" w:sz="0" w:space="0" w:color="auto"/>
        <w:right w:val="none" w:sz="0" w:space="0" w:color="auto"/>
      </w:divBdr>
    </w:div>
    <w:div w:id="487597722">
      <w:bodyDiv w:val="1"/>
      <w:marLeft w:val="0"/>
      <w:marRight w:val="0"/>
      <w:marTop w:val="0"/>
      <w:marBottom w:val="0"/>
      <w:divBdr>
        <w:top w:val="none" w:sz="0" w:space="0" w:color="auto"/>
        <w:left w:val="none" w:sz="0" w:space="0" w:color="auto"/>
        <w:bottom w:val="none" w:sz="0" w:space="0" w:color="auto"/>
        <w:right w:val="none" w:sz="0" w:space="0" w:color="auto"/>
      </w:divBdr>
    </w:div>
    <w:div w:id="487672188">
      <w:bodyDiv w:val="1"/>
      <w:marLeft w:val="0"/>
      <w:marRight w:val="0"/>
      <w:marTop w:val="0"/>
      <w:marBottom w:val="0"/>
      <w:divBdr>
        <w:top w:val="none" w:sz="0" w:space="0" w:color="auto"/>
        <w:left w:val="none" w:sz="0" w:space="0" w:color="auto"/>
        <w:bottom w:val="none" w:sz="0" w:space="0" w:color="auto"/>
        <w:right w:val="none" w:sz="0" w:space="0" w:color="auto"/>
      </w:divBdr>
    </w:div>
    <w:div w:id="487943097">
      <w:bodyDiv w:val="1"/>
      <w:marLeft w:val="0"/>
      <w:marRight w:val="0"/>
      <w:marTop w:val="0"/>
      <w:marBottom w:val="0"/>
      <w:divBdr>
        <w:top w:val="none" w:sz="0" w:space="0" w:color="auto"/>
        <w:left w:val="none" w:sz="0" w:space="0" w:color="auto"/>
        <w:bottom w:val="none" w:sz="0" w:space="0" w:color="auto"/>
        <w:right w:val="none" w:sz="0" w:space="0" w:color="auto"/>
      </w:divBdr>
    </w:div>
    <w:div w:id="489293924">
      <w:bodyDiv w:val="1"/>
      <w:marLeft w:val="0"/>
      <w:marRight w:val="0"/>
      <w:marTop w:val="0"/>
      <w:marBottom w:val="0"/>
      <w:divBdr>
        <w:top w:val="none" w:sz="0" w:space="0" w:color="auto"/>
        <w:left w:val="none" w:sz="0" w:space="0" w:color="auto"/>
        <w:bottom w:val="none" w:sz="0" w:space="0" w:color="auto"/>
        <w:right w:val="none" w:sz="0" w:space="0" w:color="auto"/>
      </w:divBdr>
    </w:div>
    <w:div w:id="489559272">
      <w:bodyDiv w:val="1"/>
      <w:marLeft w:val="0"/>
      <w:marRight w:val="0"/>
      <w:marTop w:val="0"/>
      <w:marBottom w:val="0"/>
      <w:divBdr>
        <w:top w:val="none" w:sz="0" w:space="0" w:color="auto"/>
        <w:left w:val="none" w:sz="0" w:space="0" w:color="auto"/>
        <w:bottom w:val="none" w:sz="0" w:space="0" w:color="auto"/>
        <w:right w:val="none" w:sz="0" w:space="0" w:color="auto"/>
      </w:divBdr>
    </w:div>
    <w:div w:id="489634467">
      <w:bodyDiv w:val="1"/>
      <w:marLeft w:val="0"/>
      <w:marRight w:val="0"/>
      <w:marTop w:val="0"/>
      <w:marBottom w:val="0"/>
      <w:divBdr>
        <w:top w:val="none" w:sz="0" w:space="0" w:color="auto"/>
        <w:left w:val="none" w:sz="0" w:space="0" w:color="auto"/>
        <w:bottom w:val="none" w:sz="0" w:space="0" w:color="auto"/>
        <w:right w:val="none" w:sz="0" w:space="0" w:color="auto"/>
      </w:divBdr>
    </w:div>
    <w:div w:id="490174444">
      <w:bodyDiv w:val="1"/>
      <w:marLeft w:val="0"/>
      <w:marRight w:val="0"/>
      <w:marTop w:val="0"/>
      <w:marBottom w:val="0"/>
      <w:divBdr>
        <w:top w:val="none" w:sz="0" w:space="0" w:color="auto"/>
        <w:left w:val="none" w:sz="0" w:space="0" w:color="auto"/>
        <w:bottom w:val="none" w:sz="0" w:space="0" w:color="auto"/>
        <w:right w:val="none" w:sz="0" w:space="0" w:color="auto"/>
      </w:divBdr>
    </w:div>
    <w:div w:id="490367621">
      <w:bodyDiv w:val="1"/>
      <w:marLeft w:val="0"/>
      <w:marRight w:val="0"/>
      <w:marTop w:val="0"/>
      <w:marBottom w:val="0"/>
      <w:divBdr>
        <w:top w:val="none" w:sz="0" w:space="0" w:color="auto"/>
        <w:left w:val="none" w:sz="0" w:space="0" w:color="auto"/>
        <w:bottom w:val="none" w:sz="0" w:space="0" w:color="auto"/>
        <w:right w:val="none" w:sz="0" w:space="0" w:color="auto"/>
      </w:divBdr>
    </w:div>
    <w:div w:id="490407426">
      <w:bodyDiv w:val="1"/>
      <w:marLeft w:val="0"/>
      <w:marRight w:val="0"/>
      <w:marTop w:val="0"/>
      <w:marBottom w:val="0"/>
      <w:divBdr>
        <w:top w:val="none" w:sz="0" w:space="0" w:color="auto"/>
        <w:left w:val="none" w:sz="0" w:space="0" w:color="auto"/>
        <w:bottom w:val="none" w:sz="0" w:space="0" w:color="auto"/>
        <w:right w:val="none" w:sz="0" w:space="0" w:color="auto"/>
      </w:divBdr>
    </w:div>
    <w:div w:id="490560021">
      <w:bodyDiv w:val="1"/>
      <w:marLeft w:val="0"/>
      <w:marRight w:val="0"/>
      <w:marTop w:val="0"/>
      <w:marBottom w:val="0"/>
      <w:divBdr>
        <w:top w:val="none" w:sz="0" w:space="0" w:color="auto"/>
        <w:left w:val="none" w:sz="0" w:space="0" w:color="auto"/>
        <w:bottom w:val="none" w:sz="0" w:space="0" w:color="auto"/>
        <w:right w:val="none" w:sz="0" w:space="0" w:color="auto"/>
      </w:divBdr>
    </w:div>
    <w:div w:id="490799601">
      <w:bodyDiv w:val="1"/>
      <w:marLeft w:val="0"/>
      <w:marRight w:val="0"/>
      <w:marTop w:val="0"/>
      <w:marBottom w:val="0"/>
      <w:divBdr>
        <w:top w:val="none" w:sz="0" w:space="0" w:color="auto"/>
        <w:left w:val="none" w:sz="0" w:space="0" w:color="auto"/>
        <w:bottom w:val="none" w:sz="0" w:space="0" w:color="auto"/>
        <w:right w:val="none" w:sz="0" w:space="0" w:color="auto"/>
      </w:divBdr>
    </w:div>
    <w:div w:id="491019921">
      <w:bodyDiv w:val="1"/>
      <w:marLeft w:val="0"/>
      <w:marRight w:val="0"/>
      <w:marTop w:val="0"/>
      <w:marBottom w:val="0"/>
      <w:divBdr>
        <w:top w:val="none" w:sz="0" w:space="0" w:color="auto"/>
        <w:left w:val="none" w:sz="0" w:space="0" w:color="auto"/>
        <w:bottom w:val="none" w:sz="0" w:space="0" w:color="auto"/>
        <w:right w:val="none" w:sz="0" w:space="0" w:color="auto"/>
      </w:divBdr>
    </w:div>
    <w:div w:id="491214288">
      <w:bodyDiv w:val="1"/>
      <w:marLeft w:val="0"/>
      <w:marRight w:val="0"/>
      <w:marTop w:val="0"/>
      <w:marBottom w:val="0"/>
      <w:divBdr>
        <w:top w:val="none" w:sz="0" w:space="0" w:color="auto"/>
        <w:left w:val="none" w:sz="0" w:space="0" w:color="auto"/>
        <w:bottom w:val="none" w:sz="0" w:space="0" w:color="auto"/>
        <w:right w:val="none" w:sz="0" w:space="0" w:color="auto"/>
      </w:divBdr>
    </w:div>
    <w:div w:id="491799721">
      <w:bodyDiv w:val="1"/>
      <w:marLeft w:val="0"/>
      <w:marRight w:val="0"/>
      <w:marTop w:val="0"/>
      <w:marBottom w:val="0"/>
      <w:divBdr>
        <w:top w:val="none" w:sz="0" w:space="0" w:color="auto"/>
        <w:left w:val="none" w:sz="0" w:space="0" w:color="auto"/>
        <w:bottom w:val="none" w:sz="0" w:space="0" w:color="auto"/>
        <w:right w:val="none" w:sz="0" w:space="0" w:color="auto"/>
      </w:divBdr>
    </w:div>
    <w:div w:id="491915071">
      <w:bodyDiv w:val="1"/>
      <w:marLeft w:val="0"/>
      <w:marRight w:val="0"/>
      <w:marTop w:val="0"/>
      <w:marBottom w:val="0"/>
      <w:divBdr>
        <w:top w:val="none" w:sz="0" w:space="0" w:color="auto"/>
        <w:left w:val="none" w:sz="0" w:space="0" w:color="auto"/>
        <w:bottom w:val="none" w:sz="0" w:space="0" w:color="auto"/>
        <w:right w:val="none" w:sz="0" w:space="0" w:color="auto"/>
      </w:divBdr>
    </w:div>
    <w:div w:id="492261580">
      <w:bodyDiv w:val="1"/>
      <w:marLeft w:val="0"/>
      <w:marRight w:val="0"/>
      <w:marTop w:val="0"/>
      <w:marBottom w:val="0"/>
      <w:divBdr>
        <w:top w:val="none" w:sz="0" w:space="0" w:color="auto"/>
        <w:left w:val="none" w:sz="0" w:space="0" w:color="auto"/>
        <w:bottom w:val="none" w:sz="0" w:space="0" w:color="auto"/>
        <w:right w:val="none" w:sz="0" w:space="0" w:color="auto"/>
      </w:divBdr>
    </w:div>
    <w:div w:id="492795694">
      <w:bodyDiv w:val="1"/>
      <w:marLeft w:val="0"/>
      <w:marRight w:val="0"/>
      <w:marTop w:val="0"/>
      <w:marBottom w:val="0"/>
      <w:divBdr>
        <w:top w:val="none" w:sz="0" w:space="0" w:color="auto"/>
        <w:left w:val="none" w:sz="0" w:space="0" w:color="auto"/>
        <w:bottom w:val="none" w:sz="0" w:space="0" w:color="auto"/>
        <w:right w:val="none" w:sz="0" w:space="0" w:color="auto"/>
      </w:divBdr>
    </w:div>
    <w:div w:id="492994354">
      <w:bodyDiv w:val="1"/>
      <w:marLeft w:val="0"/>
      <w:marRight w:val="0"/>
      <w:marTop w:val="0"/>
      <w:marBottom w:val="0"/>
      <w:divBdr>
        <w:top w:val="none" w:sz="0" w:space="0" w:color="auto"/>
        <w:left w:val="none" w:sz="0" w:space="0" w:color="auto"/>
        <w:bottom w:val="none" w:sz="0" w:space="0" w:color="auto"/>
        <w:right w:val="none" w:sz="0" w:space="0" w:color="auto"/>
      </w:divBdr>
    </w:div>
    <w:div w:id="493375673">
      <w:bodyDiv w:val="1"/>
      <w:marLeft w:val="0"/>
      <w:marRight w:val="0"/>
      <w:marTop w:val="0"/>
      <w:marBottom w:val="0"/>
      <w:divBdr>
        <w:top w:val="none" w:sz="0" w:space="0" w:color="auto"/>
        <w:left w:val="none" w:sz="0" w:space="0" w:color="auto"/>
        <w:bottom w:val="none" w:sz="0" w:space="0" w:color="auto"/>
        <w:right w:val="none" w:sz="0" w:space="0" w:color="auto"/>
      </w:divBdr>
    </w:div>
    <w:div w:id="493492194">
      <w:bodyDiv w:val="1"/>
      <w:marLeft w:val="0"/>
      <w:marRight w:val="0"/>
      <w:marTop w:val="0"/>
      <w:marBottom w:val="0"/>
      <w:divBdr>
        <w:top w:val="none" w:sz="0" w:space="0" w:color="auto"/>
        <w:left w:val="none" w:sz="0" w:space="0" w:color="auto"/>
        <w:bottom w:val="none" w:sz="0" w:space="0" w:color="auto"/>
        <w:right w:val="none" w:sz="0" w:space="0" w:color="auto"/>
      </w:divBdr>
    </w:div>
    <w:div w:id="493839681">
      <w:bodyDiv w:val="1"/>
      <w:marLeft w:val="0"/>
      <w:marRight w:val="0"/>
      <w:marTop w:val="0"/>
      <w:marBottom w:val="0"/>
      <w:divBdr>
        <w:top w:val="none" w:sz="0" w:space="0" w:color="auto"/>
        <w:left w:val="none" w:sz="0" w:space="0" w:color="auto"/>
        <w:bottom w:val="none" w:sz="0" w:space="0" w:color="auto"/>
        <w:right w:val="none" w:sz="0" w:space="0" w:color="auto"/>
      </w:divBdr>
    </w:div>
    <w:div w:id="494035086">
      <w:bodyDiv w:val="1"/>
      <w:marLeft w:val="0"/>
      <w:marRight w:val="0"/>
      <w:marTop w:val="0"/>
      <w:marBottom w:val="0"/>
      <w:divBdr>
        <w:top w:val="none" w:sz="0" w:space="0" w:color="auto"/>
        <w:left w:val="none" w:sz="0" w:space="0" w:color="auto"/>
        <w:bottom w:val="none" w:sz="0" w:space="0" w:color="auto"/>
        <w:right w:val="none" w:sz="0" w:space="0" w:color="auto"/>
      </w:divBdr>
    </w:div>
    <w:div w:id="494222247">
      <w:bodyDiv w:val="1"/>
      <w:marLeft w:val="0"/>
      <w:marRight w:val="0"/>
      <w:marTop w:val="0"/>
      <w:marBottom w:val="0"/>
      <w:divBdr>
        <w:top w:val="none" w:sz="0" w:space="0" w:color="auto"/>
        <w:left w:val="none" w:sz="0" w:space="0" w:color="auto"/>
        <w:bottom w:val="none" w:sz="0" w:space="0" w:color="auto"/>
        <w:right w:val="none" w:sz="0" w:space="0" w:color="auto"/>
      </w:divBdr>
    </w:div>
    <w:div w:id="494300082">
      <w:bodyDiv w:val="1"/>
      <w:marLeft w:val="0"/>
      <w:marRight w:val="0"/>
      <w:marTop w:val="0"/>
      <w:marBottom w:val="0"/>
      <w:divBdr>
        <w:top w:val="none" w:sz="0" w:space="0" w:color="auto"/>
        <w:left w:val="none" w:sz="0" w:space="0" w:color="auto"/>
        <w:bottom w:val="none" w:sz="0" w:space="0" w:color="auto"/>
        <w:right w:val="none" w:sz="0" w:space="0" w:color="auto"/>
      </w:divBdr>
    </w:div>
    <w:div w:id="494881661">
      <w:bodyDiv w:val="1"/>
      <w:marLeft w:val="0"/>
      <w:marRight w:val="0"/>
      <w:marTop w:val="0"/>
      <w:marBottom w:val="0"/>
      <w:divBdr>
        <w:top w:val="none" w:sz="0" w:space="0" w:color="auto"/>
        <w:left w:val="none" w:sz="0" w:space="0" w:color="auto"/>
        <w:bottom w:val="none" w:sz="0" w:space="0" w:color="auto"/>
        <w:right w:val="none" w:sz="0" w:space="0" w:color="auto"/>
      </w:divBdr>
    </w:div>
    <w:div w:id="494994534">
      <w:bodyDiv w:val="1"/>
      <w:marLeft w:val="0"/>
      <w:marRight w:val="0"/>
      <w:marTop w:val="0"/>
      <w:marBottom w:val="0"/>
      <w:divBdr>
        <w:top w:val="none" w:sz="0" w:space="0" w:color="auto"/>
        <w:left w:val="none" w:sz="0" w:space="0" w:color="auto"/>
        <w:bottom w:val="none" w:sz="0" w:space="0" w:color="auto"/>
        <w:right w:val="none" w:sz="0" w:space="0" w:color="auto"/>
      </w:divBdr>
    </w:div>
    <w:div w:id="495347245">
      <w:bodyDiv w:val="1"/>
      <w:marLeft w:val="0"/>
      <w:marRight w:val="0"/>
      <w:marTop w:val="0"/>
      <w:marBottom w:val="0"/>
      <w:divBdr>
        <w:top w:val="none" w:sz="0" w:space="0" w:color="auto"/>
        <w:left w:val="none" w:sz="0" w:space="0" w:color="auto"/>
        <w:bottom w:val="none" w:sz="0" w:space="0" w:color="auto"/>
        <w:right w:val="none" w:sz="0" w:space="0" w:color="auto"/>
      </w:divBdr>
    </w:div>
    <w:div w:id="496193719">
      <w:bodyDiv w:val="1"/>
      <w:marLeft w:val="0"/>
      <w:marRight w:val="0"/>
      <w:marTop w:val="0"/>
      <w:marBottom w:val="0"/>
      <w:divBdr>
        <w:top w:val="none" w:sz="0" w:space="0" w:color="auto"/>
        <w:left w:val="none" w:sz="0" w:space="0" w:color="auto"/>
        <w:bottom w:val="none" w:sz="0" w:space="0" w:color="auto"/>
        <w:right w:val="none" w:sz="0" w:space="0" w:color="auto"/>
      </w:divBdr>
    </w:div>
    <w:div w:id="496267300">
      <w:bodyDiv w:val="1"/>
      <w:marLeft w:val="0"/>
      <w:marRight w:val="0"/>
      <w:marTop w:val="0"/>
      <w:marBottom w:val="0"/>
      <w:divBdr>
        <w:top w:val="none" w:sz="0" w:space="0" w:color="auto"/>
        <w:left w:val="none" w:sz="0" w:space="0" w:color="auto"/>
        <w:bottom w:val="none" w:sz="0" w:space="0" w:color="auto"/>
        <w:right w:val="none" w:sz="0" w:space="0" w:color="auto"/>
      </w:divBdr>
    </w:div>
    <w:div w:id="496306410">
      <w:bodyDiv w:val="1"/>
      <w:marLeft w:val="0"/>
      <w:marRight w:val="0"/>
      <w:marTop w:val="0"/>
      <w:marBottom w:val="0"/>
      <w:divBdr>
        <w:top w:val="none" w:sz="0" w:space="0" w:color="auto"/>
        <w:left w:val="none" w:sz="0" w:space="0" w:color="auto"/>
        <w:bottom w:val="none" w:sz="0" w:space="0" w:color="auto"/>
        <w:right w:val="none" w:sz="0" w:space="0" w:color="auto"/>
      </w:divBdr>
    </w:div>
    <w:div w:id="496464501">
      <w:bodyDiv w:val="1"/>
      <w:marLeft w:val="0"/>
      <w:marRight w:val="0"/>
      <w:marTop w:val="0"/>
      <w:marBottom w:val="0"/>
      <w:divBdr>
        <w:top w:val="none" w:sz="0" w:space="0" w:color="auto"/>
        <w:left w:val="none" w:sz="0" w:space="0" w:color="auto"/>
        <w:bottom w:val="none" w:sz="0" w:space="0" w:color="auto"/>
        <w:right w:val="none" w:sz="0" w:space="0" w:color="auto"/>
      </w:divBdr>
    </w:div>
    <w:div w:id="496575285">
      <w:bodyDiv w:val="1"/>
      <w:marLeft w:val="0"/>
      <w:marRight w:val="0"/>
      <w:marTop w:val="0"/>
      <w:marBottom w:val="0"/>
      <w:divBdr>
        <w:top w:val="none" w:sz="0" w:space="0" w:color="auto"/>
        <w:left w:val="none" w:sz="0" w:space="0" w:color="auto"/>
        <w:bottom w:val="none" w:sz="0" w:space="0" w:color="auto"/>
        <w:right w:val="none" w:sz="0" w:space="0" w:color="auto"/>
      </w:divBdr>
    </w:div>
    <w:div w:id="497159390">
      <w:bodyDiv w:val="1"/>
      <w:marLeft w:val="0"/>
      <w:marRight w:val="0"/>
      <w:marTop w:val="0"/>
      <w:marBottom w:val="0"/>
      <w:divBdr>
        <w:top w:val="none" w:sz="0" w:space="0" w:color="auto"/>
        <w:left w:val="none" w:sz="0" w:space="0" w:color="auto"/>
        <w:bottom w:val="none" w:sz="0" w:space="0" w:color="auto"/>
        <w:right w:val="none" w:sz="0" w:space="0" w:color="auto"/>
      </w:divBdr>
    </w:div>
    <w:div w:id="497381702">
      <w:bodyDiv w:val="1"/>
      <w:marLeft w:val="0"/>
      <w:marRight w:val="0"/>
      <w:marTop w:val="0"/>
      <w:marBottom w:val="0"/>
      <w:divBdr>
        <w:top w:val="none" w:sz="0" w:space="0" w:color="auto"/>
        <w:left w:val="none" w:sz="0" w:space="0" w:color="auto"/>
        <w:bottom w:val="none" w:sz="0" w:space="0" w:color="auto"/>
        <w:right w:val="none" w:sz="0" w:space="0" w:color="auto"/>
      </w:divBdr>
    </w:div>
    <w:div w:id="497574071">
      <w:bodyDiv w:val="1"/>
      <w:marLeft w:val="0"/>
      <w:marRight w:val="0"/>
      <w:marTop w:val="0"/>
      <w:marBottom w:val="0"/>
      <w:divBdr>
        <w:top w:val="none" w:sz="0" w:space="0" w:color="auto"/>
        <w:left w:val="none" w:sz="0" w:space="0" w:color="auto"/>
        <w:bottom w:val="none" w:sz="0" w:space="0" w:color="auto"/>
        <w:right w:val="none" w:sz="0" w:space="0" w:color="auto"/>
      </w:divBdr>
    </w:div>
    <w:div w:id="499851522">
      <w:bodyDiv w:val="1"/>
      <w:marLeft w:val="0"/>
      <w:marRight w:val="0"/>
      <w:marTop w:val="0"/>
      <w:marBottom w:val="0"/>
      <w:divBdr>
        <w:top w:val="none" w:sz="0" w:space="0" w:color="auto"/>
        <w:left w:val="none" w:sz="0" w:space="0" w:color="auto"/>
        <w:bottom w:val="none" w:sz="0" w:space="0" w:color="auto"/>
        <w:right w:val="none" w:sz="0" w:space="0" w:color="auto"/>
      </w:divBdr>
    </w:div>
    <w:div w:id="500043299">
      <w:bodyDiv w:val="1"/>
      <w:marLeft w:val="0"/>
      <w:marRight w:val="0"/>
      <w:marTop w:val="0"/>
      <w:marBottom w:val="0"/>
      <w:divBdr>
        <w:top w:val="none" w:sz="0" w:space="0" w:color="auto"/>
        <w:left w:val="none" w:sz="0" w:space="0" w:color="auto"/>
        <w:bottom w:val="none" w:sz="0" w:space="0" w:color="auto"/>
        <w:right w:val="none" w:sz="0" w:space="0" w:color="auto"/>
      </w:divBdr>
    </w:div>
    <w:div w:id="500320394">
      <w:bodyDiv w:val="1"/>
      <w:marLeft w:val="0"/>
      <w:marRight w:val="0"/>
      <w:marTop w:val="0"/>
      <w:marBottom w:val="0"/>
      <w:divBdr>
        <w:top w:val="none" w:sz="0" w:space="0" w:color="auto"/>
        <w:left w:val="none" w:sz="0" w:space="0" w:color="auto"/>
        <w:bottom w:val="none" w:sz="0" w:space="0" w:color="auto"/>
        <w:right w:val="none" w:sz="0" w:space="0" w:color="auto"/>
      </w:divBdr>
    </w:div>
    <w:div w:id="500392910">
      <w:bodyDiv w:val="1"/>
      <w:marLeft w:val="0"/>
      <w:marRight w:val="0"/>
      <w:marTop w:val="0"/>
      <w:marBottom w:val="0"/>
      <w:divBdr>
        <w:top w:val="none" w:sz="0" w:space="0" w:color="auto"/>
        <w:left w:val="none" w:sz="0" w:space="0" w:color="auto"/>
        <w:bottom w:val="none" w:sz="0" w:space="0" w:color="auto"/>
        <w:right w:val="none" w:sz="0" w:space="0" w:color="auto"/>
      </w:divBdr>
    </w:div>
    <w:div w:id="501629040">
      <w:bodyDiv w:val="1"/>
      <w:marLeft w:val="0"/>
      <w:marRight w:val="0"/>
      <w:marTop w:val="0"/>
      <w:marBottom w:val="0"/>
      <w:divBdr>
        <w:top w:val="none" w:sz="0" w:space="0" w:color="auto"/>
        <w:left w:val="none" w:sz="0" w:space="0" w:color="auto"/>
        <w:bottom w:val="none" w:sz="0" w:space="0" w:color="auto"/>
        <w:right w:val="none" w:sz="0" w:space="0" w:color="auto"/>
      </w:divBdr>
    </w:div>
    <w:div w:id="502160689">
      <w:bodyDiv w:val="1"/>
      <w:marLeft w:val="0"/>
      <w:marRight w:val="0"/>
      <w:marTop w:val="0"/>
      <w:marBottom w:val="0"/>
      <w:divBdr>
        <w:top w:val="none" w:sz="0" w:space="0" w:color="auto"/>
        <w:left w:val="none" w:sz="0" w:space="0" w:color="auto"/>
        <w:bottom w:val="none" w:sz="0" w:space="0" w:color="auto"/>
        <w:right w:val="none" w:sz="0" w:space="0" w:color="auto"/>
      </w:divBdr>
    </w:div>
    <w:div w:id="502429026">
      <w:bodyDiv w:val="1"/>
      <w:marLeft w:val="0"/>
      <w:marRight w:val="0"/>
      <w:marTop w:val="0"/>
      <w:marBottom w:val="0"/>
      <w:divBdr>
        <w:top w:val="none" w:sz="0" w:space="0" w:color="auto"/>
        <w:left w:val="none" w:sz="0" w:space="0" w:color="auto"/>
        <w:bottom w:val="none" w:sz="0" w:space="0" w:color="auto"/>
        <w:right w:val="none" w:sz="0" w:space="0" w:color="auto"/>
      </w:divBdr>
    </w:div>
    <w:div w:id="502670448">
      <w:bodyDiv w:val="1"/>
      <w:marLeft w:val="0"/>
      <w:marRight w:val="0"/>
      <w:marTop w:val="0"/>
      <w:marBottom w:val="0"/>
      <w:divBdr>
        <w:top w:val="none" w:sz="0" w:space="0" w:color="auto"/>
        <w:left w:val="none" w:sz="0" w:space="0" w:color="auto"/>
        <w:bottom w:val="none" w:sz="0" w:space="0" w:color="auto"/>
        <w:right w:val="none" w:sz="0" w:space="0" w:color="auto"/>
      </w:divBdr>
    </w:div>
    <w:div w:id="503209532">
      <w:bodyDiv w:val="1"/>
      <w:marLeft w:val="0"/>
      <w:marRight w:val="0"/>
      <w:marTop w:val="0"/>
      <w:marBottom w:val="0"/>
      <w:divBdr>
        <w:top w:val="none" w:sz="0" w:space="0" w:color="auto"/>
        <w:left w:val="none" w:sz="0" w:space="0" w:color="auto"/>
        <w:bottom w:val="none" w:sz="0" w:space="0" w:color="auto"/>
        <w:right w:val="none" w:sz="0" w:space="0" w:color="auto"/>
      </w:divBdr>
    </w:div>
    <w:div w:id="503521379">
      <w:bodyDiv w:val="1"/>
      <w:marLeft w:val="0"/>
      <w:marRight w:val="0"/>
      <w:marTop w:val="0"/>
      <w:marBottom w:val="0"/>
      <w:divBdr>
        <w:top w:val="none" w:sz="0" w:space="0" w:color="auto"/>
        <w:left w:val="none" w:sz="0" w:space="0" w:color="auto"/>
        <w:bottom w:val="none" w:sz="0" w:space="0" w:color="auto"/>
        <w:right w:val="none" w:sz="0" w:space="0" w:color="auto"/>
      </w:divBdr>
    </w:div>
    <w:div w:id="504252368">
      <w:bodyDiv w:val="1"/>
      <w:marLeft w:val="0"/>
      <w:marRight w:val="0"/>
      <w:marTop w:val="0"/>
      <w:marBottom w:val="0"/>
      <w:divBdr>
        <w:top w:val="none" w:sz="0" w:space="0" w:color="auto"/>
        <w:left w:val="none" w:sz="0" w:space="0" w:color="auto"/>
        <w:bottom w:val="none" w:sz="0" w:space="0" w:color="auto"/>
        <w:right w:val="none" w:sz="0" w:space="0" w:color="auto"/>
      </w:divBdr>
    </w:div>
    <w:div w:id="504590217">
      <w:bodyDiv w:val="1"/>
      <w:marLeft w:val="0"/>
      <w:marRight w:val="0"/>
      <w:marTop w:val="0"/>
      <w:marBottom w:val="0"/>
      <w:divBdr>
        <w:top w:val="none" w:sz="0" w:space="0" w:color="auto"/>
        <w:left w:val="none" w:sz="0" w:space="0" w:color="auto"/>
        <w:bottom w:val="none" w:sz="0" w:space="0" w:color="auto"/>
        <w:right w:val="none" w:sz="0" w:space="0" w:color="auto"/>
      </w:divBdr>
    </w:div>
    <w:div w:id="505049513">
      <w:bodyDiv w:val="1"/>
      <w:marLeft w:val="0"/>
      <w:marRight w:val="0"/>
      <w:marTop w:val="0"/>
      <w:marBottom w:val="0"/>
      <w:divBdr>
        <w:top w:val="none" w:sz="0" w:space="0" w:color="auto"/>
        <w:left w:val="none" w:sz="0" w:space="0" w:color="auto"/>
        <w:bottom w:val="none" w:sz="0" w:space="0" w:color="auto"/>
        <w:right w:val="none" w:sz="0" w:space="0" w:color="auto"/>
      </w:divBdr>
    </w:div>
    <w:div w:id="506016887">
      <w:bodyDiv w:val="1"/>
      <w:marLeft w:val="0"/>
      <w:marRight w:val="0"/>
      <w:marTop w:val="0"/>
      <w:marBottom w:val="0"/>
      <w:divBdr>
        <w:top w:val="none" w:sz="0" w:space="0" w:color="auto"/>
        <w:left w:val="none" w:sz="0" w:space="0" w:color="auto"/>
        <w:bottom w:val="none" w:sz="0" w:space="0" w:color="auto"/>
        <w:right w:val="none" w:sz="0" w:space="0" w:color="auto"/>
      </w:divBdr>
    </w:div>
    <w:div w:id="506020722">
      <w:bodyDiv w:val="1"/>
      <w:marLeft w:val="0"/>
      <w:marRight w:val="0"/>
      <w:marTop w:val="0"/>
      <w:marBottom w:val="0"/>
      <w:divBdr>
        <w:top w:val="none" w:sz="0" w:space="0" w:color="auto"/>
        <w:left w:val="none" w:sz="0" w:space="0" w:color="auto"/>
        <w:bottom w:val="none" w:sz="0" w:space="0" w:color="auto"/>
        <w:right w:val="none" w:sz="0" w:space="0" w:color="auto"/>
      </w:divBdr>
    </w:div>
    <w:div w:id="506099034">
      <w:bodyDiv w:val="1"/>
      <w:marLeft w:val="0"/>
      <w:marRight w:val="0"/>
      <w:marTop w:val="0"/>
      <w:marBottom w:val="0"/>
      <w:divBdr>
        <w:top w:val="none" w:sz="0" w:space="0" w:color="auto"/>
        <w:left w:val="none" w:sz="0" w:space="0" w:color="auto"/>
        <w:bottom w:val="none" w:sz="0" w:space="0" w:color="auto"/>
        <w:right w:val="none" w:sz="0" w:space="0" w:color="auto"/>
      </w:divBdr>
    </w:div>
    <w:div w:id="506942009">
      <w:bodyDiv w:val="1"/>
      <w:marLeft w:val="0"/>
      <w:marRight w:val="0"/>
      <w:marTop w:val="0"/>
      <w:marBottom w:val="0"/>
      <w:divBdr>
        <w:top w:val="none" w:sz="0" w:space="0" w:color="auto"/>
        <w:left w:val="none" w:sz="0" w:space="0" w:color="auto"/>
        <w:bottom w:val="none" w:sz="0" w:space="0" w:color="auto"/>
        <w:right w:val="none" w:sz="0" w:space="0" w:color="auto"/>
      </w:divBdr>
    </w:div>
    <w:div w:id="506943269">
      <w:bodyDiv w:val="1"/>
      <w:marLeft w:val="0"/>
      <w:marRight w:val="0"/>
      <w:marTop w:val="0"/>
      <w:marBottom w:val="0"/>
      <w:divBdr>
        <w:top w:val="none" w:sz="0" w:space="0" w:color="auto"/>
        <w:left w:val="none" w:sz="0" w:space="0" w:color="auto"/>
        <w:bottom w:val="none" w:sz="0" w:space="0" w:color="auto"/>
        <w:right w:val="none" w:sz="0" w:space="0" w:color="auto"/>
      </w:divBdr>
    </w:div>
    <w:div w:id="507064904">
      <w:bodyDiv w:val="1"/>
      <w:marLeft w:val="0"/>
      <w:marRight w:val="0"/>
      <w:marTop w:val="0"/>
      <w:marBottom w:val="0"/>
      <w:divBdr>
        <w:top w:val="none" w:sz="0" w:space="0" w:color="auto"/>
        <w:left w:val="none" w:sz="0" w:space="0" w:color="auto"/>
        <w:bottom w:val="none" w:sz="0" w:space="0" w:color="auto"/>
        <w:right w:val="none" w:sz="0" w:space="0" w:color="auto"/>
      </w:divBdr>
    </w:div>
    <w:div w:id="507477003">
      <w:bodyDiv w:val="1"/>
      <w:marLeft w:val="0"/>
      <w:marRight w:val="0"/>
      <w:marTop w:val="0"/>
      <w:marBottom w:val="0"/>
      <w:divBdr>
        <w:top w:val="none" w:sz="0" w:space="0" w:color="auto"/>
        <w:left w:val="none" w:sz="0" w:space="0" w:color="auto"/>
        <w:bottom w:val="none" w:sz="0" w:space="0" w:color="auto"/>
        <w:right w:val="none" w:sz="0" w:space="0" w:color="auto"/>
      </w:divBdr>
    </w:div>
    <w:div w:id="507603630">
      <w:bodyDiv w:val="1"/>
      <w:marLeft w:val="0"/>
      <w:marRight w:val="0"/>
      <w:marTop w:val="0"/>
      <w:marBottom w:val="0"/>
      <w:divBdr>
        <w:top w:val="none" w:sz="0" w:space="0" w:color="auto"/>
        <w:left w:val="none" w:sz="0" w:space="0" w:color="auto"/>
        <w:bottom w:val="none" w:sz="0" w:space="0" w:color="auto"/>
        <w:right w:val="none" w:sz="0" w:space="0" w:color="auto"/>
      </w:divBdr>
    </w:div>
    <w:div w:id="508562731">
      <w:bodyDiv w:val="1"/>
      <w:marLeft w:val="0"/>
      <w:marRight w:val="0"/>
      <w:marTop w:val="0"/>
      <w:marBottom w:val="0"/>
      <w:divBdr>
        <w:top w:val="none" w:sz="0" w:space="0" w:color="auto"/>
        <w:left w:val="none" w:sz="0" w:space="0" w:color="auto"/>
        <w:bottom w:val="none" w:sz="0" w:space="0" w:color="auto"/>
        <w:right w:val="none" w:sz="0" w:space="0" w:color="auto"/>
      </w:divBdr>
    </w:div>
    <w:div w:id="509220908">
      <w:bodyDiv w:val="1"/>
      <w:marLeft w:val="0"/>
      <w:marRight w:val="0"/>
      <w:marTop w:val="0"/>
      <w:marBottom w:val="0"/>
      <w:divBdr>
        <w:top w:val="none" w:sz="0" w:space="0" w:color="auto"/>
        <w:left w:val="none" w:sz="0" w:space="0" w:color="auto"/>
        <w:bottom w:val="none" w:sz="0" w:space="0" w:color="auto"/>
        <w:right w:val="none" w:sz="0" w:space="0" w:color="auto"/>
      </w:divBdr>
    </w:div>
    <w:div w:id="509225363">
      <w:bodyDiv w:val="1"/>
      <w:marLeft w:val="0"/>
      <w:marRight w:val="0"/>
      <w:marTop w:val="0"/>
      <w:marBottom w:val="0"/>
      <w:divBdr>
        <w:top w:val="none" w:sz="0" w:space="0" w:color="auto"/>
        <w:left w:val="none" w:sz="0" w:space="0" w:color="auto"/>
        <w:bottom w:val="none" w:sz="0" w:space="0" w:color="auto"/>
        <w:right w:val="none" w:sz="0" w:space="0" w:color="auto"/>
      </w:divBdr>
    </w:div>
    <w:div w:id="511073862">
      <w:bodyDiv w:val="1"/>
      <w:marLeft w:val="0"/>
      <w:marRight w:val="0"/>
      <w:marTop w:val="0"/>
      <w:marBottom w:val="0"/>
      <w:divBdr>
        <w:top w:val="none" w:sz="0" w:space="0" w:color="auto"/>
        <w:left w:val="none" w:sz="0" w:space="0" w:color="auto"/>
        <w:bottom w:val="none" w:sz="0" w:space="0" w:color="auto"/>
        <w:right w:val="none" w:sz="0" w:space="0" w:color="auto"/>
      </w:divBdr>
    </w:div>
    <w:div w:id="511915803">
      <w:bodyDiv w:val="1"/>
      <w:marLeft w:val="0"/>
      <w:marRight w:val="0"/>
      <w:marTop w:val="0"/>
      <w:marBottom w:val="0"/>
      <w:divBdr>
        <w:top w:val="none" w:sz="0" w:space="0" w:color="auto"/>
        <w:left w:val="none" w:sz="0" w:space="0" w:color="auto"/>
        <w:bottom w:val="none" w:sz="0" w:space="0" w:color="auto"/>
        <w:right w:val="none" w:sz="0" w:space="0" w:color="auto"/>
      </w:divBdr>
    </w:div>
    <w:div w:id="511921794">
      <w:bodyDiv w:val="1"/>
      <w:marLeft w:val="0"/>
      <w:marRight w:val="0"/>
      <w:marTop w:val="0"/>
      <w:marBottom w:val="0"/>
      <w:divBdr>
        <w:top w:val="none" w:sz="0" w:space="0" w:color="auto"/>
        <w:left w:val="none" w:sz="0" w:space="0" w:color="auto"/>
        <w:bottom w:val="none" w:sz="0" w:space="0" w:color="auto"/>
        <w:right w:val="none" w:sz="0" w:space="0" w:color="auto"/>
      </w:divBdr>
    </w:div>
    <w:div w:id="512181774">
      <w:bodyDiv w:val="1"/>
      <w:marLeft w:val="0"/>
      <w:marRight w:val="0"/>
      <w:marTop w:val="0"/>
      <w:marBottom w:val="0"/>
      <w:divBdr>
        <w:top w:val="none" w:sz="0" w:space="0" w:color="auto"/>
        <w:left w:val="none" w:sz="0" w:space="0" w:color="auto"/>
        <w:bottom w:val="none" w:sz="0" w:space="0" w:color="auto"/>
        <w:right w:val="none" w:sz="0" w:space="0" w:color="auto"/>
      </w:divBdr>
    </w:div>
    <w:div w:id="513343685">
      <w:bodyDiv w:val="1"/>
      <w:marLeft w:val="0"/>
      <w:marRight w:val="0"/>
      <w:marTop w:val="0"/>
      <w:marBottom w:val="0"/>
      <w:divBdr>
        <w:top w:val="none" w:sz="0" w:space="0" w:color="auto"/>
        <w:left w:val="none" w:sz="0" w:space="0" w:color="auto"/>
        <w:bottom w:val="none" w:sz="0" w:space="0" w:color="auto"/>
        <w:right w:val="none" w:sz="0" w:space="0" w:color="auto"/>
      </w:divBdr>
    </w:div>
    <w:div w:id="513417473">
      <w:bodyDiv w:val="1"/>
      <w:marLeft w:val="0"/>
      <w:marRight w:val="0"/>
      <w:marTop w:val="0"/>
      <w:marBottom w:val="0"/>
      <w:divBdr>
        <w:top w:val="none" w:sz="0" w:space="0" w:color="auto"/>
        <w:left w:val="none" w:sz="0" w:space="0" w:color="auto"/>
        <w:bottom w:val="none" w:sz="0" w:space="0" w:color="auto"/>
        <w:right w:val="none" w:sz="0" w:space="0" w:color="auto"/>
      </w:divBdr>
    </w:div>
    <w:div w:id="513568613">
      <w:bodyDiv w:val="1"/>
      <w:marLeft w:val="0"/>
      <w:marRight w:val="0"/>
      <w:marTop w:val="0"/>
      <w:marBottom w:val="0"/>
      <w:divBdr>
        <w:top w:val="none" w:sz="0" w:space="0" w:color="auto"/>
        <w:left w:val="none" w:sz="0" w:space="0" w:color="auto"/>
        <w:bottom w:val="none" w:sz="0" w:space="0" w:color="auto"/>
        <w:right w:val="none" w:sz="0" w:space="0" w:color="auto"/>
      </w:divBdr>
    </w:div>
    <w:div w:id="513762954">
      <w:bodyDiv w:val="1"/>
      <w:marLeft w:val="0"/>
      <w:marRight w:val="0"/>
      <w:marTop w:val="0"/>
      <w:marBottom w:val="0"/>
      <w:divBdr>
        <w:top w:val="none" w:sz="0" w:space="0" w:color="auto"/>
        <w:left w:val="none" w:sz="0" w:space="0" w:color="auto"/>
        <w:bottom w:val="none" w:sz="0" w:space="0" w:color="auto"/>
        <w:right w:val="none" w:sz="0" w:space="0" w:color="auto"/>
      </w:divBdr>
    </w:div>
    <w:div w:id="514468405">
      <w:bodyDiv w:val="1"/>
      <w:marLeft w:val="0"/>
      <w:marRight w:val="0"/>
      <w:marTop w:val="0"/>
      <w:marBottom w:val="0"/>
      <w:divBdr>
        <w:top w:val="none" w:sz="0" w:space="0" w:color="auto"/>
        <w:left w:val="none" w:sz="0" w:space="0" w:color="auto"/>
        <w:bottom w:val="none" w:sz="0" w:space="0" w:color="auto"/>
        <w:right w:val="none" w:sz="0" w:space="0" w:color="auto"/>
      </w:divBdr>
    </w:div>
    <w:div w:id="514661209">
      <w:bodyDiv w:val="1"/>
      <w:marLeft w:val="0"/>
      <w:marRight w:val="0"/>
      <w:marTop w:val="0"/>
      <w:marBottom w:val="0"/>
      <w:divBdr>
        <w:top w:val="none" w:sz="0" w:space="0" w:color="auto"/>
        <w:left w:val="none" w:sz="0" w:space="0" w:color="auto"/>
        <w:bottom w:val="none" w:sz="0" w:space="0" w:color="auto"/>
        <w:right w:val="none" w:sz="0" w:space="0" w:color="auto"/>
      </w:divBdr>
    </w:div>
    <w:div w:id="514880026">
      <w:bodyDiv w:val="1"/>
      <w:marLeft w:val="0"/>
      <w:marRight w:val="0"/>
      <w:marTop w:val="0"/>
      <w:marBottom w:val="0"/>
      <w:divBdr>
        <w:top w:val="none" w:sz="0" w:space="0" w:color="auto"/>
        <w:left w:val="none" w:sz="0" w:space="0" w:color="auto"/>
        <w:bottom w:val="none" w:sz="0" w:space="0" w:color="auto"/>
        <w:right w:val="none" w:sz="0" w:space="0" w:color="auto"/>
      </w:divBdr>
    </w:div>
    <w:div w:id="515265041">
      <w:bodyDiv w:val="1"/>
      <w:marLeft w:val="0"/>
      <w:marRight w:val="0"/>
      <w:marTop w:val="0"/>
      <w:marBottom w:val="0"/>
      <w:divBdr>
        <w:top w:val="none" w:sz="0" w:space="0" w:color="auto"/>
        <w:left w:val="none" w:sz="0" w:space="0" w:color="auto"/>
        <w:bottom w:val="none" w:sz="0" w:space="0" w:color="auto"/>
        <w:right w:val="none" w:sz="0" w:space="0" w:color="auto"/>
      </w:divBdr>
    </w:div>
    <w:div w:id="515273837">
      <w:bodyDiv w:val="1"/>
      <w:marLeft w:val="0"/>
      <w:marRight w:val="0"/>
      <w:marTop w:val="0"/>
      <w:marBottom w:val="0"/>
      <w:divBdr>
        <w:top w:val="none" w:sz="0" w:space="0" w:color="auto"/>
        <w:left w:val="none" w:sz="0" w:space="0" w:color="auto"/>
        <w:bottom w:val="none" w:sz="0" w:space="0" w:color="auto"/>
        <w:right w:val="none" w:sz="0" w:space="0" w:color="auto"/>
      </w:divBdr>
    </w:div>
    <w:div w:id="515274209">
      <w:bodyDiv w:val="1"/>
      <w:marLeft w:val="0"/>
      <w:marRight w:val="0"/>
      <w:marTop w:val="0"/>
      <w:marBottom w:val="0"/>
      <w:divBdr>
        <w:top w:val="none" w:sz="0" w:space="0" w:color="auto"/>
        <w:left w:val="none" w:sz="0" w:space="0" w:color="auto"/>
        <w:bottom w:val="none" w:sz="0" w:space="0" w:color="auto"/>
        <w:right w:val="none" w:sz="0" w:space="0" w:color="auto"/>
      </w:divBdr>
    </w:div>
    <w:div w:id="515391646">
      <w:bodyDiv w:val="1"/>
      <w:marLeft w:val="0"/>
      <w:marRight w:val="0"/>
      <w:marTop w:val="0"/>
      <w:marBottom w:val="0"/>
      <w:divBdr>
        <w:top w:val="none" w:sz="0" w:space="0" w:color="auto"/>
        <w:left w:val="none" w:sz="0" w:space="0" w:color="auto"/>
        <w:bottom w:val="none" w:sz="0" w:space="0" w:color="auto"/>
        <w:right w:val="none" w:sz="0" w:space="0" w:color="auto"/>
      </w:divBdr>
    </w:div>
    <w:div w:id="515392215">
      <w:bodyDiv w:val="1"/>
      <w:marLeft w:val="0"/>
      <w:marRight w:val="0"/>
      <w:marTop w:val="0"/>
      <w:marBottom w:val="0"/>
      <w:divBdr>
        <w:top w:val="none" w:sz="0" w:space="0" w:color="auto"/>
        <w:left w:val="none" w:sz="0" w:space="0" w:color="auto"/>
        <w:bottom w:val="none" w:sz="0" w:space="0" w:color="auto"/>
        <w:right w:val="none" w:sz="0" w:space="0" w:color="auto"/>
      </w:divBdr>
    </w:div>
    <w:div w:id="516507615">
      <w:bodyDiv w:val="1"/>
      <w:marLeft w:val="0"/>
      <w:marRight w:val="0"/>
      <w:marTop w:val="0"/>
      <w:marBottom w:val="0"/>
      <w:divBdr>
        <w:top w:val="none" w:sz="0" w:space="0" w:color="auto"/>
        <w:left w:val="none" w:sz="0" w:space="0" w:color="auto"/>
        <w:bottom w:val="none" w:sz="0" w:space="0" w:color="auto"/>
        <w:right w:val="none" w:sz="0" w:space="0" w:color="auto"/>
      </w:divBdr>
    </w:div>
    <w:div w:id="516965749">
      <w:bodyDiv w:val="1"/>
      <w:marLeft w:val="0"/>
      <w:marRight w:val="0"/>
      <w:marTop w:val="0"/>
      <w:marBottom w:val="0"/>
      <w:divBdr>
        <w:top w:val="none" w:sz="0" w:space="0" w:color="auto"/>
        <w:left w:val="none" w:sz="0" w:space="0" w:color="auto"/>
        <w:bottom w:val="none" w:sz="0" w:space="0" w:color="auto"/>
        <w:right w:val="none" w:sz="0" w:space="0" w:color="auto"/>
      </w:divBdr>
    </w:div>
    <w:div w:id="517160784">
      <w:bodyDiv w:val="1"/>
      <w:marLeft w:val="0"/>
      <w:marRight w:val="0"/>
      <w:marTop w:val="0"/>
      <w:marBottom w:val="0"/>
      <w:divBdr>
        <w:top w:val="none" w:sz="0" w:space="0" w:color="auto"/>
        <w:left w:val="none" w:sz="0" w:space="0" w:color="auto"/>
        <w:bottom w:val="none" w:sz="0" w:space="0" w:color="auto"/>
        <w:right w:val="none" w:sz="0" w:space="0" w:color="auto"/>
      </w:divBdr>
    </w:div>
    <w:div w:id="517276889">
      <w:bodyDiv w:val="1"/>
      <w:marLeft w:val="0"/>
      <w:marRight w:val="0"/>
      <w:marTop w:val="0"/>
      <w:marBottom w:val="0"/>
      <w:divBdr>
        <w:top w:val="none" w:sz="0" w:space="0" w:color="auto"/>
        <w:left w:val="none" w:sz="0" w:space="0" w:color="auto"/>
        <w:bottom w:val="none" w:sz="0" w:space="0" w:color="auto"/>
        <w:right w:val="none" w:sz="0" w:space="0" w:color="auto"/>
      </w:divBdr>
    </w:div>
    <w:div w:id="518082992">
      <w:bodyDiv w:val="1"/>
      <w:marLeft w:val="0"/>
      <w:marRight w:val="0"/>
      <w:marTop w:val="0"/>
      <w:marBottom w:val="0"/>
      <w:divBdr>
        <w:top w:val="none" w:sz="0" w:space="0" w:color="auto"/>
        <w:left w:val="none" w:sz="0" w:space="0" w:color="auto"/>
        <w:bottom w:val="none" w:sz="0" w:space="0" w:color="auto"/>
        <w:right w:val="none" w:sz="0" w:space="0" w:color="auto"/>
      </w:divBdr>
    </w:div>
    <w:div w:id="518083798">
      <w:bodyDiv w:val="1"/>
      <w:marLeft w:val="0"/>
      <w:marRight w:val="0"/>
      <w:marTop w:val="0"/>
      <w:marBottom w:val="0"/>
      <w:divBdr>
        <w:top w:val="none" w:sz="0" w:space="0" w:color="auto"/>
        <w:left w:val="none" w:sz="0" w:space="0" w:color="auto"/>
        <w:bottom w:val="none" w:sz="0" w:space="0" w:color="auto"/>
        <w:right w:val="none" w:sz="0" w:space="0" w:color="auto"/>
      </w:divBdr>
    </w:div>
    <w:div w:id="518273916">
      <w:bodyDiv w:val="1"/>
      <w:marLeft w:val="0"/>
      <w:marRight w:val="0"/>
      <w:marTop w:val="0"/>
      <w:marBottom w:val="0"/>
      <w:divBdr>
        <w:top w:val="none" w:sz="0" w:space="0" w:color="auto"/>
        <w:left w:val="none" w:sz="0" w:space="0" w:color="auto"/>
        <w:bottom w:val="none" w:sz="0" w:space="0" w:color="auto"/>
        <w:right w:val="none" w:sz="0" w:space="0" w:color="auto"/>
      </w:divBdr>
    </w:div>
    <w:div w:id="518279992">
      <w:bodyDiv w:val="1"/>
      <w:marLeft w:val="0"/>
      <w:marRight w:val="0"/>
      <w:marTop w:val="0"/>
      <w:marBottom w:val="0"/>
      <w:divBdr>
        <w:top w:val="none" w:sz="0" w:space="0" w:color="auto"/>
        <w:left w:val="none" w:sz="0" w:space="0" w:color="auto"/>
        <w:bottom w:val="none" w:sz="0" w:space="0" w:color="auto"/>
        <w:right w:val="none" w:sz="0" w:space="0" w:color="auto"/>
      </w:divBdr>
    </w:div>
    <w:div w:id="518466152">
      <w:bodyDiv w:val="1"/>
      <w:marLeft w:val="0"/>
      <w:marRight w:val="0"/>
      <w:marTop w:val="0"/>
      <w:marBottom w:val="0"/>
      <w:divBdr>
        <w:top w:val="none" w:sz="0" w:space="0" w:color="auto"/>
        <w:left w:val="none" w:sz="0" w:space="0" w:color="auto"/>
        <w:bottom w:val="none" w:sz="0" w:space="0" w:color="auto"/>
        <w:right w:val="none" w:sz="0" w:space="0" w:color="auto"/>
      </w:divBdr>
    </w:div>
    <w:div w:id="518741651">
      <w:bodyDiv w:val="1"/>
      <w:marLeft w:val="0"/>
      <w:marRight w:val="0"/>
      <w:marTop w:val="0"/>
      <w:marBottom w:val="0"/>
      <w:divBdr>
        <w:top w:val="none" w:sz="0" w:space="0" w:color="auto"/>
        <w:left w:val="none" w:sz="0" w:space="0" w:color="auto"/>
        <w:bottom w:val="none" w:sz="0" w:space="0" w:color="auto"/>
        <w:right w:val="none" w:sz="0" w:space="0" w:color="auto"/>
      </w:divBdr>
    </w:div>
    <w:div w:id="519322534">
      <w:bodyDiv w:val="1"/>
      <w:marLeft w:val="0"/>
      <w:marRight w:val="0"/>
      <w:marTop w:val="0"/>
      <w:marBottom w:val="0"/>
      <w:divBdr>
        <w:top w:val="none" w:sz="0" w:space="0" w:color="auto"/>
        <w:left w:val="none" w:sz="0" w:space="0" w:color="auto"/>
        <w:bottom w:val="none" w:sz="0" w:space="0" w:color="auto"/>
        <w:right w:val="none" w:sz="0" w:space="0" w:color="auto"/>
      </w:divBdr>
    </w:div>
    <w:div w:id="520048526">
      <w:bodyDiv w:val="1"/>
      <w:marLeft w:val="0"/>
      <w:marRight w:val="0"/>
      <w:marTop w:val="0"/>
      <w:marBottom w:val="0"/>
      <w:divBdr>
        <w:top w:val="none" w:sz="0" w:space="0" w:color="auto"/>
        <w:left w:val="none" w:sz="0" w:space="0" w:color="auto"/>
        <w:bottom w:val="none" w:sz="0" w:space="0" w:color="auto"/>
        <w:right w:val="none" w:sz="0" w:space="0" w:color="auto"/>
      </w:divBdr>
    </w:div>
    <w:div w:id="520626091">
      <w:bodyDiv w:val="1"/>
      <w:marLeft w:val="0"/>
      <w:marRight w:val="0"/>
      <w:marTop w:val="0"/>
      <w:marBottom w:val="0"/>
      <w:divBdr>
        <w:top w:val="none" w:sz="0" w:space="0" w:color="auto"/>
        <w:left w:val="none" w:sz="0" w:space="0" w:color="auto"/>
        <w:bottom w:val="none" w:sz="0" w:space="0" w:color="auto"/>
        <w:right w:val="none" w:sz="0" w:space="0" w:color="auto"/>
      </w:divBdr>
    </w:div>
    <w:div w:id="520633000">
      <w:bodyDiv w:val="1"/>
      <w:marLeft w:val="0"/>
      <w:marRight w:val="0"/>
      <w:marTop w:val="0"/>
      <w:marBottom w:val="0"/>
      <w:divBdr>
        <w:top w:val="none" w:sz="0" w:space="0" w:color="auto"/>
        <w:left w:val="none" w:sz="0" w:space="0" w:color="auto"/>
        <w:bottom w:val="none" w:sz="0" w:space="0" w:color="auto"/>
        <w:right w:val="none" w:sz="0" w:space="0" w:color="auto"/>
      </w:divBdr>
    </w:div>
    <w:div w:id="520778537">
      <w:bodyDiv w:val="1"/>
      <w:marLeft w:val="0"/>
      <w:marRight w:val="0"/>
      <w:marTop w:val="0"/>
      <w:marBottom w:val="0"/>
      <w:divBdr>
        <w:top w:val="none" w:sz="0" w:space="0" w:color="auto"/>
        <w:left w:val="none" w:sz="0" w:space="0" w:color="auto"/>
        <w:bottom w:val="none" w:sz="0" w:space="0" w:color="auto"/>
        <w:right w:val="none" w:sz="0" w:space="0" w:color="auto"/>
      </w:divBdr>
    </w:div>
    <w:div w:id="520977018">
      <w:bodyDiv w:val="1"/>
      <w:marLeft w:val="0"/>
      <w:marRight w:val="0"/>
      <w:marTop w:val="0"/>
      <w:marBottom w:val="0"/>
      <w:divBdr>
        <w:top w:val="none" w:sz="0" w:space="0" w:color="auto"/>
        <w:left w:val="none" w:sz="0" w:space="0" w:color="auto"/>
        <w:bottom w:val="none" w:sz="0" w:space="0" w:color="auto"/>
        <w:right w:val="none" w:sz="0" w:space="0" w:color="auto"/>
      </w:divBdr>
    </w:div>
    <w:div w:id="520977216">
      <w:bodyDiv w:val="1"/>
      <w:marLeft w:val="0"/>
      <w:marRight w:val="0"/>
      <w:marTop w:val="0"/>
      <w:marBottom w:val="0"/>
      <w:divBdr>
        <w:top w:val="none" w:sz="0" w:space="0" w:color="auto"/>
        <w:left w:val="none" w:sz="0" w:space="0" w:color="auto"/>
        <w:bottom w:val="none" w:sz="0" w:space="0" w:color="auto"/>
        <w:right w:val="none" w:sz="0" w:space="0" w:color="auto"/>
      </w:divBdr>
    </w:div>
    <w:div w:id="521750261">
      <w:bodyDiv w:val="1"/>
      <w:marLeft w:val="0"/>
      <w:marRight w:val="0"/>
      <w:marTop w:val="0"/>
      <w:marBottom w:val="0"/>
      <w:divBdr>
        <w:top w:val="none" w:sz="0" w:space="0" w:color="auto"/>
        <w:left w:val="none" w:sz="0" w:space="0" w:color="auto"/>
        <w:bottom w:val="none" w:sz="0" w:space="0" w:color="auto"/>
        <w:right w:val="none" w:sz="0" w:space="0" w:color="auto"/>
      </w:divBdr>
    </w:div>
    <w:div w:id="522016448">
      <w:bodyDiv w:val="1"/>
      <w:marLeft w:val="0"/>
      <w:marRight w:val="0"/>
      <w:marTop w:val="0"/>
      <w:marBottom w:val="0"/>
      <w:divBdr>
        <w:top w:val="none" w:sz="0" w:space="0" w:color="auto"/>
        <w:left w:val="none" w:sz="0" w:space="0" w:color="auto"/>
        <w:bottom w:val="none" w:sz="0" w:space="0" w:color="auto"/>
        <w:right w:val="none" w:sz="0" w:space="0" w:color="auto"/>
      </w:divBdr>
    </w:div>
    <w:div w:id="522129505">
      <w:bodyDiv w:val="1"/>
      <w:marLeft w:val="0"/>
      <w:marRight w:val="0"/>
      <w:marTop w:val="0"/>
      <w:marBottom w:val="0"/>
      <w:divBdr>
        <w:top w:val="none" w:sz="0" w:space="0" w:color="auto"/>
        <w:left w:val="none" w:sz="0" w:space="0" w:color="auto"/>
        <w:bottom w:val="none" w:sz="0" w:space="0" w:color="auto"/>
        <w:right w:val="none" w:sz="0" w:space="0" w:color="auto"/>
      </w:divBdr>
    </w:div>
    <w:div w:id="522137224">
      <w:bodyDiv w:val="1"/>
      <w:marLeft w:val="0"/>
      <w:marRight w:val="0"/>
      <w:marTop w:val="0"/>
      <w:marBottom w:val="0"/>
      <w:divBdr>
        <w:top w:val="none" w:sz="0" w:space="0" w:color="auto"/>
        <w:left w:val="none" w:sz="0" w:space="0" w:color="auto"/>
        <w:bottom w:val="none" w:sz="0" w:space="0" w:color="auto"/>
        <w:right w:val="none" w:sz="0" w:space="0" w:color="auto"/>
      </w:divBdr>
    </w:div>
    <w:div w:id="522519221">
      <w:bodyDiv w:val="1"/>
      <w:marLeft w:val="0"/>
      <w:marRight w:val="0"/>
      <w:marTop w:val="0"/>
      <w:marBottom w:val="0"/>
      <w:divBdr>
        <w:top w:val="none" w:sz="0" w:space="0" w:color="auto"/>
        <w:left w:val="none" w:sz="0" w:space="0" w:color="auto"/>
        <w:bottom w:val="none" w:sz="0" w:space="0" w:color="auto"/>
        <w:right w:val="none" w:sz="0" w:space="0" w:color="auto"/>
      </w:divBdr>
    </w:div>
    <w:div w:id="522521414">
      <w:bodyDiv w:val="1"/>
      <w:marLeft w:val="0"/>
      <w:marRight w:val="0"/>
      <w:marTop w:val="0"/>
      <w:marBottom w:val="0"/>
      <w:divBdr>
        <w:top w:val="none" w:sz="0" w:space="0" w:color="auto"/>
        <w:left w:val="none" w:sz="0" w:space="0" w:color="auto"/>
        <w:bottom w:val="none" w:sz="0" w:space="0" w:color="auto"/>
        <w:right w:val="none" w:sz="0" w:space="0" w:color="auto"/>
      </w:divBdr>
    </w:div>
    <w:div w:id="522861263">
      <w:bodyDiv w:val="1"/>
      <w:marLeft w:val="0"/>
      <w:marRight w:val="0"/>
      <w:marTop w:val="0"/>
      <w:marBottom w:val="0"/>
      <w:divBdr>
        <w:top w:val="none" w:sz="0" w:space="0" w:color="auto"/>
        <w:left w:val="none" w:sz="0" w:space="0" w:color="auto"/>
        <w:bottom w:val="none" w:sz="0" w:space="0" w:color="auto"/>
        <w:right w:val="none" w:sz="0" w:space="0" w:color="auto"/>
      </w:divBdr>
    </w:div>
    <w:div w:id="523057515">
      <w:bodyDiv w:val="1"/>
      <w:marLeft w:val="0"/>
      <w:marRight w:val="0"/>
      <w:marTop w:val="0"/>
      <w:marBottom w:val="0"/>
      <w:divBdr>
        <w:top w:val="none" w:sz="0" w:space="0" w:color="auto"/>
        <w:left w:val="none" w:sz="0" w:space="0" w:color="auto"/>
        <w:bottom w:val="none" w:sz="0" w:space="0" w:color="auto"/>
        <w:right w:val="none" w:sz="0" w:space="0" w:color="auto"/>
      </w:divBdr>
    </w:div>
    <w:div w:id="523635564">
      <w:bodyDiv w:val="1"/>
      <w:marLeft w:val="0"/>
      <w:marRight w:val="0"/>
      <w:marTop w:val="0"/>
      <w:marBottom w:val="0"/>
      <w:divBdr>
        <w:top w:val="none" w:sz="0" w:space="0" w:color="auto"/>
        <w:left w:val="none" w:sz="0" w:space="0" w:color="auto"/>
        <w:bottom w:val="none" w:sz="0" w:space="0" w:color="auto"/>
        <w:right w:val="none" w:sz="0" w:space="0" w:color="auto"/>
      </w:divBdr>
    </w:div>
    <w:div w:id="524289719">
      <w:bodyDiv w:val="1"/>
      <w:marLeft w:val="0"/>
      <w:marRight w:val="0"/>
      <w:marTop w:val="0"/>
      <w:marBottom w:val="0"/>
      <w:divBdr>
        <w:top w:val="none" w:sz="0" w:space="0" w:color="auto"/>
        <w:left w:val="none" w:sz="0" w:space="0" w:color="auto"/>
        <w:bottom w:val="none" w:sz="0" w:space="0" w:color="auto"/>
        <w:right w:val="none" w:sz="0" w:space="0" w:color="auto"/>
      </w:divBdr>
    </w:div>
    <w:div w:id="524368549">
      <w:bodyDiv w:val="1"/>
      <w:marLeft w:val="0"/>
      <w:marRight w:val="0"/>
      <w:marTop w:val="0"/>
      <w:marBottom w:val="0"/>
      <w:divBdr>
        <w:top w:val="none" w:sz="0" w:space="0" w:color="auto"/>
        <w:left w:val="none" w:sz="0" w:space="0" w:color="auto"/>
        <w:bottom w:val="none" w:sz="0" w:space="0" w:color="auto"/>
        <w:right w:val="none" w:sz="0" w:space="0" w:color="auto"/>
      </w:divBdr>
    </w:div>
    <w:div w:id="524516297">
      <w:bodyDiv w:val="1"/>
      <w:marLeft w:val="0"/>
      <w:marRight w:val="0"/>
      <w:marTop w:val="0"/>
      <w:marBottom w:val="0"/>
      <w:divBdr>
        <w:top w:val="none" w:sz="0" w:space="0" w:color="auto"/>
        <w:left w:val="none" w:sz="0" w:space="0" w:color="auto"/>
        <w:bottom w:val="none" w:sz="0" w:space="0" w:color="auto"/>
        <w:right w:val="none" w:sz="0" w:space="0" w:color="auto"/>
      </w:divBdr>
    </w:div>
    <w:div w:id="524902904">
      <w:bodyDiv w:val="1"/>
      <w:marLeft w:val="0"/>
      <w:marRight w:val="0"/>
      <w:marTop w:val="0"/>
      <w:marBottom w:val="0"/>
      <w:divBdr>
        <w:top w:val="none" w:sz="0" w:space="0" w:color="auto"/>
        <w:left w:val="none" w:sz="0" w:space="0" w:color="auto"/>
        <w:bottom w:val="none" w:sz="0" w:space="0" w:color="auto"/>
        <w:right w:val="none" w:sz="0" w:space="0" w:color="auto"/>
      </w:divBdr>
    </w:div>
    <w:div w:id="525026656">
      <w:bodyDiv w:val="1"/>
      <w:marLeft w:val="0"/>
      <w:marRight w:val="0"/>
      <w:marTop w:val="0"/>
      <w:marBottom w:val="0"/>
      <w:divBdr>
        <w:top w:val="none" w:sz="0" w:space="0" w:color="auto"/>
        <w:left w:val="none" w:sz="0" w:space="0" w:color="auto"/>
        <w:bottom w:val="none" w:sz="0" w:space="0" w:color="auto"/>
        <w:right w:val="none" w:sz="0" w:space="0" w:color="auto"/>
      </w:divBdr>
    </w:div>
    <w:div w:id="525095525">
      <w:bodyDiv w:val="1"/>
      <w:marLeft w:val="0"/>
      <w:marRight w:val="0"/>
      <w:marTop w:val="0"/>
      <w:marBottom w:val="0"/>
      <w:divBdr>
        <w:top w:val="none" w:sz="0" w:space="0" w:color="auto"/>
        <w:left w:val="none" w:sz="0" w:space="0" w:color="auto"/>
        <w:bottom w:val="none" w:sz="0" w:space="0" w:color="auto"/>
        <w:right w:val="none" w:sz="0" w:space="0" w:color="auto"/>
      </w:divBdr>
    </w:div>
    <w:div w:id="525169016">
      <w:bodyDiv w:val="1"/>
      <w:marLeft w:val="0"/>
      <w:marRight w:val="0"/>
      <w:marTop w:val="0"/>
      <w:marBottom w:val="0"/>
      <w:divBdr>
        <w:top w:val="none" w:sz="0" w:space="0" w:color="auto"/>
        <w:left w:val="none" w:sz="0" w:space="0" w:color="auto"/>
        <w:bottom w:val="none" w:sz="0" w:space="0" w:color="auto"/>
        <w:right w:val="none" w:sz="0" w:space="0" w:color="auto"/>
      </w:divBdr>
    </w:div>
    <w:div w:id="525482982">
      <w:bodyDiv w:val="1"/>
      <w:marLeft w:val="0"/>
      <w:marRight w:val="0"/>
      <w:marTop w:val="0"/>
      <w:marBottom w:val="0"/>
      <w:divBdr>
        <w:top w:val="none" w:sz="0" w:space="0" w:color="auto"/>
        <w:left w:val="none" w:sz="0" w:space="0" w:color="auto"/>
        <w:bottom w:val="none" w:sz="0" w:space="0" w:color="auto"/>
        <w:right w:val="none" w:sz="0" w:space="0" w:color="auto"/>
      </w:divBdr>
    </w:div>
    <w:div w:id="526140206">
      <w:bodyDiv w:val="1"/>
      <w:marLeft w:val="0"/>
      <w:marRight w:val="0"/>
      <w:marTop w:val="0"/>
      <w:marBottom w:val="0"/>
      <w:divBdr>
        <w:top w:val="none" w:sz="0" w:space="0" w:color="auto"/>
        <w:left w:val="none" w:sz="0" w:space="0" w:color="auto"/>
        <w:bottom w:val="none" w:sz="0" w:space="0" w:color="auto"/>
        <w:right w:val="none" w:sz="0" w:space="0" w:color="auto"/>
      </w:divBdr>
    </w:div>
    <w:div w:id="526212245">
      <w:bodyDiv w:val="1"/>
      <w:marLeft w:val="0"/>
      <w:marRight w:val="0"/>
      <w:marTop w:val="0"/>
      <w:marBottom w:val="0"/>
      <w:divBdr>
        <w:top w:val="none" w:sz="0" w:space="0" w:color="auto"/>
        <w:left w:val="none" w:sz="0" w:space="0" w:color="auto"/>
        <w:bottom w:val="none" w:sz="0" w:space="0" w:color="auto"/>
        <w:right w:val="none" w:sz="0" w:space="0" w:color="auto"/>
      </w:divBdr>
    </w:div>
    <w:div w:id="526794991">
      <w:bodyDiv w:val="1"/>
      <w:marLeft w:val="0"/>
      <w:marRight w:val="0"/>
      <w:marTop w:val="0"/>
      <w:marBottom w:val="0"/>
      <w:divBdr>
        <w:top w:val="none" w:sz="0" w:space="0" w:color="auto"/>
        <w:left w:val="none" w:sz="0" w:space="0" w:color="auto"/>
        <w:bottom w:val="none" w:sz="0" w:space="0" w:color="auto"/>
        <w:right w:val="none" w:sz="0" w:space="0" w:color="auto"/>
      </w:divBdr>
    </w:div>
    <w:div w:id="527138466">
      <w:bodyDiv w:val="1"/>
      <w:marLeft w:val="0"/>
      <w:marRight w:val="0"/>
      <w:marTop w:val="0"/>
      <w:marBottom w:val="0"/>
      <w:divBdr>
        <w:top w:val="none" w:sz="0" w:space="0" w:color="auto"/>
        <w:left w:val="none" w:sz="0" w:space="0" w:color="auto"/>
        <w:bottom w:val="none" w:sz="0" w:space="0" w:color="auto"/>
        <w:right w:val="none" w:sz="0" w:space="0" w:color="auto"/>
      </w:divBdr>
    </w:div>
    <w:div w:id="527331958">
      <w:bodyDiv w:val="1"/>
      <w:marLeft w:val="0"/>
      <w:marRight w:val="0"/>
      <w:marTop w:val="0"/>
      <w:marBottom w:val="0"/>
      <w:divBdr>
        <w:top w:val="none" w:sz="0" w:space="0" w:color="auto"/>
        <w:left w:val="none" w:sz="0" w:space="0" w:color="auto"/>
        <w:bottom w:val="none" w:sz="0" w:space="0" w:color="auto"/>
        <w:right w:val="none" w:sz="0" w:space="0" w:color="auto"/>
      </w:divBdr>
    </w:div>
    <w:div w:id="527569016">
      <w:bodyDiv w:val="1"/>
      <w:marLeft w:val="0"/>
      <w:marRight w:val="0"/>
      <w:marTop w:val="0"/>
      <w:marBottom w:val="0"/>
      <w:divBdr>
        <w:top w:val="none" w:sz="0" w:space="0" w:color="auto"/>
        <w:left w:val="none" w:sz="0" w:space="0" w:color="auto"/>
        <w:bottom w:val="none" w:sz="0" w:space="0" w:color="auto"/>
        <w:right w:val="none" w:sz="0" w:space="0" w:color="auto"/>
      </w:divBdr>
    </w:div>
    <w:div w:id="527642908">
      <w:bodyDiv w:val="1"/>
      <w:marLeft w:val="0"/>
      <w:marRight w:val="0"/>
      <w:marTop w:val="0"/>
      <w:marBottom w:val="0"/>
      <w:divBdr>
        <w:top w:val="none" w:sz="0" w:space="0" w:color="auto"/>
        <w:left w:val="none" w:sz="0" w:space="0" w:color="auto"/>
        <w:bottom w:val="none" w:sz="0" w:space="0" w:color="auto"/>
        <w:right w:val="none" w:sz="0" w:space="0" w:color="auto"/>
      </w:divBdr>
    </w:div>
    <w:div w:id="527718302">
      <w:bodyDiv w:val="1"/>
      <w:marLeft w:val="0"/>
      <w:marRight w:val="0"/>
      <w:marTop w:val="0"/>
      <w:marBottom w:val="0"/>
      <w:divBdr>
        <w:top w:val="none" w:sz="0" w:space="0" w:color="auto"/>
        <w:left w:val="none" w:sz="0" w:space="0" w:color="auto"/>
        <w:bottom w:val="none" w:sz="0" w:space="0" w:color="auto"/>
        <w:right w:val="none" w:sz="0" w:space="0" w:color="auto"/>
      </w:divBdr>
    </w:div>
    <w:div w:id="527764451">
      <w:bodyDiv w:val="1"/>
      <w:marLeft w:val="0"/>
      <w:marRight w:val="0"/>
      <w:marTop w:val="0"/>
      <w:marBottom w:val="0"/>
      <w:divBdr>
        <w:top w:val="none" w:sz="0" w:space="0" w:color="auto"/>
        <w:left w:val="none" w:sz="0" w:space="0" w:color="auto"/>
        <w:bottom w:val="none" w:sz="0" w:space="0" w:color="auto"/>
        <w:right w:val="none" w:sz="0" w:space="0" w:color="auto"/>
      </w:divBdr>
    </w:div>
    <w:div w:id="528106201">
      <w:bodyDiv w:val="1"/>
      <w:marLeft w:val="0"/>
      <w:marRight w:val="0"/>
      <w:marTop w:val="0"/>
      <w:marBottom w:val="0"/>
      <w:divBdr>
        <w:top w:val="none" w:sz="0" w:space="0" w:color="auto"/>
        <w:left w:val="none" w:sz="0" w:space="0" w:color="auto"/>
        <w:bottom w:val="none" w:sz="0" w:space="0" w:color="auto"/>
        <w:right w:val="none" w:sz="0" w:space="0" w:color="auto"/>
      </w:divBdr>
    </w:div>
    <w:div w:id="528296041">
      <w:bodyDiv w:val="1"/>
      <w:marLeft w:val="0"/>
      <w:marRight w:val="0"/>
      <w:marTop w:val="0"/>
      <w:marBottom w:val="0"/>
      <w:divBdr>
        <w:top w:val="none" w:sz="0" w:space="0" w:color="auto"/>
        <w:left w:val="none" w:sz="0" w:space="0" w:color="auto"/>
        <w:bottom w:val="none" w:sz="0" w:space="0" w:color="auto"/>
        <w:right w:val="none" w:sz="0" w:space="0" w:color="auto"/>
      </w:divBdr>
    </w:div>
    <w:div w:id="528877894">
      <w:bodyDiv w:val="1"/>
      <w:marLeft w:val="0"/>
      <w:marRight w:val="0"/>
      <w:marTop w:val="0"/>
      <w:marBottom w:val="0"/>
      <w:divBdr>
        <w:top w:val="none" w:sz="0" w:space="0" w:color="auto"/>
        <w:left w:val="none" w:sz="0" w:space="0" w:color="auto"/>
        <w:bottom w:val="none" w:sz="0" w:space="0" w:color="auto"/>
        <w:right w:val="none" w:sz="0" w:space="0" w:color="auto"/>
      </w:divBdr>
    </w:div>
    <w:div w:id="529144335">
      <w:bodyDiv w:val="1"/>
      <w:marLeft w:val="0"/>
      <w:marRight w:val="0"/>
      <w:marTop w:val="0"/>
      <w:marBottom w:val="0"/>
      <w:divBdr>
        <w:top w:val="none" w:sz="0" w:space="0" w:color="auto"/>
        <w:left w:val="none" w:sz="0" w:space="0" w:color="auto"/>
        <w:bottom w:val="none" w:sz="0" w:space="0" w:color="auto"/>
        <w:right w:val="none" w:sz="0" w:space="0" w:color="auto"/>
      </w:divBdr>
    </w:div>
    <w:div w:id="529269915">
      <w:bodyDiv w:val="1"/>
      <w:marLeft w:val="0"/>
      <w:marRight w:val="0"/>
      <w:marTop w:val="0"/>
      <w:marBottom w:val="0"/>
      <w:divBdr>
        <w:top w:val="none" w:sz="0" w:space="0" w:color="auto"/>
        <w:left w:val="none" w:sz="0" w:space="0" w:color="auto"/>
        <w:bottom w:val="none" w:sz="0" w:space="0" w:color="auto"/>
        <w:right w:val="none" w:sz="0" w:space="0" w:color="auto"/>
      </w:divBdr>
    </w:div>
    <w:div w:id="529298224">
      <w:bodyDiv w:val="1"/>
      <w:marLeft w:val="0"/>
      <w:marRight w:val="0"/>
      <w:marTop w:val="0"/>
      <w:marBottom w:val="0"/>
      <w:divBdr>
        <w:top w:val="none" w:sz="0" w:space="0" w:color="auto"/>
        <w:left w:val="none" w:sz="0" w:space="0" w:color="auto"/>
        <w:bottom w:val="none" w:sz="0" w:space="0" w:color="auto"/>
        <w:right w:val="none" w:sz="0" w:space="0" w:color="auto"/>
      </w:divBdr>
    </w:div>
    <w:div w:id="529338444">
      <w:bodyDiv w:val="1"/>
      <w:marLeft w:val="0"/>
      <w:marRight w:val="0"/>
      <w:marTop w:val="0"/>
      <w:marBottom w:val="0"/>
      <w:divBdr>
        <w:top w:val="none" w:sz="0" w:space="0" w:color="auto"/>
        <w:left w:val="none" w:sz="0" w:space="0" w:color="auto"/>
        <w:bottom w:val="none" w:sz="0" w:space="0" w:color="auto"/>
        <w:right w:val="none" w:sz="0" w:space="0" w:color="auto"/>
      </w:divBdr>
    </w:div>
    <w:div w:id="529345820">
      <w:bodyDiv w:val="1"/>
      <w:marLeft w:val="0"/>
      <w:marRight w:val="0"/>
      <w:marTop w:val="0"/>
      <w:marBottom w:val="0"/>
      <w:divBdr>
        <w:top w:val="none" w:sz="0" w:space="0" w:color="auto"/>
        <w:left w:val="none" w:sz="0" w:space="0" w:color="auto"/>
        <w:bottom w:val="none" w:sz="0" w:space="0" w:color="auto"/>
        <w:right w:val="none" w:sz="0" w:space="0" w:color="auto"/>
      </w:divBdr>
    </w:div>
    <w:div w:id="530457473">
      <w:bodyDiv w:val="1"/>
      <w:marLeft w:val="0"/>
      <w:marRight w:val="0"/>
      <w:marTop w:val="0"/>
      <w:marBottom w:val="0"/>
      <w:divBdr>
        <w:top w:val="none" w:sz="0" w:space="0" w:color="auto"/>
        <w:left w:val="none" w:sz="0" w:space="0" w:color="auto"/>
        <w:bottom w:val="none" w:sz="0" w:space="0" w:color="auto"/>
        <w:right w:val="none" w:sz="0" w:space="0" w:color="auto"/>
      </w:divBdr>
    </w:div>
    <w:div w:id="530798165">
      <w:bodyDiv w:val="1"/>
      <w:marLeft w:val="0"/>
      <w:marRight w:val="0"/>
      <w:marTop w:val="0"/>
      <w:marBottom w:val="0"/>
      <w:divBdr>
        <w:top w:val="none" w:sz="0" w:space="0" w:color="auto"/>
        <w:left w:val="none" w:sz="0" w:space="0" w:color="auto"/>
        <w:bottom w:val="none" w:sz="0" w:space="0" w:color="auto"/>
        <w:right w:val="none" w:sz="0" w:space="0" w:color="auto"/>
      </w:divBdr>
    </w:div>
    <w:div w:id="530921992">
      <w:bodyDiv w:val="1"/>
      <w:marLeft w:val="0"/>
      <w:marRight w:val="0"/>
      <w:marTop w:val="0"/>
      <w:marBottom w:val="0"/>
      <w:divBdr>
        <w:top w:val="none" w:sz="0" w:space="0" w:color="auto"/>
        <w:left w:val="none" w:sz="0" w:space="0" w:color="auto"/>
        <w:bottom w:val="none" w:sz="0" w:space="0" w:color="auto"/>
        <w:right w:val="none" w:sz="0" w:space="0" w:color="auto"/>
      </w:divBdr>
    </w:div>
    <w:div w:id="531578594">
      <w:bodyDiv w:val="1"/>
      <w:marLeft w:val="0"/>
      <w:marRight w:val="0"/>
      <w:marTop w:val="0"/>
      <w:marBottom w:val="0"/>
      <w:divBdr>
        <w:top w:val="none" w:sz="0" w:space="0" w:color="auto"/>
        <w:left w:val="none" w:sz="0" w:space="0" w:color="auto"/>
        <w:bottom w:val="none" w:sz="0" w:space="0" w:color="auto"/>
        <w:right w:val="none" w:sz="0" w:space="0" w:color="auto"/>
      </w:divBdr>
    </w:div>
    <w:div w:id="531647402">
      <w:bodyDiv w:val="1"/>
      <w:marLeft w:val="0"/>
      <w:marRight w:val="0"/>
      <w:marTop w:val="0"/>
      <w:marBottom w:val="0"/>
      <w:divBdr>
        <w:top w:val="none" w:sz="0" w:space="0" w:color="auto"/>
        <w:left w:val="none" w:sz="0" w:space="0" w:color="auto"/>
        <w:bottom w:val="none" w:sz="0" w:space="0" w:color="auto"/>
        <w:right w:val="none" w:sz="0" w:space="0" w:color="auto"/>
      </w:divBdr>
    </w:div>
    <w:div w:id="531722283">
      <w:bodyDiv w:val="1"/>
      <w:marLeft w:val="0"/>
      <w:marRight w:val="0"/>
      <w:marTop w:val="0"/>
      <w:marBottom w:val="0"/>
      <w:divBdr>
        <w:top w:val="none" w:sz="0" w:space="0" w:color="auto"/>
        <w:left w:val="none" w:sz="0" w:space="0" w:color="auto"/>
        <w:bottom w:val="none" w:sz="0" w:space="0" w:color="auto"/>
        <w:right w:val="none" w:sz="0" w:space="0" w:color="auto"/>
      </w:divBdr>
    </w:div>
    <w:div w:id="532039069">
      <w:bodyDiv w:val="1"/>
      <w:marLeft w:val="0"/>
      <w:marRight w:val="0"/>
      <w:marTop w:val="0"/>
      <w:marBottom w:val="0"/>
      <w:divBdr>
        <w:top w:val="none" w:sz="0" w:space="0" w:color="auto"/>
        <w:left w:val="none" w:sz="0" w:space="0" w:color="auto"/>
        <w:bottom w:val="none" w:sz="0" w:space="0" w:color="auto"/>
        <w:right w:val="none" w:sz="0" w:space="0" w:color="auto"/>
      </w:divBdr>
    </w:div>
    <w:div w:id="532231788">
      <w:bodyDiv w:val="1"/>
      <w:marLeft w:val="0"/>
      <w:marRight w:val="0"/>
      <w:marTop w:val="0"/>
      <w:marBottom w:val="0"/>
      <w:divBdr>
        <w:top w:val="none" w:sz="0" w:space="0" w:color="auto"/>
        <w:left w:val="none" w:sz="0" w:space="0" w:color="auto"/>
        <w:bottom w:val="none" w:sz="0" w:space="0" w:color="auto"/>
        <w:right w:val="none" w:sz="0" w:space="0" w:color="auto"/>
      </w:divBdr>
    </w:div>
    <w:div w:id="532814494">
      <w:bodyDiv w:val="1"/>
      <w:marLeft w:val="0"/>
      <w:marRight w:val="0"/>
      <w:marTop w:val="0"/>
      <w:marBottom w:val="0"/>
      <w:divBdr>
        <w:top w:val="none" w:sz="0" w:space="0" w:color="auto"/>
        <w:left w:val="none" w:sz="0" w:space="0" w:color="auto"/>
        <w:bottom w:val="none" w:sz="0" w:space="0" w:color="auto"/>
        <w:right w:val="none" w:sz="0" w:space="0" w:color="auto"/>
      </w:divBdr>
    </w:div>
    <w:div w:id="532887660">
      <w:bodyDiv w:val="1"/>
      <w:marLeft w:val="0"/>
      <w:marRight w:val="0"/>
      <w:marTop w:val="0"/>
      <w:marBottom w:val="0"/>
      <w:divBdr>
        <w:top w:val="none" w:sz="0" w:space="0" w:color="auto"/>
        <w:left w:val="none" w:sz="0" w:space="0" w:color="auto"/>
        <w:bottom w:val="none" w:sz="0" w:space="0" w:color="auto"/>
        <w:right w:val="none" w:sz="0" w:space="0" w:color="auto"/>
      </w:divBdr>
    </w:div>
    <w:div w:id="532963049">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9076">
      <w:bodyDiv w:val="1"/>
      <w:marLeft w:val="0"/>
      <w:marRight w:val="0"/>
      <w:marTop w:val="0"/>
      <w:marBottom w:val="0"/>
      <w:divBdr>
        <w:top w:val="none" w:sz="0" w:space="0" w:color="auto"/>
        <w:left w:val="none" w:sz="0" w:space="0" w:color="auto"/>
        <w:bottom w:val="none" w:sz="0" w:space="0" w:color="auto"/>
        <w:right w:val="none" w:sz="0" w:space="0" w:color="auto"/>
      </w:divBdr>
    </w:div>
    <w:div w:id="533738104">
      <w:bodyDiv w:val="1"/>
      <w:marLeft w:val="0"/>
      <w:marRight w:val="0"/>
      <w:marTop w:val="0"/>
      <w:marBottom w:val="0"/>
      <w:divBdr>
        <w:top w:val="none" w:sz="0" w:space="0" w:color="auto"/>
        <w:left w:val="none" w:sz="0" w:space="0" w:color="auto"/>
        <w:bottom w:val="none" w:sz="0" w:space="0" w:color="auto"/>
        <w:right w:val="none" w:sz="0" w:space="0" w:color="auto"/>
      </w:divBdr>
    </w:div>
    <w:div w:id="533857799">
      <w:bodyDiv w:val="1"/>
      <w:marLeft w:val="0"/>
      <w:marRight w:val="0"/>
      <w:marTop w:val="0"/>
      <w:marBottom w:val="0"/>
      <w:divBdr>
        <w:top w:val="none" w:sz="0" w:space="0" w:color="auto"/>
        <w:left w:val="none" w:sz="0" w:space="0" w:color="auto"/>
        <w:bottom w:val="none" w:sz="0" w:space="0" w:color="auto"/>
        <w:right w:val="none" w:sz="0" w:space="0" w:color="auto"/>
      </w:divBdr>
    </w:div>
    <w:div w:id="534194282">
      <w:bodyDiv w:val="1"/>
      <w:marLeft w:val="0"/>
      <w:marRight w:val="0"/>
      <w:marTop w:val="0"/>
      <w:marBottom w:val="0"/>
      <w:divBdr>
        <w:top w:val="none" w:sz="0" w:space="0" w:color="auto"/>
        <w:left w:val="none" w:sz="0" w:space="0" w:color="auto"/>
        <w:bottom w:val="none" w:sz="0" w:space="0" w:color="auto"/>
        <w:right w:val="none" w:sz="0" w:space="0" w:color="auto"/>
      </w:divBdr>
    </w:div>
    <w:div w:id="535312761">
      <w:bodyDiv w:val="1"/>
      <w:marLeft w:val="0"/>
      <w:marRight w:val="0"/>
      <w:marTop w:val="0"/>
      <w:marBottom w:val="0"/>
      <w:divBdr>
        <w:top w:val="none" w:sz="0" w:space="0" w:color="auto"/>
        <w:left w:val="none" w:sz="0" w:space="0" w:color="auto"/>
        <w:bottom w:val="none" w:sz="0" w:space="0" w:color="auto"/>
        <w:right w:val="none" w:sz="0" w:space="0" w:color="auto"/>
      </w:divBdr>
    </w:div>
    <w:div w:id="535503988">
      <w:bodyDiv w:val="1"/>
      <w:marLeft w:val="0"/>
      <w:marRight w:val="0"/>
      <w:marTop w:val="0"/>
      <w:marBottom w:val="0"/>
      <w:divBdr>
        <w:top w:val="none" w:sz="0" w:space="0" w:color="auto"/>
        <w:left w:val="none" w:sz="0" w:space="0" w:color="auto"/>
        <w:bottom w:val="none" w:sz="0" w:space="0" w:color="auto"/>
        <w:right w:val="none" w:sz="0" w:space="0" w:color="auto"/>
      </w:divBdr>
    </w:div>
    <w:div w:id="535893106">
      <w:bodyDiv w:val="1"/>
      <w:marLeft w:val="0"/>
      <w:marRight w:val="0"/>
      <w:marTop w:val="0"/>
      <w:marBottom w:val="0"/>
      <w:divBdr>
        <w:top w:val="none" w:sz="0" w:space="0" w:color="auto"/>
        <w:left w:val="none" w:sz="0" w:space="0" w:color="auto"/>
        <w:bottom w:val="none" w:sz="0" w:space="0" w:color="auto"/>
        <w:right w:val="none" w:sz="0" w:space="0" w:color="auto"/>
      </w:divBdr>
    </w:div>
    <w:div w:id="536548053">
      <w:bodyDiv w:val="1"/>
      <w:marLeft w:val="0"/>
      <w:marRight w:val="0"/>
      <w:marTop w:val="0"/>
      <w:marBottom w:val="0"/>
      <w:divBdr>
        <w:top w:val="none" w:sz="0" w:space="0" w:color="auto"/>
        <w:left w:val="none" w:sz="0" w:space="0" w:color="auto"/>
        <w:bottom w:val="none" w:sz="0" w:space="0" w:color="auto"/>
        <w:right w:val="none" w:sz="0" w:space="0" w:color="auto"/>
      </w:divBdr>
    </w:div>
    <w:div w:id="536626995">
      <w:bodyDiv w:val="1"/>
      <w:marLeft w:val="0"/>
      <w:marRight w:val="0"/>
      <w:marTop w:val="0"/>
      <w:marBottom w:val="0"/>
      <w:divBdr>
        <w:top w:val="none" w:sz="0" w:space="0" w:color="auto"/>
        <w:left w:val="none" w:sz="0" w:space="0" w:color="auto"/>
        <w:bottom w:val="none" w:sz="0" w:space="0" w:color="auto"/>
        <w:right w:val="none" w:sz="0" w:space="0" w:color="auto"/>
      </w:divBdr>
    </w:div>
    <w:div w:id="536627399">
      <w:bodyDiv w:val="1"/>
      <w:marLeft w:val="0"/>
      <w:marRight w:val="0"/>
      <w:marTop w:val="0"/>
      <w:marBottom w:val="0"/>
      <w:divBdr>
        <w:top w:val="none" w:sz="0" w:space="0" w:color="auto"/>
        <w:left w:val="none" w:sz="0" w:space="0" w:color="auto"/>
        <w:bottom w:val="none" w:sz="0" w:space="0" w:color="auto"/>
        <w:right w:val="none" w:sz="0" w:space="0" w:color="auto"/>
      </w:divBdr>
    </w:div>
    <w:div w:id="537015927">
      <w:bodyDiv w:val="1"/>
      <w:marLeft w:val="0"/>
      <w:marRight w:val="0"/>
      <w:marTop w:val="0"/>
      <w:marBottom w:val="0"/>
      <w:divBdr>
        <w:top w:val="none" w:sz="0" w:space="0" w:color="auto"/>
        <w:left w:val="none" w:sz="0" w:space="0" w:color="auto"/>
        <w:bottom w:val="none" w:sz="0" w:space="0" w:color="auto"/>
        <w:right w:val="none" w:sz="0" w:space="0" w:color="auto"/>
      </w:divBdr>
    </w:div>
    <w:div w:id="537165636">
      <w:bodyDiv w:val="1"/>
      <w:marLeft w:val="0"/>
      <w:marRight w:val="0"/>
      <w:marTop w:val="0"/>
      <w:marBottom w:val="0"/>
      <w:divBdr>
        <w:top w:val="none" w:sz="0" w:space="0" w:color="auto"/>
        <w:left w:val="none" w:sz="0" w:space="0" w:color="auto"/>
        <w:bottom w:val="none" w:sz="0" w:space="0" w:color="auto"/>
        <w:right w:val="none" w:sz="0" w:space="0" w:color="auto"/>
      </w:divBdr>
    </w:div>
    <w:div w:id="537547945">
      <w:bodyDiv w:val="1"/>
      <w:marLeft w:val="0"/>
      <w:marRight w:val="0"/>
      <w:marTop w:val="0"/>
      <w:marBottom w:val="0"/>
      <w:divBdr>
        <w:top w:val="none" w:sz="0" w:space="0" w:color="auto"/>
        <w:left w:val="none" w:sz="0" w:space="0" w:color="auto"/>
        <w:bottom w:val="none" w:sz="0" w:space="0" w:color="auto"/>
        <w:right w:val="none" w:sz="0" w:space="0" w:color="auto"/>
      </w:divBdr>
    </w:div>
    <w:div w:id="537549455">
      <w:bodyDiv w:val="1"/>
      <w:marLeft w:val="0"/>
      <w:marRight w:val="0"/>
      <w:marTop w:val="0"/>
      <w:marBottom w:val="0"/>
      <w:divBdr>
        <w:top w:val="none" w:sz="0" w:space="0" w:color="auto"/>
        <w:left w:val="none" w:sz="0" w:space="0" w:color="auto"/>
        <w:bottom w:val="none" w:sz="0" w:space="0" w:color="auto"/>
        <w:right w:val="none" w:sz="0" w:space="0" w:color="auto"/>
      </w:divBdr>
    </w:div>
    <w:div w:id="537593596">
      <w:bodyDiv w:val="1"/>
      <w:marLeft w:val="0"/>
      <w:marRight w:val="0"/>
      <w:marTop w:val="0"/>
      <w:marBottom w:val="0"/>
      <w:divBdr>
        <w:top w:val="none" w:sz="0" w:space="0" w:color="auto"/>
        <w:left w:val="none" w:sz="0" w:space="0" w:color="auto"/>
        <w:bottom w:val="none" w:sz="0" w:space="0" w:color="auto"/>
        <w:right w:val="none" w:sz="0" w:space="0" w:color="auto"/>
      </w:divBdr>
    </w:div>
    <w:div w:id="537740644">
      <w:bodyDiv w:val="1"/>
      <w:marLeft w:val="0"/>
      <w:marRight w:val="0"/>
      <w:marTop w:val="0"/>
      <w:marBottom w:val="0"/>
      <w:divBdr>
        <w:top w:val="none" w:sz="0" w:space="0" w:color="auto"/>
        <w:left w:val="none" w:sz="0" w:space="0" w:color="auto"/>
        <w:bottom w:val="none" w:sz="0" w:space="0" w:color="auto"/>
        <w:right w:val="none" w:sz="0" w:space="0" w:color="auto"/>
      </w:divBdr>
    </w:div>
    <w:div w:id="538204682">
      <w:bodyDiv w:val="1"/>
      <w:marLeft w:val="0"/>
      <w:marRight w:val="0"/>
      <w:marTop w:val="0"/>
      <w:marBottom w:val="0"/>
      <w:divBdr>
        <w:top w:val="none" w:sz="0" w:space="0" w:color="auto"/>
        <w:left w:val="none" w:sz="0" w:space="0" w:color="auto"/>
        <w:bottom w:val="none" w:sz="0" w:space="0" w:color="auto"/>
        <w:right w:val="none" w:sz="0" w:space="0" w:color="auto"/>
      </w:divBdr>
    </w:div>
    <w:div w:id="539633319">
      <w:bodyDiv w:val="1"/>
      <w:marLeft w:val="0"/>
      <w:marRight w:val="0"/>
      <w:marTop w:val="0"/>
      <w:marBottom w:val="0"/>
      <w:divBdr>
        <w:top w:val="none" w:sz="0" w:space="0" w:color="auto"/>
        <w:left w:val="none" w:sz="0" w:space="0" w:color="auto"/>
        <w:bottom w:val="none" w:sz="0" w:space="0" w:color="auto"/>
        <w:right w:val="none" w:sz="0" w:space="0" w:color="auto"/>
      </w:divBdr>
    </w:div>
    <w:div w:id="539708846">
      <w:bodyDiv w:val="1"/>
      <w:marLeft w:val="0"/>
      <w:marRight w:val="0"/>
      <w:marTop w:val="0"/>
      <w:marBottom w:val="0"/>
      <w:divBdr>
        <w:top w:val="none" w:sz="0" w:space="0" w:color="auto"/>
        <w:left w:val="none" w:sz="0" w:space="0" w:color="auto"/>
        <w:bottom w:val="none" w:sz="0" w:space="0" w:color="auto"/>
        <w:right w:val="none" w:sz="0" w:space="0" w:color="auto"/>
      </w:divBdr>
    </w:div>
    <w:div w:id="540097437">
      <w:bodyDiv w:val="1"/>
      <w:marLeft w:val="0"/>
      <w:marRight w:val="0"/>
      <w:marTop w:val="0"/>
      <w:marBottom w:val="0"/>
      <w:divBdr>
        <w:top w:val="none" w:sz="0" w:space="0" w:color="auto"/>
        <w:left w:val="none" w:sz="0" w:space="0" w:color="auto"/>
        <w:bottom w:val="none" w:sz="0" w:space="0" w:color="auto"/>
        <w:right w:val="none" w:sz="0" w:space="0" w:color="auto"/>
      </w:divBdr>
    </w:div>
    <w:div w:id="540745017">
      <w:bodyDiv w:val="1"/>
      <w:marLeft w:val="0"/>
      <w:marRight w:val="0"/>
      <w:marTop w:val="0"/>
      <w:marBottom w:val="0"/>
      <w:divBdr>
        <w:top w:val="none" w:sz="0" w:space="0" w:color="auto"/>
        <w:left w:val="none" w:sz="0" w:space="0" w:color="auto"/>
        <w:bottom w:val="none" w:sz="0" w:space="0" w:color="auto"/>
        <w:right w:val="none" w:sz="0" w:space="0" w:color="auto"/>
      </w:divBdr>
    </w:div>
    <w:div w:id="540745453">
      <w:bodyDiv w:val="1"/>
      <w:marLeft w:val="0"/>
      <w:marRight w:val="0"/>
      <w:marTop w:val="0"/>
      <w:marBottom w:val="0"/>
      <w:divBdr>
        <w:top w:val="none" w:sz="0" w:space="0" w:color="auto"/>
        <w:left w:val="none" w:sz="0" w:space="0" w:color="auto"/>
        <w:bottom w:val="none" w:sz="0" w:space="0" w:color="auto"/>
        <w:right w:val="none" w:sz="0" w:space="0" w:color="auto"/>
      </w:divBdr>
    </w:div>
    <w:div w:id="540945580">
      <w:bodyDiv w:val="1"/>
      <w:marLeft w:val="0"/>
      <w:marRight w:val="0"/>
      <w:marTop w:val="0"/>
      <w:marBottom w:val="0"/>
      <w:divBdr>
        <w:top w:val="none" w:sz="0" w:space="0" w:color="auto"/>
        <w:left w:val="none" w:sz="0" w:space="0" w:color="auto"/>
        <w:bottom w:val="none" w:sz="0" w:space="0" w:color="auto"/>
        <w:right w:val="none" w:sz="0" w:space="0" w:color="auto"/>
      </w:divBdr>
    </w:div>
    <w:div w:id="541212885">
      <w:bodyDiv w:val="1"/>
      <w:marLeft w:val="0"/>
      <w:marRight w:val="0"/>
      <w:marTop w:val="0"/>
      <w:marBottom w:val="0"/>
      <w:divBdr>
        <w:top w:val="none" w:sz="0" w:space="0" w:color="auto"/>
        <w:left w:val="none" w:sz="0" w:space="0" w:color="auto"/>
        <w:bottom w:val="none" w:sz="0" w:space="0" w:color="auto"/>
        <w:right w:val="none" w:sz="0" w:space="0" w:color="auto"/>
      </w:divBdr>
    </w:div>
    <w:div w:id="541331393">
      <w:bodyDiv w:val="1"/>
      <w:marLeft w:val="0"/>
      <w:marRight w:val="0"/>
      <w:marTop w:val="0"/>
      <w:marBottom w:val="0"/>
      <w:divBdr>
        <w:top w:val="none" w:sz="0" w:space="0" w:color="auto"/>
        <w:left w:val="none" w:sz="0" w:space="0" w:color="auto"/>
        <w:bottom w:val="none" w:sz="0" w:space="0" w:color="auto"/>
        <w:right w:val="none" w:sz="0" w:space="0" w:color="auto"/>
      </w:divBdr>
    </w:div>
    <w:div w:id="542060759">
      <w:bodyDiv w:val="1"/>
      <w:marLeft w:val="0"/>
      <w:marRight w:val="0"/>
      <w:marTop w:val="0"/>
      <w:marBottom w:val="0"/>
      <w:divBdr>
        <w:top w:val="none" w:sz="0" w:space="0" w:color="auto"/>
        <w:left w:val="none" w:sz="0" w:space="0" w:color="auto"/>
        <w:bottom w:val="none" w:sz="0" w:space="0" w:color="auto"/>
        <w:right w:val="none" w:sz="0" w:space="0" w:color="auto"/>
      </w:divBdr>
    </w:div>
    <w:div w:id="542331101">
      <w:bodyDiv w:val="1"/>
      <w:marLeft w:val="0"/>
      <w:marRight w:val="0"/>
      <w:marTop w:val="0"/>
      <w:marBottom w:val="0"/>
      <w:divBdr>
        <w:top w:val="none" w:sz="0" w:space="0" w:color="auto"/>
        <w:left w:val="none" w:sz="0" w:space="0" w:color="auto"/>
        <w:bottom w:val="none" w:sz="0" w:space="0" w:color="auto"/>
        <w:right w:val="none" w:sz="0" w:space="0" w:color="auto"/>
      </w:divBdr>
    </w:div>
    <w:div w:id="542331340">
      <w:bodyDiv w:val="1"/>
      <w:marLeft w:val="0"/>
      <w:marRight w:val="0"/>
      <w:marTop w:val="0"/>
      <w:marBottom w:val="0"/>
      <w:divBdr>
        <w:top w:val="none" w:sz="0" w:space="0" w:color="auto"/>
        <w:left w:val="none" w:sz="0" w:space="0" w:color="auto"/>
        <w:bottom w:val="none" w:sz="0" w:space="0" w:color="auto"/>
        <w:right w:val="none" w:sz="0" w:space="0" w:color="auto"/>
      </w:divBdr>
    </w:div>
    <w:div w:id="542400499">
      <w:bodyDiv w:val="1"/>
      <w:marLeft w:val="0"/>
      <w:marRight w:val="0"/>
      <w:marTop w:val="0"/>
      <w:marBottom w:val="0"/>
      <w:divBdr>
        <w:top w:val="none" w:sz="0" w:space="0" w:color="auto"/>
        <w:left w:val="none" w:sz="0" w:space="0" w:color="auto"/>
        <w:bottom w:val="none" w:sz="0" w:space="0" w:color="auto"/>
        <w:right w:val="none" w:sz="0" w:space="0" w:color="auto"/>
      </w:divBdr>
    </w:div>
    <w:div w:id="543294227">
      <w:bodyDiv w:val="1"/>
      <w:marLeft w:val="0"/>
      <w:marRight w:val="0"/>
      <w:marTop w:val="0"/>
      <w:marBottom w:val="0"/>
      <w:divBdr>
        <w:top w:val="none" w:sz="0" w:space="0" w:color="auto"/>
        <w:left w:val="none" w:sz="0" w:space="0" w:color="auto"/>
        <w:bottom w:val="none" w:sz="0" w:space="0" w:color="auto"/>
        <w:right w:val="none" w:sz="0" w:space="0" w:color="auto"/>
      </w:divBdr>
    </w:div>
    <w:div w:id="543716179">
      <w:bodyDiv w:val="1"/>
      <w:marLeft w:val="0"/>
      <w:marRight w:val="0"/>
      <w:marTop w:val="0"/>
      <w:marBottom w:val="0"/>
      <w:divBdr>
        <w:top w:val="none" w:sz="0" w:space="0" w:color="auto"/>
        <w:left w:val="none" w:sz="0" w:space="0" w:color="auto"/>
        <w:bottom w:val="none" w:sz="0" w:space="0" w:color="auto"/>
        <w:right w:val="none" w:sz="0" w:space="0" w:color="auto"/>
      </w:divBdr>
    </w:div>
    <w:div w:id="544101741">
      <w:bodyDiv w:val="1"/>
      <w:marLeft w:val="0"/>
      <w:marRight w:val="0"/>
      <w:marTop w:val="0"/>
      <w:marBottom w:val="0"/>
      <w:divBdr>
        <w:top w:val="none" w:sz="0" w:space="0" w:color="auto"/>
        <w:left w:val="none" w:sz="0" w:space="0" w:color="auto"/>
        <w:bottom w:val="none" w:sz="0" w:space="0" w:color="auto"/>
        <w:right w:val="none" w:sz="0" w:space="0" w:color="auto"/>
      </w:divBdr>
    </w:div>
    <w:div w:id="544291079">
      <w:bodyDiv w:val="1"/>
      <w:marLeft w:val="0"/>
      <w:marRight w:val="0"/>
      <w:marTop w:val="0"/>
      <w:marBottom w:val="0"/>
      <w:divBdr>
        <w:top w:val="none" w:sz="0" w:space="0" w:color="auto"/>
        <w:left w:val="none" w:sz="0" w:space="0" w:color="auto"/>
        <w:bottom w:val="none" w:sz="0" w:space="0" w:color="auto"/>
        <w:right w:val="none" w:sz="0" w:space="0" w:color="auto"/>
      </w:divBdr>
    </w:div>
    <w:div w:id="544297587">
      <w:bodyDiv w:val="1"/>
      <w:marLeft w:val="0"/>
      <w:marRight w:val="0"/>
      <w:marTop w:val="0"/>
      <w:marBottom w:val="0"/>
      <w:divBdr>
        <w:top w:val="none" w:sz="0" w:space="0" w:color="auto"/>
        <w:left w:val="none" w:sz="0" w:space="0" w:color="auto"/>
        <w:bottom w:val="none" w:sz="0" w:space="0" w:color="auto"/>
        <w:right w:val="none" w:sz="0" w:space="0" w:color="auto"/>
      </w:divBdr>
    </w:div>
    <w:div w:id="544416519">
      <w:bodyDiv w:val="1"/>
      <w:marLeft w:val="0"/>
      <w:marRight w:val="0"/>
      <w:marTop w:val="0"/>
      <w:marBottom w:val="0"/>
      <w:divBdr>
        <w:top w:val="none" w:sz="0" w:space="0" w:color="auto"/>
        <w:left w:val="none" w:sz="0" w:space="0" w:color="auto"/>
        <w:bottom w:val="none" w:sz="0" w:space="0" w:color="auto"/>
        <w:right w:val="none" w:sz="0" w:space="0" w:color="auto"/>
      </w:divBdr>
    </w:div>
    <w:div w:id="544752136">
      <w:bodyDiv w:val="1"/>
      <w:marLeft w:val="0"/>
      <w:marRight w:val="0"/>
      <w:marTop w:val="0"/>
      <w:marBottom w:val="0"/>
      <w:divBdr>
        <w:top w:val="none" w:sz="0" w:space="0" w:color="auto"/>
        <w:left w:val="none" w:sz="0" w:space="0" w:color="auto"/>
        <w:bottom w:val="none" w:sz="0" w:space="0" w:color="auto"/>
        <w:right w:val="none" w:sz="0" w:space="0" w:color="auto"/>
      </w:divBdr>
    </w:div>
    <w:div w:id="544831466">
      <w:bodyDiv w:val="1"/>
      <w:marLeft w:val="0"/>
      <w:marRight w:val="0"/>
      <w:marTop w:val="0"/>
      <w:marBottom w:val="0"/>
      <w:divBdr>
        <w:top w:val="none" w:sz="0" w:space="0" w:color="auto"/>
        <w:left w:val="none" w:sz="0" w:space="0" w:color="auto"/>
        <w:bottom w:val="none" w:sz="0" w:space="0" w:color="auto"/>
        <w:right w:val="none" w:sz="0" w:space="0" w:color="auto"/>
      </w:divBdr>
    </w:div>
    <w:div w:id="545409354">
      <w:bodyDiv w:val="1"/>
      <w:marLeft w:val="0"/>
      <w:marRight w:val="0"/>
      <w:marTop w:val="0"/>
      <w:marBottom w:val="0"/>
      <w:divBdr>
        <w:top w:val="none" w:sz="0" w:space="0" w:color="auto"/>
        <w:left w:val="none" w:sz="0" w:space="0" w:color="auto"/>
        <w:bottom w:val="none" w:sz="0" w:space="0" w:color="auto"/>
        <w:right w:val="none" w:sz="0" w:space="0" w:color="auto"/>
      </w:divBdr>
    </w:div>
    <w:div w:id="545606134">
      <w:bodyDiv w:val="1"/>
      <w:marLeft w:val="0"/>
      <w:marRight w:val="0"/>
      <w:marTop w:val="0"/>
      <w:marBottom w:val="0"/>
      <w:divBdr>
        <w:top w:val="none" w:sz="0" w:space="0" w:color="auto"/>
        <w:left w:val="none" w:sz="0" w:space="0" w:color="auto"/>
        <w:bottom w:val="none" w:sz="0" w:space="0" w:color="auto"/>
        <w:right w:val="none" w:sz="0" w:space="0" w:color="auto"/>
      </w:divBdr>
    </w:div>
    <w:div w:id="545993690">
      <w:bodyDiv w:val="1"/>
      <w:marLeft w:val="0"/>
      <w:marRight w:val="0"/>
      <w:marTop w:val="0"/>
      <w:marBottom w:val="0"/>
      <w:divBdr>
        <w:top w:val="none" w:sz="0" w:space="0" w:color="auto"/>
        <w:left w:val="none" w:sz="0" w:space="0" w:color="auto"/>
        <w:bottom w:val="none" w:sz="0" w:space="0" w:color="auto"/>
        <w:right w:val="none" w:sz="0" w:space="0" w:color="auto"/>
      </w:divBdr>
    </w:div>
    <w:div w:id="547717072">
      <w:bodyDiv w:val="1"/>
      <w:marLeft w:val="0"/>
      <w:marRight w:val="0"/>
      <w:marTop w:val="0"/>
      <w:marBottom w:val="0"/>
      <w:divBdr>
        <w:top w:val="none" w:sz="0" w:space="0" w:color="auto"/>
        <w:left w:val="none" w:sz="0" w:space="0" w:color="auto"/>
        <w:bottom w:val="none" w:sz="0" w:space="0" w:color="auto"/>
        <w:right w:val="none" w:sz="0" w:space="0" w:color="auto"/>
      </w:divBdr>
    </w:div>
    <w:div w:id="549264456">
      <w:bodyDiv w:val="1"/>
      <w:marLeft w:val="0"/>
      <w:marRight w:val="0"/>
      <w:marTop w:val="0"/>
      <w:marBottom w:val="0"/>
      <w:divBdr>
        <w:top w:val="none" w:sz="0" w:space="0" w:color="auto"/>
        <w:left w:val="none" w:sz="0" w:space="0" w:color="auto"/>
        <w:bottom w:val="none" w:sz="0" w:space="0" w:color="auto"/>
        <w:right w:val="none" w:sz="0" w:space="0" w:color="auto"/>
      </w:divBdr>
    </w:div>
    <w:div w:id="549532031">
      <w:bodyDiv w:val="1"/>
      <w:marLeft w:val="0"/>
      <w:marRight w:val="0"/>
      <w:marTop w:val="0"/>
      <w:marBottom w:val="0"/>
      <w:divBdr>
        <w:top w:val="none" w:sz="0" w:space="0" w:color="auto"/>
        <w:left w:val="none" w:sz="0" w:space="0" w:color="auto"/>
        <w:bottom w:val="none" w:sz="0" w:space="0" w:color="auto"/>
        <w:right w:val="none" w:sz="0" w:space="0" w:color="auto"/>
      </w:divBdr>
    </w:div>
    <w:div w:id="551306938">
      <w:bodyDiv w:val="1"/>
      <w:marLeft w:val="0"/>
      <w:marRight w:val="0"/>
      <w:marTop w:val="0"/>
      <w:marBottom w:val="0"/>
      <w:divBdr>
        <w:top w:val="none" w:sz="0" w:space="0" w:color="auto"/>
        <w:left w:val="none" w:sz="0" w:space="0" w:color="auto"/>
        <w:bottom w:val="none" w:sz="0" w:space="0" w:color="auto"/>
        <w:right w:val="none" w:sz="0" w:space="0" w:color="auto"/>
      </w:divBdr>
    </w:div>
    <w:div w:id="551961506">
      <w:bodyDiv w:val="1"/>
      <w:marLeft w:val="0"/>
      <w:marRight w:val="0"/>
      <w:marTop w:val="0"/>
      <w:marBottom w:val="0"/>
      <w:divBdr>
        <w:top w:val="none" w:sz="0" w:space="0" w:color="auto"/>
        <w:left w:val="none" w:sz="0" w:space="0" w:color="auto"/>
        <w:bottom w:val="none" w:sz="0" w:space="0" w:color="auto"/>
        <w:right w:val="none" w:sz="0" w:space="0" w:color="auto"/>
      </w:divBdr>
    </w:div>
    <w:div w:id="553470393">
      <w:bodyDiv w:val="1"/>
      <w:marLeft w:val="0"/>
      <w:marRight w:val="0"/>
      <w:marTop w:val="0"/>
      <w:marBottom w:val="0"/>
      <w:divBdr>
        <w:top w:val="none" w:sz="0" w:space="0" w:color="auto"/>
        <w:left w:val="none" w:sz="0" w:space="0" w:color="auto"/>
        <w:bottom w:val="none" w:sz="0" w:space="0" w:color="auto"/>
        <w:right w:val="none" w:sz="0" w:space="0" w:color="auto"/>
      </w:divBdr>
    </w:div>
    <w:div w:id="553540274">
      <w:bodyDiv w:val="1"/>
      <w:marLeft w:val="0"/>
      <w:marRight w:val="0"/>
      <w:marTop w:val="0"/>
      <w:marBottom w:val="0"/>
      <w:divBdr>
        <w:top w:val="none" w:sz="0" w:space="0" w:color="auto"/>
        <w:left w:val="none" w:sz="0" w:space="0" w:color="auto"/>
        <w:bottom w:val="none" w:sz="0" w:space="0" w:color="auto"/>
        <w:right w:val="none" w:sz="0" w:space="0" w:color="auto"/>
      </w:divBdr>
    </w:div>
    <w:div w:id="554515004">
      <w:bodyDiv w:val="1"/>
      <w:marLeft w:val="0"/>
      <w:marRight w:val="0"/>
      <w:marTop w:val="0"/>
      <w:marBottom w:val="0"/>
      <w:divBdr>
        <w:top w:val="none" w:sz="0" w:space="0" w:color="auto"/>
        <w:left w:val="none" w:sz="0" w:space="0" w:color="auto"/>
        <w:bottom w:val="none" w:sz="0" w:space="0" w:color="auto"/>
        <w:right w:val="none" w:sz="0" w:space="0" w:color="auto"/>
      </w:divBdr>
    </w:div>
    <w:div w:id="554774858">
      <w:bodyDiv w:val="1"/>
      <w:marLeft w:val="0"/>
      <w:marRight w:val="0"/>
      <w:marTop w:val="0"/>
      <w:marBottom w:val="0"/>
      <w:divBdr>
        <w:top w:val="none" w:sz="0" w:space="0" w:color="auto"/>
        <w:left w:val="none" w:sz="0" w:space="0" w:color="auto"/>
        <w:bottom w:val="none" w:sz="0" w:space="0" w:color="auto"/>
        <w:right w:val="none" w:sz="0" w:space="0" w:color="auto"/>
      </w:divBdr>
    </w:div>
    <w:div w:id="555047469">
      <w:bodyDiv w:val="1"/>
      <w:marLeft w:val="0"/>
      <w:marRight w:val="0"/>
      <w:marTop w:val="0"/>
      <w:marBottom w:val="0"/>
      <w:divBdr>
        <w:top w:val="none" w:sz="0" w:space="0" w:color="auto"/>
        <w:left w:val="none" w:sz="0" w:space="0" w:color="auto"/>
        <w:bottom w:val="none" w:sz="0" w:space="0" w:color="auto"/>
        <w:right w:val="none" w:sz="0" w:space="0" w:color="auto"/>
      </w:divBdr>
    </w:div>
    <w:div w:id="555237401">
      <w:bodyDiv w:val="1"/>
      <w:marLeft w:val="0"/>
      <w:marRight w:val="0"/>
      <w:marTop w:val="0"/>
      <w:marBottom w:val="0"/>
      <w:divBdr>
        <w:top w:val="none" w:sz="0" w:space="0" w:color="auto"/>
        <w:left w:val="none" w:sz="0" w:space="0" w:color="auto"/>
        <w:bottom w:val="none" w:sz="0" w:space="0" w:color="auto"/>
        <w:right w:val="none" w:sz="0" w:space="0" w:color="auto"/>
      </w:divBdr>
    </w:div>
    <w:div w:id="555316541">
      <w:bodyDiv w:val="1"/>
      <w:marLeft w:val="0"/>
      <w:marRight w:val="0"/>
      <w:marTop w:val="0"/>
      <w:marBottom w:val="0"/>
      <w:divBdr>
        <w:top w:val="none" w:sz="0" w:space="0" w:color="auto"/>
        <w:left w:val="none" w:sz="0" w:space="0" w:color="auto"/>
        <w:bottom w:val="none" w:sz="0" w:space="0" w:color="auto"/>
        <w:right w:val="none" w:sz="0" w:space="0" w:color="auto"/>
      </w:divBdr>
    </w:div>
    <w:div w:id="555360011">
      <w:bodyDiv w:val="1"/>
      <w:marLeft w:val="0"/>
      <w:marRight w:val="0"/>
      <w:marTop w:val="0"/>
      <w:marBottom w:val="0"/>
      <w:divBdr>
        <w:top w:val="none" w:sz="0" w:space="0" w:color="auto"/>
        <w:left w:val="none" w:sz="0" w:space="0" w:color="auto"/>
        <w:bottom w:val="none" w:sz="0" w:space="0" w:color="auto"/>
        <w:right w:val="none" w:sz="0" w:space="0" w:color="auto"/>
      </w:divBdr>
    </w:div>
    <w:div w:id="555361672">
      <w:bodyDiv w:val="1"/>
      <w:marLeft w:val="0"/>
      <w:marRight w:val="0"/>
      <w:marTop w:val="0"/>
      <w:marBottom w:val="0"/>
      <w:divBdr>
        <w:top w:val="none" w:sz="0" w:space="0" w:color="auto"/>
        <w:left w:val="none" w:sz="0" w:space="0" w:color="auto"/>
        <w:bottom w:val="none" w:sz="0" w:space="0" w:color="auto"/>
        <w:right w:val="none" w:sz="0" w:space="0" w:color="auto"/>
      </w:divBdr>
    </w:div>
    <w:div w:id="555511907">
      <w:bodyDiv w:val="1"/>
      <w:marLeft w:val="0"/>
      <w:marRight w:val="0"/>
      <w:marTop w:val="0"/>
      <w:marBottom w:val="0"/>
      <w:divBdr>
        <w:top w:val="none" w:sz="0" w:space="0" w:color="auto"/>
        <w:left w:val="none" w:sz="0" w:space="0" w:color="auto"/>
        <w:bottom w:val="none" w:sz="0" w:space="0" w:color="auto"/>
        <w:right w:val="none" w:sz="0" w:space="0" w:color="auto"/>
      </w:divBdr>
    </w:div>
    <w:div w:id="555552543">
      <w:bodyDiv w:val="1"/>
      <w:marLeft w:val="0"/>
      <w:marRight w:val="0"/>
      <w:marTop w:val="0"/>
      <w:marBottom w:val="0"/>
      <w:divBdr>
        <w:top w:val="none" w:sz="0" w:space="0" w:color="auto"/>
        <w:left w:val="none" w:sz="0" w:space="0" w:color="auto"/>
        <w:bottom w:val="none" w:sz="0" w:space="0" w:color="auto"/>
        <w:right w:val="none" w:sz="0" w:space="0" w:color="auto"/>
      </w:divBdr>
    </w:div>
    <w:div w:id="555556096">
      <w:bodyDiv w:val="1"/>
      <w:marLeft w:val="0"/>
      <w:marRight w:val="0"/>
      <w:marTop w:val="0"/>
      <w:marBottom w:val="0"/>
      <w:divBdr>
        <w:top w:val="none" w:sz="0" w:space="0" w:color="auto"/>
        <w:left w:val="none" w:sz="0" w:space="0" w:color="auto"/>
        <w:bottom w:val="none" w:sz="0" w:space="0" w:color="auto"/>
        <w:right w:val="none" w:sz="0" w:space="0" w:color="auto"/>
      </w:divBdr>
    </w:div>
    <w:div w:id="555628668">
      <w:bodyDiv w:val="1"/>
      <w:marLeft w:val="0"/>
      <w:marRight w:val="0"/>
      <w:marTop w:val="0"/>
      <w:marBottom w:val="0"/>
      <w:divBdr>
        <w:top w:val="none" w:sz="0" w:space="0" w:color="auto"/>
        <w:left w:val="none" w:sz="0" w:space="0" w:color="auto"/>
        <w:bottom w:val="none" w:sz="0" w:space="0" w:color="auto"/>
        <w:right w:val="none" w:sz="0" w:space="0" w:color="auto"/>
      </w:divBdr>
    </w:div>
    <w:div w:id="556283929">
      <w:bodyDiv w:val="1"/>
      <w:marLeft w:val="0"/>
      <w:marRight w:val="0"/>
      <w:marTop w:val="0"/>
      <w:marBottom w:val="0"/>
      <w:divBdr>
        <w:top w:val="none" w:sz="0" w:space="0" w:color="auto"/>
        <w:left w:val="none" w:sz="0" w:space="0" w:color="auto"/>
        <w:bottom w:val="none" w:sz="0" w:space="0" w:color="auto"/>
        <w:right w:val="none" w:sz="0" w:space="0" w:color="auto"/>
      </w:divBdr>
    </w:div>
    <w:div w:id="556286373">
      <w:bodyDiv w:val="1"/>
      <w:marLeft w:val="0"/>
      <w:marRight w:val="0"/>
      <w:marTop w:val="0"/>
      <w:marBottom w:val="0"/>
      <w:divBdr>
        <w:top w:val="none" w:sz="0" w:space="0" w:color="auto"/>
        <w:left w:val="none" w:sz="0" w:space="0" w:color="auto"/>
        <w:bottom w:val="none" w:sz="0" w:space="0" w:color="auto"/>
        <w:right w:val="none" w:sz="0" w:space="0" w:color="auto"/>
      </w:divBdr>
    </w:div>
    <w:div w:id="556665779">
      <w:bodyDiv w:val="1"/>
      <w:marLeft w:val="0"/>
      <w:marRight w:val="0"/>
      <w:marTop w:val="0"/>
      <w:marBottom w:val="0"/>
      <w:divBdr>
        <w:top w:val="none" w:sz="0" w:space="0" w:color="auto"/>
        <w:left w:val="none" w:sz="0" w:space="0" w:color="auto"/>
        <w:bottom w:val="none" w:sz="0" w:space="0" w:color="auto"/>
        <w:right w:val="none" w:sz="0" w:space="0" w:color="auto"/>
      </w:divBdr>
    </w:div>
    <w:div w:id="557515223">
      <w:bodyDiv w:val="1"/>
      <w:marLeft w:val="0"/>
      <w:marRight w:val="0"/>
      <w:marTop w:val="0"/>
      <w:marBottom w:val="0"/>
      <w:divBdr>
        <w:top w:val="none" w:sz="0" w:space="0" w:color="auto"/>
        <w:left w:val="none" w:sz="0" w:space="0" w:color="auto"/>
        <w:bottom w:val="none" w:sz="0" w:space="0" w:color="auto"/>
        <w:right w:val="none" w:sz="0" w:space="0" w:color="auto"/>
      </w:divBdr>
    </w:div>
    <w:div w:id="557517174">
      <w:bodyDiv w:val="1"/>
      <w:marLeft w:val="0"/>
      <w:marRight w:val="0"/>
      <w:marTop w:val="0"/>
      <w:marBottom w:val="0"/>
      <w:divBdr>
        <w:top w:val="none" w:sz="0" w:space="0" w:color="auto"/>
        <w:left w:val="none" w:sz="0" w:space="0" w:color="auto"/>
        <w:bottom w:val="none" w:sz="0" w:space="0" w:color="auto"/>
        <w:right w:val="none" w:sz="0" w:space="0" w:color="auto"/>
      </w:divBdr>
    </w:div>
    <w:div w:id="557593284">
      <w:bodyDiv w:val="1"/>
      <w:marLeft w:val="0"/>
      <w:marRight w:val="0"/>
      <w:marTop w:val="0"/>
      <w:marBottom w:val="0"/>
      <w:divBdr>
        <w:top w:val="none" w:sz="0" w:space="0" w:color="auto"/>
        <w:left w:val="none" w:sz="0" w:space="0" w:color="auto"/>
        <w:bottom w:val="none" w:sz="0" w:space="0" w:color="auto"/>
        <w:right w:val="none" w:sz="0" w:space="0" w:color="auto"/>
      </w:divBdr>
    </w:div>
    <w:div w:id="557666314">
      <w:bodyDiv w:val="1"/>
      <w:marLeft w:val="0"/>
      <w:marRight w:val="0"/>
      <w:marTop w:val="0"/>
      <w:marBottom w:val="0"/>
      <w:divBdr>
        <w:top w:val="none" w:sz="0" w:space="0" w:color="auto"/>
        <w:left w:val="none" w:sz="0" w:space="0" w:color="auto"/>
        <w:bottom w:val="none" w:sz="0" w:space="0" w:color="auto"/>
        <w:right w:val="none" w:sz="0" w:space="0" w:color="auto"/>
      </w:divBdr>
    </w:div>
    <w:div w:id="557865220">
      <w:bodyDiv w:val="1"/>
      <w:marLeft w:val="0"/>
      <w:marRight w:val="0"/>
      <w:marTop w:val="0"/>
      <w:marBottom w:val="0"/>
      <w:divBdr>
        <w:top w:val="none" w:sz="0" w:space="0" w:color="auto"/>
        <w:left w:val="none" w:sz="0" w:space="0" w:color="auto"/>
        <w:bottom w:val="none" w:sz="0" w:space="0" w:color="auto"/>
        <w:right w:val="none" w:sz="0" w:space="0" w:color="auto"/>
      </w:divBdr>
    </w:div>
    <w:div w:id="558325647">
      <w:bodyDiv w:val="1"/>
      <w:marLeft w:val="0"/>
      <w:marRight w:val="0"/>
      <w:marTop w:val="0"/>
      <w:marBottom w:val="0"/>
      <w:divBdr>
        <w:top w:val="none" w:sz="0" w:space="0" w:color="auto"/>
        <w:left w:val="none" w:sz="0" w:space="0" w:color="auto"/>
        <w:bottom w:val="none" w:sz="0" w:space="0" w:color="auto"/>
        <w:right w:val="none" w:sz="0" w:space="0" w:color="auto"/>
      </w:divBdr>
    </w:div>
    <w:div w:id="558709898">
      <w:bodyDiv w:val="1"/>
      <w:marLeft w:val="0"/>
      <w:marRight w:val="0"/>
      <w:marTop w:val="0"/>
      <w:marBottom w:val="0"/>
      <w:divBdr>
        <w:top w:val="none" w:sz="0" w:space="0" w:color="auto"/>
        <w:left w:val="none" w:sz="0" w:space="0" w:color="auto"/>
        <w:bottom w:val="none" w:sz="0" w:space="0" w:color="auto"/>
        <w:right w:val="none" w:sz="0" w:space="0" w:color="auto"/>
      </w:divBdr>
    </w:div>
    <w:div w:id="558781396">
      <w:bodyDiv w:val="1"/>
      <w:marLeft w:val="0"/>
      <w:marRight w:val="0"/>
      <w:marTop w:val="0"/>
      <w:marBottom w:val="0"/>
      <w:divBdr>
        <w:top w:val="none" w:sz="0" w:space="0" w:color="auto"/>
        <w:left w:val="none" w:sz="0" w:space="0" w:color="auto"/>
        <w:bottom w:val="none" w:sz="0" w:space="0" w:color="auto"/>
        <w:right w:val="none" w:sz="0" w:space="0" w:color="auto"/>
      </w:divBdr>
    </w:div>
    <w:div w:id="558825547">
      <w:bodyDiv w:val="1"/>
      <w:marLeft w:val="0"/>
      <w:marRight w:val="0"/>
      <w:marTop w:val="0"/>
      <w:marBottom w:val="0"/>
      <w:divBdr>
        <w:top w:val="none" w:sz="0" w:space="0" w:color="auto"/>
        <w:left w:val="none" w:sz="0" w:space="0" w:color="auto"/>
        <w:bottom w:val="none" w:sz="0" w:space="0" w:color="auto"/>
        <w:right w:val="none" w:sz="0" w:space="0" w:color="auto"/>
      </w:divBdr>
    </w:div>
    <w:div w:id="559561885">
      <w:bodyDiv w:val="1"/>
      <w:marLeft w:val="0"/>
      <w:marRight w:val="0"/>
      <w:marTop w:val="0"/>
      <w:marBottom w:val="0"/>
      <w:divBdr>
        <w:top w:val="none" w:sz="0" w:space="0" w:color="auto"/>
        <w:left w:val="none" w:sz="0" w:space="0" w:color="auto"/>
        <w:bottom w:val="none" w:sz="0" w:space="0" w:color="auto"/>
        <w:right w:val="none" w:sz="0" w:space="0" w:color="auto"/>
      </w:divBdr>
    </w:div>
    <w:div w:id="559633352">
      <w:bodyDiv w:val="1"/>
      <w:marLeft w:val="0"/>
      <w:marRight w:val="0"/>
      <w:marTop w:val="0"/>
      <w:marBottom w:val="0"/>
      <w:divBdr>
        <w:top w:val="none" w:sz="0" w:space="0" w:color="auto"/>
        <w:left w:val="none" w:sz="0" w:space="0" w:color="auto"/>
        <w:bottom w:val="none" w:sz="0" w:space="0" w:color="auto"/>
        <w:right w:val="none" w:sz="0" w:space="0" w:color="auto"/>
      </w:divBdr>
    </w:div>
    <w:div w:id="560404189">
      <w:bodyDiv w:val="1"/>
      <w:marLeft w:val="0"/>
      <w:marRight w:val="0"/>
      <w:marTop w:val="0"/>
      <w:marBottom w:val="0"/>
      <w:divBdr>
        <w:top w:val="none" w:sz="0" w:space="0" w:color="auto"/>
        <w:left w:val="none" w:sz="0" w:space="0" w:color="auto"/>
        <w:bottom w:val="none" w:sz="0" w:space="0" w:color="auto"/>
        <w:right w:val="none" w:sz="0" w:space="0" w:color="auto"/>
      </w:divBdr>
    </w:div>
    <w:div w:id="560560004">
      <w:bodyDiv w:val="1"/>
      <w:marLeft w:val="0"/>
      <w:marRight w:val="0"/>
      <w:marTop w:val="0"/>
      <w:marBottom w:val="0"/>
      <w:divBdr>
        <w:top w:val="none" w:sz="0" w:space="0" w:color="auto"/>
        <w:left w:val="none" w:sz="0" w:space="0" w:color="auto"/>
        <w:bottom w:val="none" w:sz="0" w:space="0" w:color="auto"/>
        <w:right w:val="none" w:sz="0" w:space="0" w:color="auto"/>
      </w:divBdr>
    </w:div>
    <w:div w:id="560823392">
      <w:bodyDiv w:val="1"/>
      <w:marLeft w:val="0"/>
      <w:marRight w:val="0"/>
      <w:marTop w:val="0"/>
      <w:marBottom w:val="0"/>
      <w:divBdr>
        <w:top w:val="none" w:sz="0" w:space="0" w:color="auto"/>
        <w:left w:val="none" w:sz="0" w:space="0" w:color="auto"/>
        <w:bottom w:val="none" w:sz="0" w:space="0" w:color="auto"/>
        <w:right w:val="none" w:sz="0" w:space="0" w:color="auto"/>
      </w:divBdr>
    </w:div>
    <w:div w:id="561211291">
      <w:bodyDiv w:val="1"/>
      <w:marLeft w:val="0"/>
      <w:marRight w:val="0"/>
      <w:marTop w:val="0"/>
      <w:marBottom w:val="0"/>
      <w:divBdr>
        <w:top w:val="none" w:sz="0" w:space="0" w:color="auto"/>
        <w:left w:val="none" w:sz="0" w:space="0" w:color="auto"/>
        <w:bottom w:val="none" w:sz="0" w:space="0" w:color="auto"/>
        <w:right w:val="none" w:sz="0" w:space="0" w:color="auto"/>
      </w:divBdr>
    </w:div>
    <w:div w:id="561478132">
      <w:bodyDiv w:val="1"/>
      <w:marLeft w:val="0"/>
      <w:marRight w:val="0"/>
      <w:marTop w:val="0"/>
      <w:marBottom w:val="0"/>
      <w:divBdr>
        <w:top w:val="none" w:sz="0" w:space="0" w:color="auto"/>
        <w:left w:val="none" w:sz="0" w:space="0" w:color="auto"/>
        <w:bottom w:val="none" w:sz="0" w:space="0" w:color="auto"/>
        <w:right w:val="none" w:sz="0" w:space="0" w:color="auto"/>
      </w:divBdr>
    </w:div>
    <w:div w:id="562182066">
      <w:bodyDiv w:val="1"/>
      <w:marLeft w:val="0"/>
      <w:marRight w:val="0"/>
      <w:marTop w:val="0"/>
      <w:marBottom w:val="0"/>
      <w:divBdr>
        <w:top w:val="none" w:sz="0" w:space="0" w:color="auto"/>
        <w:left w:val="none" w:sz="0" w:space="0" w:color="auto"/>
        <w:bottom w:val="none" w:sz="0" w:space="0" w:color="auto"/>
        <w:right w:val="none" w:sz="0" w:space="0" w:color="auto"/>
      </w:divBdr>
    </w:div>
    <w:div w:id="562185077">
      <w:bodyDiv w:val="1"/>
      <w:marLeft w:val="0"/>
      <w:marRight w:val="0"/>
      <w:marTop w:val="0"/>
      <w:marBottom w:val="0"/>
      <w:divBdr>
        <w:top w:val="none" w:sz="0" w:space="0" w:color="auto"/>
        <w:left w:val="none" w:sz="0" w:space="0" w:color="auto"/>
        <w:bottom w:val="none" w:sz="0" w:space="0" w:color="auto"/>
        <w:right w:val="none" w:sz="0" w:space="0" w:color="auto"/>
      </w:divBdr>
    </w:div>
    <w:div w:id="562376243">
      <w:bodyDiv w:val="1"/>
      <w:marLeft w:val="0"/>
      <w:marRight w:val="0"/>
      <w:marTop w:val="0"/>
      <w:marBottom w:val="0"/>
      <w:divBdr>
        <w:top w:val="none" w:sz="0" w:space="0" w:color="auto"/>
        <w:left w:val="none" w:sz="0" w:space="0" w:color="auto"/>
        <w:bottom w:val="none" w:sz="0" w:space="0" w:color="auto"/>
        <w:right w:val="none" w:sz="0" w:space="0" w:color="auto"/>
      </w:divBdr>
    </w:div>
    <w:div w:id="562644699">
      <w:bodyDiv w:val="1"/>
      <w:marLeft w:val="0"/>
      <w:marRight w:val="0"/>
      <w:marTop w:val="0"/>
      <w:marBottom w:val="0"/>
      <w:divBdr>
        <w:top w:val="none" w:sz="0" w:space="0" w:color="auto"/>
        <w:left w:val="none" w:sz="0" w:space="0" w:color="auto"/>
        <w:bottom w:val="none" w:sz="0" w:space="0" w:color="auto"/>
        <w:right w:val="none" w:sz="0" w:space="0" w:color="auto"/>
      </w:divBdr>
    </w:div>
    <w:div w:id="563295304">
      <w:bodyDiv w:val="1"/>
      <w:marLeft w:val="0"/>
      <w:marRight w:val="0"/>
      <w:marTop w:val="0"/>
      <w:marBottom w:val="0"/>
      <w:divBdr>
        <w:top w:val="none" w:sz="0" w:space="0" w:color="auto"/>
        <w:left w:val="none" w:sz="0" w:space="0" w:color="auto"/>
        <w:bottom w:val="none" w:sz="0" w:space="0" w:color="auto"/>
        <w:right w:val="none" w:sz="0" w:space="0" w:color="auto"/>
      </w:divBdr>
    </w:div>
    <w:div w:id="563295658">
      <w:bodyDiv w:val="1"/>
      <w:marLeft w:val="0"/>
      <w:marRight w:val="0"/>
      <w:marTop w:val="0"/>
      <w:marBottom w:val="0"/>
      <w:divBdr>
        <w:top w:val="none" w:sz="0" w:space="0" w:color="auto"/>
        <w:left w:val="none" w:sz="0" w:space="0" w:color="auto"/>
        <w:bottom w:val="none" w:sz="0" w:space="0" w:color="auto"/>
        <w:right w:val="none" w:sz="0" w:space="0" w:color="auto"/>
      </w:divBdr>
    </w:div>
    <w:div w:id="564223768">
      <w:bodyDiv w:val="1"/>
      <w:marLeft w:val="0"/>
      <w:marRight w:val="0"/>
      <w:marTop w:val="0"/>
      <w:marBottom w:val="0"/>
      <w:divBdr>
        <w:top w:val="none" w:sz="0" w:space="0" w:color="auto"/>
        <w:left w:val="none" w:sz="0" w:space="0" w:color="auto"/>
        <w:bottom w:val="none" w:sz="0" w:space="0" w:color="auto"/>
        <w:right w:val="none" w:sz="0" w:space="0" w:color="auto"/>
      </w:divBdr>
    </w:div>
    <w:div w:id="564266469">
      <w:bodyDiv w:val="1"/>
      <w:marLeft w:val="0"/>
      <w:marRight w:val="0"/>
      <w:marTop w:val="0"/>
      <w:marBottom w:val="0"/>
      <w:divBdr>
        <w:top w:val="none" w:sz="0" w:space="0" w:color="auto"/>
        <w:left w:val="none" w:sz="0" w:space="0" w:color="auto"/>
        <w:bottom w:val="none" w:sz="0" w:space="0" w:color="auto"/>
        <w:right w:val="none" w:sz="0" w:space="0" w:color="auto"/>
      </w:divBdr>
    </w:div>
    <w:div w:id="564294871">
      <w:bodyDiv w:val="1"/>
      <w:marLeft w:val="0"/>
      <w:marRight w:val="0"/>
      <w:marTop w:val="0"/>
      <w:marBottom w:val="0"/>
      <w:divBdr>
        <w:top w:val="none" w:sz="0" w:space="0" w:color="auto"/>
        <w:left w:val="none" w:sz="0" w:space="0" w:color="auto"/>
        <w:bottom w:val="none" w:sz="0" w:space="0" w:color="auto"/>
        <w:right w:val="none" w:sz="0" w:space="0" w:color="auto"/>
      </w:divBdr>
    </w:div>
    <w:div w:id="564991993">
      <w:bodyDiv w:val="1"/>
      <w:marLeft w:val="0"/>
      <w:marRight w:val="0"/>
      <w:marTop w:val="0"/>
      <w:marBottom w:val="0"/>
      <w:divBdr>
        <w:top w:val="none" w:sz="0" w:space="0" w:color="auto"/>
        <w:left w:val="none" w:sz="0" w:space="0" w:color="auto"/>
        <w:bottom w:val="none" w:sz="0" w:space="0" w:color="auto"/>
        <w:right w:val="none" w:sz="0" w:space="0" w:color="auto"/>
      </w:divBdr>
    </w:div>
    <w:div w:id="565069614">
      <w:bodyDiv w:val="1"/>
      <w:marLeft w:val="0"/>
      <w:marRight w:val="0"/>
      <w:marTop w:val="0"/>
      <w:marBottom w:val="0"/>
      <w:divBdr>
        <w:top w:val="none" w:sz="0" w:space="0" w:color="auto"/>
        <w:left w:val="none" w:sz="0" w:space="0" w:color="auto"/>
        <w:bottom w:val="none" w:sz="0" w:space="0" w:color="auto"/>
        <w:right w:val="none" w:sz="0" w:space="0" w:color="auto"/>
      </w:divBdr>
    </w:div>
    <w:div w:id="565803022">
      <w:bodyDiv w:val="1"/>
      <w:marLeft w:val="0"/>
      <w:marRight w:val="0"/>
      <w:marTop w:val="0"/>
      <w:marBottom w:val="0"/>
      <w:divBdr>
        <w:top w:val="none" w:sz="0" w:space="0" w:color="auto"/>
        <w:left w:val="none" w:sz="0" w:space="0" w:color="auto"/>
        <w:bottom w:val="none" w:sz="0" w:space="0" w:color="auto"/>
        <w:right w:val="none" w:sz="0" w:space="0" w:color="auto"/>
      </w:divBdr>
    </w:div>
    <w:div w:id="566116165">
      <w:bodyDiv w:val="1"/>
      <w:marLeft w:val="0"/>
      <w:marRight w:val="0"/>
      <w:marTop w:val="0"/>
      <w:marBottom w:val="0"/>
      <w:divBdr>
        <w:top w:val="none" w:sz="0" w:space="0" w:color="auto"/>
        <w:left w:val="none" w:sz="0" w:space="0" w:color="auto"/>
        <w:bottom w:val="none" w:sz="0" w:space="0" w:color="auto"/>
        <w:right w:val="none" w:sz="0" w:space="0" w:color="auto"/>
      </w:divBdr>
    </w:div>
    <w:div w:id="566182520">
      <w:bodyDiv w:val="1"/>
      <w:marLeft w:val="0"/>
      <w:marRight w:val="0"/>
      <w:marTop w:val="0"/>
      <w:marBottom w:val="0"/>
      <w:divBdr>
        <w:top w:val="none" w:sz="0" w:space="0" w:color="auto"/>
        <w:left w:val="none" w:sz="0" w:space="0" w:color="auto"/>
        <w:bottom w:val="none" w:sz="0" w:space="0" w:color="auto"/>
        <w:right w:val="none" w:sz="0" w:space="0" w:color="auto"/>
      </w:divBdr>
    </w:div>
    <w:div w:id="566576110">
      <w:bodyDiv w:val="1"/>
      <w:marLeft w:val="0"/>
      <w:marRight w:val="0"/>
      <w:marTop w:val="0"/>
      <w:marBottom w:val="0"/>
      <w:divBdr>
        <w:top w:val="none" w:sz="0" w:space="0" w:color="auto"/>
        <w:left w:val="none" w:sz="0" w:space="0" w:color="auto"/>
        <w:bottom w:val="none" w:sz="0" w:space="0" w:color="auto"/>
        <w:right w:val="none" w:sz="0" w:space="0" w:color="auto"/>
      </w:divBdr>
    </w:div>
    <w:div w:id="566692795">
      <w:bodyDiv w:val="1"/>
      <w:marLeft w:val="0"/>
      <w:marRight w:val="0"/>
      <w:marTop w:val="0"/>
      <w:marBottom w:val="0"/>
      <w:divBdr>
        <w:top w:val="none" w:sz="0" w:space="0" w:color="auto"/>
        <w:left w:val="none" w:sz="0" w:space="0" w:color="auto"/>
        <w:bottom w:val="none" w:sz="0" w:space="0" w:color="auto"/>
        <w:right w:val="none" w:sz="0" w:space="0" w:color="auto"/>
      </w:divBdr>
    </w:div>
    <w:div w:id="566721372">
      <w:bodyDiv w:val="1"/>
      <w:marLeft w:val="0"/>
      <w:marRight w:val="0"/>
      <w:marTop w:val="0"/>
      <w:marBottom w:val="0"/>
      <w:divBdr>
        <w:top w:val="none" w:sz="0" w:space="0" w:color="auto"/>
        <w:left w:val="none" w:sz="0" w:space="0" w:color="auto"/>
        <w:bottom w:val="none" w:sz="0" w:space="0" w:color="auto"/>
        <w:right w:val="none" w:sz="0" w:space="0" w:color="auto"/>
      </w:divBdr>
    </w:div>
    <w:div w:id="567349373">
      <w:bodyDiv w:val="1"/>
      <w:marLeft w:val="0"/>
      <w:marRight w:val="0"/>
      <w:marTop w:val="0"/>
      <w:marBottom w:val="0"/>
      <w:divBdr>
        <w:top w:val="none" w:sz="0" w:space="0" w:color="auto"/>
        <w:left w:val="none" w:sz="0" w:space="0" w:color="auto"/>
        <w:bottom w:val="none" w:sz="0" w:space="0" w:color="auto"/>
        <w:right w:val="none" w:sz="0" w:space="0" w:color="auto"/>
      </w:divBdr>
    </w:div>
    <w:div w:id="567812447">
      <w:bodyDiv w:val="1"/>
      <w:marLeft w:val="0"/>
      <w:marRight w:val="0"/>
      <w:marTop w:val="0"/>
      <w:marBottom w:val="0"/>
      <w:divBdr>
        <w:top w:val="none" w:sz="0" w:space="0" w:color="auto"/>
        <w:left w:val="none" w:sz="0" w:space="0" w:color="auto"/>
        <w:bottom w:val="none" w:sz="0" w:space="0" w:color="auto"/>
        <w:right w:val="none" w:sz="0" w:space="0" w:color="auto"/>
      </w:divBdr>
    </w:div>
    <w:div w:id="568467232">
      <w:bodyDiv w:val="1"/>
      <w:marLeft w:val="0"/>
      <w:marRight w:val="0"/>
      <w:marTop w:val="0"/>
      <w:marBottom w:val="0"/>
      <w:divBdr>
        <w:top w:val="none" w:sz="0" w:space="0" w:color="auto"/>
        <w:left w:val="none" w:sz="0" w:space="0" w:color="auto"/>
        <w:bottom w:val="none" w:sz="0" w:space="0" w:color="auto"/>
        <w:right w:val="none" w:sz="0" w:space="0" w:color="auto"/>
      </w:divBdr>
    </w:div>
    <w:div w:id="568544309">
      <w:bodyDiv w:val="1"/>
      <w:marLeft w:val="0"/>
      <w:marRight w:val="0"/>
      <w:marTop w:val="0"/>
      <w:marBottom w:val="0"/>
      <w:divBdr>
        <w:top w:val="none" w:sz="0" w:space="0" w:color="auto"/>
        <w:left w:val="none" w:sz="0" w:space="0" w:color="auto"/>
        <w:bottom w:val="none" w:sz="0" w:space="0" w:color="auto"/>
        <w:right w:val="none" w:sz="0" w:space="0" w:color="auto"/>
      </w:divBdr>
    </w:div>
    <w:div w:id="568613421">
      <w:bodyDiv w:val="1"/>
      <w:marLeft w:val="0"/>
      <w:marRight w:val="0"/>
      <w:marTop w:val="0"/>
      <w:marBottom w:val="0"/>
      <w:divBdr>
        <w:top w:val="none" w:sz="0" w:space="0" w:color="auto"/>
        <w:left w:val="none" w:sz="0" w:space="0" w:color="auto"/>
        <w:bottom w:val="none" w:sz="0" w:space="0" w:color="auto"/>
        <w:right w:val="none" w:sz="0" w:space="0" w:color="auto"/>
      </w:divBdr>
    </w:div>
    <w:div w:id="569116429">
      <w:bodyDiv w:val="1"/>
      <w:marLeft w:val="0"/>
      <w:marRight w:val="0"/>
      <w:marTop w:val="0"/>
      <w:marBottom w:val="0"/>
      <w:divBdr>
        <w:top w:val="none" w:sz="0" w:space="0" w:color="auto"/>
        <w:left w:val="none" w:sz="0" w:space="0" w:color="auto"/>
        <w:bottom w:val="none" w:sz="0" w:space="0" w:color="auto"/>
        <w:right w:val="none" w:sz="0" w:space="0" w:color="auto"/>
      </w:divBdr>
    </w:div>
    <w:div w:id="569198312">
      <w:bodyDiv w:val="1"/>
      <w:marLeft w:val="0"/>
      <w:marRight w:val="0"/>
      <w:marTop w:val="0"/>
      <w:marBottom w:val="0"/>
      <w:divBdr>
        <w:top w:val="none" w:sz="0" w:space="0" w:color="auto"/>
        <w:left w:val="none" w:sz="0" w:space="0" w:color="auto"/>
        <w:bottom w:val="none" w:sz="0" w:space="0" w:color="auto"/>
        <w:right w:val="none" w:sz="0" w:space="0" w:color="auto"/>
      </w:divBdr>
    </w:div>
    <w:div w:id="569657389">
      <w:bodyDiv w:val="1"/>
      <w:marLeft w:val="0"/>
      <w:marRight w:val="0"/>
      <w:marTop w:val="0"/>
      <w:marBottom w:val="0"/>
      <w:divBdr>
        <w:top w:val="none" w:sz="0" w:space="0" w:color="auto"/>
        <w:left w:val="none" w:sz="0" w:space="0" w:color="auto"/>
        <w:bottom w:val="none" w:sz="0" w:space="0" w:color="auto"/>
        <w:right w:val="none" w:sz="0" w:space="0" w:color="auto"/>
      </w:divBdr>
    </w:div>
    <w:div w:id="569733900">
      <w:bodyDiv w:val="1"/>
      <w:marLeft w:val="0"/>
      <w:marRight w:val="0"/>
      <w:marTop w:val="0"/>
      <w:marBottom w:val="0"/>
      <w:divBdr>
        <w:top w:val="none" w:sz="0" w:space="0" w:color="auto"/>
        <w:left w:val="none" w:sz="0" w:space="0" w:color="auto"/>
        <w:bottom w:val="none" w:sz="0" w:space="0" w:color="auto"/>
        <w:right w:val="none" w:sz="0" w:space="0" w:color="auto"/>
      </w:divBdr>
    </w:div>
    <w:div w:id="569774437">
      <w:bodyDiv w:val="1"/>
      <w:marLeft w:val="0"/>
      <w:marRight w:val="0"/>
      <w:marTop w:val="0"/>
      <w:marBottom w:val="0"/>
      <w:divBdr>
        <w:top w:val="none" w:sz="0" w:space="0" w:color="auto"/>
        <w:left w:val="none" w:sz="0" w:space="0" w:color="auto"/>
        <w:bottom w:val="none" w:sz="0" w:space="0" w:color="auto"/>
        <w:right w:val="none" w:sz="0" w:space="0" w:color="auto"/>
      </w:divBdr>
    </w:div>
    <w:div w:id="570120977">
      <w:bodyDiv w:val="1"/>
      <w:marLeft w:val="0"/>
      <w:marRight w:val="0"/>
      <w:marTop w:val="0"/>
      <w:marBottom w:val="0"/>
      <w:divBdr>
        <w:top w:val="none" w:sz="0" w:space="0" w:color="auto"/>
        <w:left w:val="none" w:sz="0" w:space="0" w:color="auto"/>
        <w:bottom w:val="none" w:sz="0" w:space="0" w:color="auto"/>
        <w:right w:val="none" w:sz="0" w:space="0" w:color="auto"/>
      </w:divBdr>
    </w:div>
    <w:div w:id="570698905">
      <w:bodyDiv w:val="1"/>
      <w:marLeft w:val="0"/>
      <w:marRight w:val="0"/>
      <w:marTop w:val="0"/>
      <w:marBottom w:val="0"/>
      <w:divBdr>
        <w:top w:val="none" w:sz="0" w:space="0" w:color="auto"/>
        <w:left w:val="none" w:sz="0" w:space="0" w:color="auto"/>
        <w:bottom w:val="none" w:sz="0" w:space="0" w:color="auto"/>
        <w:right w:val="none" w:sz="0" w:space="0" w:color="auto"/>
      </w:divBdr>
    </w:div>
    <w:div w:id="570845359">
      <w:bodyDiv w:val="1"/>
      <w:marLeft w:val="0"/>
      <w:marRight w:val="0"/>
      <w:marTop w:val="0"/>
      <w:marBottom w:val="0"/>
      <w:divBdr>
        <w:top w:val="none" w:sz="0" w:space="0" w:color="auto"/>
        <w:left w:val="none" w:sz="0" w:space="0" w:color="auto"/>
        <w:bottom w:val="none" w:sz="0" w:space="0" w:color="auto"/>
        <w:right w:val="none" w:sz="0" w:space="0" w:color="auto"/>
      </w:divBdr>
    </w:div>
    <w:div w:id="572279244">
      <w:bodyDiv w:val="1"/>
      <w:marLeft w:val="0"/>
      <w:marRight w:val="0"/>
      <w:marTop w:val="0"/>
      <w:marBottom w:val="0"/>
      <w:divBdr>
        <w:top w:val="none" w:sz="0" w:space="0" w:color="auto"/>
        <w:left w:val="none" w:sz="0" w:space="0" w:color="auto"/>
        <w:bottom w:val="none" w:sz="0" w:space="0" w:color="auto"/>
        <w:right w:val="none" w:sz="0" w:space="0" w:color="auto"/>
      </w:divBdr>
    </w:div>
    <w:div w:id="572856283">
      <w:bodyDiv w:val="1"/>
      <w:marLeft w:val="0"/>
      <w:marRight w:val="0"/>
      <w:marTop w:val="0"/>
      <w:marBottom w:val="0"/>
      <w:divBdr>
        <w:top w:val="none" w:sz="0" w:space="0" w:color="auto"/>
        <w:left w:val="none" w:sz="0" w:space="0" w:color="auto"/>
        <w:bottom w:val="none" w:sz="0" w:space="0" w:color="auto"/>
        <w:right w:val="none" w:sz="0" w:space="0" w:color="auto"/>
      </w:divBdr>
    </w:div>
    <w:div w:id="573129205">
      <w:bodyDiv w:val="1"/>
      <w:marLeft w:val="0"/>
      <w:marRight w:val="0"/>
      <w:marTop w:val="0"/>
      <w:marBottom w:val="0"/>
      <w:divBdr>
        <w:top w:val="none" w:sz="0" w:space="0" w:color="auto"/>
        <w:left w:val="none" w:sz="0" w:space="0" w:color="auto"/>
        <w:bottom w:val="none" w:sz="0" w:space="0" w:color="auto"/>
        <w:right w:val="none" w:sz="0" w:space="0" w:color="auto"/>
      </w:divBdr>
    </w:div>
    <w:div w:id="573276154">
      <w:bodyDiv w:val="1"/>
      <w:marLeft w:val="0"/>
      <w:marRight w:val="0"/>
      <w:marTop w:val="0"/>
      <w:marBottom w:val="0"/>
      <w:divBdr>
        <w:top w:val="none" w:sz="0" w:space="0" w:color="auto"/>
        <w:left w:val="none" w:sz="0" w:space="0" w:color="auto"/>
        <w:bottom w:val="none" w:sz="0" w:space="0" w:color="auto"/>
        <w:right w:val="none" w:sz="0" w:space="0" w:color="auto"/>
      </w:divBdr>
    </w:div>
    <w:div w:id="573515476">
      <w:bodyDiv w:val="1"/>
      <w:marLeft w:val="0"/>
      <w:marRight w:val="0"/>
      <w:marTop w:val="0"/>
      <w:marBottom w:val="0"/>
      <w:divBdr>
        <w:top w:val="none" w:sz="0" w:space="0" w:color="auto"/>
        <w:left w:val="none" w:sz="0" w:space="0" w:color="auto"/>
        <w:bottom w:val="none" w:sz="0" w:space="0" w:color="auto"/>
        <w:right w:val="none" w:sz="0" w:space="0" w:color="auto"/>
      </w:divBdr>
    </w:div>
    <w:div w:id="574629354">
      <w:bodyDiv w:val="1"/>
      <w:marLeft w:val="0"/>
      <w:marRight w:val="0"/>
      <w:marTop w:val="0"/>
      <w:marBottom w:val="0"/>
      <w:divBdr>
        <w:top w:val="none" w:sz="0" w:space="0" w:color="auto"/>
        <w:left w:val="none" w:sz="0" w:space="0" w:color="auto"/>
        <w:bottom w:val="none" w:sz="0" w:space="0" w:color="auto"/>
        <w:right w:val="none" w:sz="0" w:space="0" w:color="auto"/>
      </w:divBdr>
    </w:div>
    <w:div w:id="575431845">
      <w:bodyDiv w:val="1"/>
      <w:marLeft w:val="0"/>
      <w:marRight w:val="0"/>
      <w:marTop w:val="0"/>
      <w:marBottom w:val="0"/>
      <w:divBdr>
        <w:top w:val="none" w:sz="0" w:space="0" w:color="auto"/>
        <w:left w:val="none" w:sz="0" w:space="0" w:color="auto"/>
        <w:bottom w:val="none" w:sz="0" w:space="0" w:color="auto"/>
        <w:right w:val="none" w:sz="0" w:space="0" w:color="auto"/>
      </w:divBdr>
    </w:div>
    <w:div w:id="575674245">
      <w:bodyDiv w:val="1"/>
      <w:marLeft w:val="0"/>
      <w:marRight w:val="0"/>
      <w:marTop w:val="0"/>
      <w:marBottom w:val="0"/>
      <w:divBdr>
        <w:top w:val="none" w:sz="0" w:space="0" w:color="auto"/>
        <w:left w:val="none" w:sz="0" w:space="0" w:color="auto"/>
        <w:bottom w:val="none" w:sz="0" w:space="0" w:color="auto"/>
        <w:right w:val="none" w:sz="0" w:space="0" w:color="auto"/>
      </w:divBdr>
    </w:div>
    <w:div w:id="575749469">
      <w:bodyDiv w:val="1"/>
      <w:marLeft w:val="0"/>
      <w:marRight w:val="0"/>
      <w:marTop w:val="0"/>
      <w:marBottom w:val="0"/>
      <w:divBdr>
        <w:top w:val="none" w:sz="0" w:space="0" w:color="auto"/>
        <w:left w:val="none" w:sz="0" w:space="0" w:color="auto"/>
        <w:bottom w:val="none" w:sz="0" w:space="0" w:color="auto"/>
        <w:right w:val="none" w:sz="0" w:space="0" w:color="auto"/>
      </w:divBdr>
    </w:div>
    <w:div w:id="575867219">
      <w:bodyDiv w:val="1"/>
      <w:marLeft w:val="0"/>
      <w:marRight w:val="0"/>
      <w:marTop w:val="0"/>
      <w:marBottom w:val="0"/>
      <w:divBdr>
        <w:top w:val="none" w:sz="0" w:space="0" w:color="auto"/>
        <w:left w:val="none" w:sz="0" w:space="0" w:color="auto"/>
        <w:bottom w:val="none" w:sz="0" w:space="0" w:color="auto"/>
        <w:right w:val="none" w:sz="0" w:space="0" w:color="auto"/>
      </w:divBdr>
    </w:div>
    <w:div w:id="576213990">
      <w:bodyDiv w:val="1"/>
      <w:marLeft w:val="0"/>
      <w:marRight w:val="0"/>
      <w:marTop w:val="0"/>
      <w:marBottom w:val="0"/>
      <w:divBdr>
        <w:top w:val="none" w:sz="0" w:space="0" w:color="auto"/>
        <w:left w:val="none" w:sz="0" w:space="0" w:color="auto"/>
        <w:bottom w:val="none" w:sz="0" w:space="0" w:color="auto"/>
        <w:right w:val="none" w:sz="0" w:space="0" w:color="auto"/>
      </w:divBdr>
    </w:div>
    <w:div w:id="576331059">
      <w:bodyDiv w:val="1"/>
      <w:marLeft w:val="0"/>
      <w:marRight w:val="0"/>
      <w:marTop w:val="0"/>
      <w:marBottom w:val="0"/>
      <w:divBdr>
        <w:top w:val="none" w:sz="0" w:space="0" w:color="auto"/>
        <w:left w:val="none" w:sz="0" w:space="0" w:color="auto"/>
        <w:bottom w:val="none" w:sz="0" w:space="0" w:color="auto"/>
        <w:right w:val="none" w:sz="0" w:space="0" w:color="auto"/>
      </w:divBdr>
    </w:div>
    <w:div w:id="577056553">
      <w:bodyDiv w:val="1"/>
      <w:marLeft w:val="0"/>
      <w:marRight w:val="0"/>
      <w:marTop w:val="0"/>
      <w:marBottom w:val="0"/>
      <w:divBdr>
        <w:top w:val="none" w:sz="0" w:space="0" w:color="auto"/>
        <w:left w:val="none" w:sz="0" w:space="0" w:color="auto"/>
        <w:bottom w:val="none" w:sz="0" w:space="0" w:color="auto"/>
        <w:right w:val="none" w:sz="0" w:space="0" w:color="auto"/>
      </w:divBdr>
    </w:div>
    <w:div w:id="577132580">
      <w:bodyDiv w:val="1"/>
      <w:marLeft w:val="0"/>
      <w:marRight w:val="0"/>
      <w:marTop w:val="0"/>
      <w:marBottom w:val="0"/>
      <w:divBdr>
        <w:top w:val="none" w:sz="0" w:space="0" w:color="auto"/>
        <w:left w:val="none" w:sz="0" w:space="0" w:color="auto"/>
        <w:bottom w:val="none" w:sz="0" w:space="0" w:color="auto"/>
        <w:right w:val="none" w:sz="0" w:space="0" w:color="auto"/>
      </w:divBdr>
    </w:div>
    <w:div w:id="577443194">
      <w:bodyDiv w:val="1"/>
      <w:marLeft w:val="0"/>
      <w:marRight w:val="0"/>
      <w:marTop w:val="0"/>
      <w:marBottom w:val="0"/>
      <w:divBdr>
        <w:top w:val="none" w:sz="0" w:space="0" w:color="auto"/>
        <w:left w:val="none" w:sz="0" w:space="0" w:color="auto"/>
        <w:bottom w:val="none" w:sz="0" w:space="0" w:color="auto"/>
        <w:right w:val="none" w:sz="0" w:space="0" w:color="auto"/>
      </w:divBdr>
    </w:div>
    <w:div w:id="577447119">
      <w:bodyDiv w:val="1"/>
      <w:marLeft w:val="0"/>
      <w:marRight w:val="0"/>
      <w:marTop w:val="0"/>
      <w:marBottom w:val="0"/>
      <w:divBdr>
        <w:top w:val="none" w:sz="0" w:space="0" w:color="auto"/>
        <w:left w:val="none" w:sz="0" w:space="0" w:color="auto"/>
        <w:bottom w:val="none" w:sz="0" w:space="0" w:color="auto"/>
        <w:right w:val="none" w:sz="0" w:space="0" w:color="auto"/>
      </w:divBdr>
    </w:div>
    <w:div w:id="578057411">
      <w:bodyDiv w:val="1"/>
      <w:marLeft w:val="0"/>
      <w:marRight w:val="0"/>
      <w:marTop w:val="0"/>
      <w:marBottom w:val="0"/>
      <w:divBdr>
        <w:top w:val="none" w:sz="0" w:space="0" w:color="auto"/>
        <w:left w:val="none" w:sz="0" w:space="0" w:color="auto"/>
        <w:bottom w:val="none" w:sz="0" w:space="0" w:color="auto"/>
        <w:right w:val="none" w:sz="0" w:space="0" w:color="auto"/>
      </w:divBdr>
    </w:div>
    <w:div w:id="579681326">
      <w:bodyDiv w:val="1"/>
      <w:marLeft w:val="0"/>
      <w:marRight w:val="0"/>
      <w:marTop w:val="0"/>
      <w:marBottom w:val="0"/>
      <w:divBdr>
        <w:top w:val="none" w:sz="0" w:space="0" w:color="auto"/>
        <w:left w:val="none" w:sz="0" w:space="0" w:color="auto"/>
        <w:bottom w:val="none" w:sz="0" w:space="0" w:color="auto"/>
        <w:right w:val="none" w:sz="0" w:space="0" w:color="auto"/>
      </w:divBdr>
    </w:div>
    <w:div w:id="579950388">
      <w:bodyDiv w:val="1"/>
      <w:marLeft w:val="0"/>
      <w:marRight w:val="0"/>
      <w:marTop w:val="0"/>
      <w:marBottom w:val="0"/>
      <w:divBdr>
        <w:top w:val="none" w:sz="0" w:space="0" w:color="auto"/>
        <w:left w:val="none" w:sz="0" w:space="0" w:color="auto"/>
        <w:bottom w:val="none" w:sz="0" w:space="0" w:color="auto"/>
        <w:right w:val="none" w:sz="0" w:space="0" w:color="auto"/>
      </w:divBdr>
    </w:div>
    <w:div w:id="580023984">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581255223">
      <w:bodyDiv w:val="1"/>
      <w:marLeft w:val="0"/>
      <w:marRight w:val="0"/>
      <w:marTop w:val="0"/>
      <w:marBottom w:val="0"/>
      <w:divBdr>
        <w:top w:val="none" w:sz="0" w:space="0" w:color="auto"/>
        <w:left w:val="none" w:sz="0" w:space="0" w:color="auto"/>
        <w:bottom w:val="none" w:sz="0" w:space="0" w:color="auto"/>
        <w:right w:val="none" w:sz="0" w:space="0" w:color="auto"/>
      </w:divBdr>
    </w:div>
    <w:div w:id="581840893">
      <w:bodyDiv w:val="1"/>
      <w:marLeft w:val="0"/>
      <w:marRight w:val="0"/>
      <w:marTop w:val="0"/>
      <w:marBottom w:val="0"/>
      <w:divBdr>
        <w:top w:val="none" w:sz="0" w:space="0" w:color="auto"/>
        <w:left w:val="none" w:sz="0" w:space="0" w:color="auto"/>
        <w:bottom w:val="none" w:sz="0" w:space="0" w:color="auto"/>
        <w:right w:val="none" w:sz="0" w:space="0" w:color="auto"/>
      </w:divBdr>
    </w:div>
    <w:div w:id="582034312">
      <w:bodyDiv w:val="1"/>
      <w:marLeft w:val="0"/>
      <w:marRight w:val="0"/>
      <w:marTop w:val="0"/>
      <w:marBottom w:val="0"/>
      <w:divBdr>
        <w:top w:val="none" w:sz="0" w:space="0" w:color="auto"/>
        <w:left w:val="none" w:sz="0" w:space="0" w:color="auto"/>
        <w:bottom w:val="none" w:sz="0" w:space="0" w:color="auto"/>
        <w:right w:val="none" w:sz="0" w:space="0" w:color="auto"/>
      </w:divBdr>
    </w:div>
    <w:div w:id="582185360">
      <w:bodyDiv w:val="1"/>
      <w:marLeft w:val="0"/>
      <w:marRight w:val="0"/>
      <w:marTop w:val="0"/>
      <w:marBottom w:val="0"/>
      <w:divBdr>
        <w:top w:val="none" w:sz="0" w:space="0" w:color="auto"/>
        <w:left w:val="none" w:sz="0" w:space="0" w:color="auto"/>
        <w:bottom w:val="none" w:sz="0" w:space="0" w:color="auto"/>
        <w:right w:val="none" w:sz="0" w:space="0" w:color="auto"/>
      </w:divBdr>
    </w:div>
    <w:div w:id="582615700">
      <w:bodyDiv w:val="1"/>
      <w:marLeft w:val="0"/>
      <w:marRight w:val="0"/>
      <w:marTop w:val="0"/>
      <w:marBottom w:val="0"/>
      <w:divBdr>
        <w:top w:val="none" w:sz="0" w:space="0" w:color="auto"/>
        <w:left w:val="none" w:sz="0" w:space="0" w:color="auto"/>
        <w:bottom w:val="none" w:sz="0" w:space="0" w:color="auto"/>
        <w:right w:val="none" w:sz="0" w:space="0" w:color="auto"/>
      </w:divBdr>
    </w:div>
    <w:div w:id="582684569">
      <w:bodyDiv w:val="1"/>
      <w:marLeft w:val="0"/>
      <w:marRight w:val="0"/>
      <w:marTop w:val="0"/>
      <w:marBottom w:val="0"/>
      <w:divBdr>
        <w:top w:val="none" w:sz="0" w:space="0" w:color="auto"/>
        <w:left w:val="none" w:sz="0" w:space="0" w:color="auto"/>
        <w:bottom w:val="none" w:sz="0" w:space="0" w:color="auto"/>
        <w:right w:val="none" w:sz="0" w:space="0" w:color="auto"/>
      </w:divBdr>
    </w:div>
    <w:div w:id="583301126">
      <w:bodyDiv w:val="1"/>
      <w:marLeft w:val="0"/>
      <w:marRight w:val="0"/>
      <w:marTop w:val="0"/>
      <w:marBottom w:val="0"/>
      <w:divBdr>
        <w:top w:val="none" w:sz="0" w:space="0" w:color="auto"/>
        <w:left w:val="none" w:sz="0" w:space="0" w:color="auto"/>
        <w:bottom w:val="none" w:sz="0" w:space="0" w:color="auto"/>
        <w:right w:val="none" w:sz="0" w:space="0" w:color="auto"/>
      </w:divBdr>
    </w:div>
    <w:div w:id="583494311">
      <w:bodyDiv w:val="1"/>
      <w:marLeft w:val="0"/>
      <w:marRight w:val="0"/>
      <w:marTop w:val="0"/>
      <w:marBottom w:val="0"/>
      <w:divBdr>
        <w:top w:val="none" w:sz="0" w:space="0" w:color="auto"/>
        <w:left w:val="none" w:sz="0" w:space="0" w:color="auto"/>
        <w:bottom w:val="none" w:sz="0" w:space="0" w:color="auto"/>
        <w:right w:val="none" w:sz="0" w:space="0" w:color="auto"/>
      </w:divBdr>
    </w:div>
    <w:div w:id="583533929">
      <w:bodyDiv w:val="1"/>
      <w:marLeft w:val="0"/>
      <w:marRight w:val="0"/>
      <w:marTop w:val="0"/>
      <w:marBottom w:val="0"/>
      <w:divBdr>
        <w:top w:val="none" w:sz="0" w:space="0" w:color="auto"/>
        <w:left w:val="none" w:sz="0" w:space="0" w:color="auto"/>
        <w:bottom w:val="none" w:sz="0" w:space="0" w:color="auto"/>
        <w:right w:val="none" w:sz="0" w:space="0" w:color="auto"/>
      </w:divBdr>
    </w:div>
    <w:div w:id="584651013">
      <w:bodyDiv w:val="1"/>
      <w:marLeft w:val="0"/>
      <w:marRight w:val="0"/>
      <w:marTop w:val="0"/>
      <w:marBottom w:val="0"/>
      <w:divBdr>
        <w:top w:val="none" w:sz="0" w:space="0" w:color="auto"/>
        <w:left w:val="none" w:sz="0" w:space="0" w:color="auto"/>
        <w:bottom w:val="none" w:sz="0" w:space="0" w:color="auto"/>
        <w:right w:val="none" w:sz="0" w:space="0" w:color="auto"/>
      </w:divBdr>
    </w:div>
    <w:div w:id="584875101">
      <w:bodyDiv w:val="1"/>
      <w:marLeft w:val="0"/>
      <w:marRight w:val="0"/>
      <w:marTop w:val="0"/>
      <w:marBottom w:val="0"/>
      <w:divBdr>
        <w:top w:val="none" w:sz="0" w:space="0" w:color="auto"/>
        <w:left w:val="none" w:sz="0" w:space="0" w:color="auto"/>
        <w:bottom w:val="none" w:sz="0" w:space="0" w:color="auto"/>
        <w:right w:val="none" w:sz="0" w:space="0" w:color="auto"/>
      </w:divBdr>
    </w:div>
    <w:div w:id="585191561">
      <w:bodyDiv w:val="1"/>
      <w:marLeft w:val="0"/>
      <w:marRight w:val="0"/>
      <w:marTop w:val="0"/>
      <w:marBottom w:val="0"/>
      <w:divBdr>
        <w:top w:val="none" w:sz="0" w:space="0" w:color="auto"/>
        <w:left w:val="none" w:sz="0" w:space="0" w:color="auto"/>
        <w:bottom w:val="none" w:sz="0" w:space="0" w:color="auto"/>
        <w:right w:val="none" w:sz="0" w:space="0" w:color="auto"/>
      </w:divBdr>
    </w:div>
    <w:div w:id="585499533">
      <w:bodyDiv w:val="1"/>
      <w:marLeft w:val="0"/>
      <w:marRight w:val="0"/>
      <w:marTop w:val="0"/>
      <w:marBottom w:val="0"/>
      <w:divBdr>
        <w:top w:val="none" w:sz="0" w:space="0" w:color="auto"/>
        <w:left w:val="none" w:sz="0" w:space="0" w:color="auto"/>
        <w:bottom w:val="none" w:sz="0" w:space="0" w:color="auto"/>
        <w:right w:val="none" w:sz="0" w:space="0" w:color="auto"/>
      </w:divBdr>
    </w:div>
    <w:div w:id="585649063">
      <w:bodyDiv w:val="1"/>
      <w:marLeft w:val="0"/>
      <w:marRight w:val="0"/>
      <w:marTop w:val="0"/>
      <w:marBottom w:val="0"/>
      <w:divBdr>
        <w:top w:val="none" w:sz="0" w:space="0" w:color="auto"/>
        <w:left w:val="none" w:sz="0" w:space="0" w:color="auto"/>
        <w:bottom w:val="none" w:sz="0" w:space="0" w:color="auto"/>
        <w:right w:val="none" w:sz="0" w:space="0" w:color="auto"/>
      </w:divBdr>
    </w:div>
    <w:div w:id="585770825">
      <w:bodyDiv w:val="1"/>
      <w:marLeft w:val="0"/>
      <w:marRight w:val="0"/>
      <w:marTop w:val="0"/>
      <w:marBottom w:val="0"/>
      <w:divBdr>
        <w:top w:val="none" w:sz="0" w:space="0" w:color="auto"/>
        <w:left w:val="none" w:sz="0" w:space="0" w:color="auto"/>
        <w:bottom w:val="none" w:sz="0" w:space="0" w:color="auto"/>
        <w:right w:val="none" w:sz="0" w:space="0" w:color="auto"/>
      </w:divBdr>
    </w:div>
    <w:div w:id="585844536">
      <w:bodyDiv w:val="1"/>
      <w:marLeft w:val="0"/>
      <w:marRight w:val="0"/>
      <w:marTop w:val="0"/>
      <w:marBottom w:val="0"/>
      <w:divBdr>
        <w:top w:val="none" w:sz="0" w:space="0" w:color="auto"/>
        <w:left w:val="none" w:sz="0" w:space="0" w:color="auto"/>
        <w:bottom w:val="none" w:sz="0" w:space="0" w:color="auto"/>
        <w:right w:val="none" w:sz="0" w:space="0" w:color="auto"/>
      </w:divBdr>
    </w:div>
    <w:div w:id="586116239">
      <w:bodyDiv w:val="1"/>
      <w:marLeft w:val="0"/>
      <w:marRight w:val="0"/>
      <w:marTop w:val="0"/>
      <w:marBottom w:val="0"/>
      <w:divBdr>
        <w:top w:val="none" w:sz="0" w:space="0" w:color="auto"/>
        <w:left w:val="none" w:sz="0" w:space="0" w:color="auto"/>
        <w:bottom w:val="none" w:sz="0" w:space="0" w:color="auto"/>
        <w:right w:val="none" w:sz="0" w:space="0" w:color="auto"/>
      </w:divBdr>
    </w:div>
    <w:div w:id="586158646">
      <w:bodyDiv w:val="1"/>
      <w:marLeft w:val="0"/>
      <w:marRight w:val="0"/>
      <w:marTop w:val="0"/>
      <w:marBottom w:val="0"/>
      <w:divBdr>
        <w:top w:val="none" w:sz="0" w:space="0" w:color="auto"/>
        <w:left w:val="none" w:sz="0" w:space="0" w:color="auto"/>
        <w:bottom w:val="none" w:sz="0" w:space="0" w:color="auto"/>
        <w:right w:val="none" w:sz="0" w:space="0" w:color="auto"/>
      </w:divBdr>
    </w:div>
    <w:div w:id="586770290">
      <w:bodyDiv w:val="1"/>
      <w:marLeft w:val="0"/>
      <w:marRight w:val="0"/>
      <w:marTop w:val="0"/>
      <w:marBottom w:val="0"/>
      <w:divBdr>
        <w:top w:val="none" w:sz="0" w:space="0" w:color="auto"/>
        <w:left w:val="none" w:sz="0" w:space="0" w:color="auto"/>
        <w:bottom w:val="none" w:sz="0" w:space="0" w:color="auto"/>
        <w:right w:val="none" w:sz="0" w:space="0" w:color="auto"/>
      </w:divBdr>
    </w:div>
    <w:div w:id="586773912">
      <w:bodyDiv w:val="1"/>
      <w:marLeft w:val="0"/>
      <w:marRight w:val="0"/>
      <w:marTop w:val="0"/>
      <w:marBottom w:val="0"/>
      <w:divBdr>
        <w:top w:val="none" w:sz="0" w:space="0" w:color="auto"/>
        <w:left w:val="none" w:sz="0" w:space="0" w:color="auto"/>
        <w:bottom w:val="none" w:sz="0" w:space="0" w:color="auto"/>
        <w:right w:val="none" w:sz="0" w:space="0" w:color="auto"/>
      </w:divBdr>
    </w:div>
    <w:div w:id="586841238">
      <w:bodyDiv w:val="1"/>
      <w:marLeft w:val="0"/>
      <w:marRight w:val="0"/>
      <w:marTop w:val="0"/>
      <w:marBottom w:val="0"/>
      <w:divBdr>
        <w:top w:val="none" w:sz="0" w:space="0" w:color="auto"/>
        <w:left w:val="none" w:sz="0" w:space="0" w:color="auto"/>
        <w:bottom w:val="none" w:sz="0" w:space="0" w:color="auto"/>
        <w:right w:val="none" w:sz="0" w:space="0" w:color="auto"/>
      </w:divBdr>
    </w:div>
    <w:div w:id="586888358">
      <w:bodyDiv w:val="1"/>
      <w:marLeft w:val="0"/>
      <w:marRight w:val="0"/>
      <w:marTop w:val="0"/>
      <w:marBottom w:val="0"/>
      <w:divBdr>
        <w:top w:val="none" w:sz="0" w:space="0" w:color="auto"/>
        <w:left w:val="none" w:sz="0" w:space="0" w:color="auto"/>
        <w:bottom w:val="none" w:sz="0" w:space="0" w:color="auto"/>
        <w:right w:val="none" w:sz="0" w:space="0" w:color="auto"/>
      </w:divBdr>
    </w:div>
    <w:div w:id="587232268">
      <w:bodyDiv w:val="1"/>
      <w:marLeft w:val="0"/>
      <w:marRight w:val="0"/>
      <w:marTop w:val="0"/>
      <w:marBottom w:val="0"/>
      <w:divBdr>
        <w:top w:val="none" w:sz="0" w:space="0" w:color="auto"/>
        <w:left w:val="none" w:sz="0" w:space="0" w:color="auto"/>
        <w:bottom w:val="none" w:sz="0" w:space="0" w:color="auto"/>
        <w:right w:val="none" w:sz="0" w:space="0" w:color="auto"/>
      </w:divBdr>
    </w:div>
    <w:div w:id="587423177">
      <w:bodyDiv w:val="1"/>
      <w:marLeft w:val="0"/>
      <w:marRight w:val="0"/>
      <w:marTop w:val="0"/>
      <w:marBottom w:val="0"/>
      <w:divBdr>
        <w:top w:val="none" w:sz="0" w:space="0" w:color="auto"/>
        <w:left w:val="none" w:sz="0" w:space="0" w:color="auto"/>
        <w:bottom w:val="none" w:sz="0" w:space="0" w:color="auto"/>
        <w:right w:val="none" w:sz="0" w:space="0" w:color="auto"/>
      </w:divBdr>
    </w:div>
    <w:div w:id="587544259">
      <w:bodyDiv w:val="1"/>
      <w:marLeft w:val="0"/>
      <w:marRight w:val="0"/>
      <w:marTop w:val="0"/>
      <w:marBottom w:val="0"/>
      <w:divBdr>
        <w:top w:val="none" w:sz="0" w:space="0" w:color="auto"/>
        <w:left w:val="none" w:sz="0" w:space="0" w:color="auto"/>
        <w:bottom w:val="none" w:sz="0" w:space="0" w:color="auto"/>
        <w:right w:val="none" w:sz="0" w:space="0" w:color="auto"/>
      </w:divBdr>
    </w:div>
    <w:div w:id="587733573">
      <w:bodyDiv w:val="1"/>
      <w:marLeft w:val="0"/>
      <w:marRight w:val="0"/>
      <w:marTop w:val="0"/>
      <w:marBottom w:val="0"/>
      <w:divBdr>
        <w:top w:val="none" w:sz="0" w:space="0" w:color="auto"/>
        <w:left w:val="none" w:sz="0" w:space="0" w:color="auto"/>
        <w:bottom w:val="none" w:sz="0" w:space="0" w:color="auto"/>
        <w:right w:val="none" w:sz="0" w:space="0" w:color="auto"/>
      </w:divBdr>
    </w:div>
    <w:div w:id="587932154">
      <w:bodyDiv w:val="1"/>
      <w:marLeft w:val="0"/>
      <w:marRight w:val="0"/>
      <w:marTop w:val="0"/>
      <w:marBottom w:val="0"/>
      <w:divBdr>
        <w:top w:val="none" w:sz="0" w:space="0" w:color="auto"/>
        <w:left w:val="none" w:sz="0" w:space="0" w:color="auto"/>
        <w:bottom w:val="none" w:sz="0" w:space="0" w:color="auto"/>
        <w:right w:val="none" w:sz="0" w:space="0" w:color="auto"/>
      </w:divBdr>
    </w:div>
    <w:div w:id="588083756">
      <w:bodyDiv w:val="1"/>
      <w:marLeft w:val="0"/>
      <w:marRight w:val="0"/>
      <w:marTop w:val="0"/>
      <w:marBottom w:val="0"/>
      <w:divBdr>
        <w:top w:val="none" w:sz="0" w:space="0" w:color="auto"/>
        <w:left w:val="none" w:sz="0" w:space="0" w:color="auto"/>
        <w:bottom w:val="none" w:sz="0" w:space="0" w:color="auto"/>
        <w:right w:val="none" w:sz="0" w:space="0" w:color="auto"/>
      </w:divBdr>
    </w:div>
    <w:div w:id="588656238">
      <w:bodyDiv w:val="1"/>
      <w:marLeft w:val="0"/>
      <w:marRight w:val="0"/>
      <w:marTop w:val="0"/>
      <w:marBottom w:val="0"/>
      <w:divBdr>
        <w:top w:val="none" w:sz="0" w:space="0" w:color="auto"/>
        <w:left w:val="none" w:sz="0" w:space="0" w:color="auto"/>
        <w:bottom w:val="none" w:sz="0" w:space="0" w:color="auto"/>
        <w:right w:val="none" w:sz="0" w:space="0" w:color="auto"/>
      </w:divBdr>
    </w:div>
    <w:div w:id="588658221">
      <w:bodyDiv w:val="1"/>
      <w:marLeft w:val="0"/>
      <w:marRight w:val="0"/>
      <w:marTop w:val="0"/>
      <w:marBottom w:val="0"/>
      <w:divBdr>
        <w:top w:val="none" w:sz="0" w:space="0" w:color="auto"/>
        <w:left w:val="none" w:sz="0" w:space="0" w:color="auto"/>
        <w:bottom w:val="none" w:sz="0" w:space="0" w:color="auto"/>
        <w:right w:val="none" w:sz="0" w:space="0" w:color="auto"/>
      </w:divBdr>
    </w:div>
    <w:div w:id="588658733">
      <w:bodyDiv w:val="1"/>
      <w:marLeft w:val="0"/>
      <w:marRight w:val="0"/>
      <w:marTop w:val="0"/>
      <w:marBottom w:val="0"/>
      <w:divBdr>
        <w:top w:val="none" w:sz="0" w:space="0" w:color="auto"/>
        <w:left w:val="none" w:sz="0" w:space="0" w:color="auto"/>
        <w:bottom w:val="none" w:sz="0" w:space="0" w:color="auto"/>
        <w:right w:val="none" w:sz="0" w:space="0" w:color="auto"/>
      </w:divBdr>
    </w:div>
    <w:div w:id="589317987">
      <w:bodyDiv w:val="1"/>
      <w:marLeft w:val="0"/>
      <w:marRight w:val="0"/>
      <w:marTop w:val="0"/>
      <w:marBottom w:val="0"/>
      <w:divBdr>
        <w:top w:val="none" w:sz="0" w:space="0" w:color="auto"/>
        <w:left w:val="none" w:sz="0" w:space="0" w:color="auto"/>
        <w:bottom w:val="none" w:sz="0" w:space="0" w:color="auto"/>
        <w:right w:val="none" w:sz="0" w:space="0" w:color="auto"/>
      </w:divBdr>
    </w:div>
    <w:div w:id="589509085">
      <w:bodyDiv w:val="1"/>
      <w:marLeft w:val="0"/>
      <w:marRight w:val="0"/>
      <w:marTop w:val="0"/>
      <w:marBottom w:val="0"/>
      <w:divBdr>
        <w:top w:val="none" w:sz="0" w:space="0" w:color="auto"/>
        <w:left w:val="none" w:sz="0" w:space="0" w:color="auto"/>
        <w:bottom w:val="none" w:sz="0" w:space="0" w:color="auto"/>
        <w:right w:val="none" w:sz="0" w:space="0" w:color="auto"/>
      </w:divBdr>
    </w:div>
    <w:div w:id="589580547">
      <w:bodyDiv w:val="1"/>
      <w:marLeft w:val="0"/>
      <w:marRight w:val="0"/>
      <w:marTop w:val="0"/>
      <w:marBottom w:val="0"/>
      <w:divBdr>
        <w:top w:val="none" w:sz="0" w:space="0" w:color="auto"/>
        <w:left w:val="none" w:sz="0" w:space="0" w:color="auto"/>
        <w:bottom w:val="none" w:sz="0" w:space="0" w:color="auto"/>
        <w:right w:val="none" w:sz="0" w:space="0" w:color="auto"/>
      </w:divBdr>
    </w:div>
    <w:div w:id="589700621">
      <w:bodyDiv w:val="1"/>
      <w:marLeft w:val="0"/>
      <w:marRight w:val="0"/>
      <w:marTop w:val="0"/>
      <w:marBottom w:val="0"/>
      <w:divBdr>
        <w:top w:val="none" w:sz="0" w:space="0" w:color="auto"/>
        <w:left w:val="none" w:sz="0" w:space="0" w:color="auto"/>
        <w:bottom w:val="none" w:sz="0" w:space="0" w:color="auto"/>
        <w:right w:val="none" w:sz="0" w:space="0" w:color="auto"/>
      </w:divBdr>
    </w:div>
    <w:div w:id="589704418">
      <w:bodyDiv w:val="1"/>
      <w:marLeft w:val="0"/>
      <w:marRight w:val="0"/>
      <w:marTop w:val="0"/>
      <w:marBottom w:val="0"/>
      <w:divBdr>
        <w:top w:val="none" w:sz="0" w:space="0" w:color="auto"/>
        <w:left w:val="none" w:sz="0" w:space="0" w:color="auto"/>
        <w:bottom w:val="none" w:sz="0" w:space="0" w:color="auto"/>
        <w:right w:val="none" w:sz="0" w:space="0" w:color="auto"/>
      </w:divBdr>
    </w:div>
    <w:div w:id="590045886">
      <w:bodyDiv w:val="1"/>
      <w:marLeft w:val="0"/>
      <w:marRight w:val="0"/>
      <w:marTop w:val="0"/>
      <w:marBottom w:val="0"/>
      <w:divBdr>
        <w:top w:val="none" w:sz="0" w:space="0" w:color="auto"/>
        <w:left w:val="none" w:sz="0" w:space="0" w:color="auto"/>
        <w:bottom w:val="none" w:sz="0" w:space="0" w:color="auto"/>
        <w:right w:val="none" w:sz="0" w:space="0" w:color="auto"/>
      </w:divBdr>
    </w:div>
    <w:div w:id="590240795">
      <w:bodyDiv w:val="1"/>
      <w:marLeft w:val="0"/>
      <w:marRight w:val="0"/>
      <w:marTop w:val="0"/>
      <w:marBottom w:val="0"/>
      <w:divBdr>
        <w:top w:val="none" w:sz="0" w:space="0" w:color="auto"/>
        <w:left w:val="none" w:sz="0" w:space="0" w:color="auto"/>
        <w:bottom w:val="none" w:sz="0" w:space="0" w:color="auto"/>
        <w:right w:val="none" w:sz="0" w:space="0" w:color="auto"/>
      </w:divBdr>
    </w:div>
    <w:div w:id="590432139">
      <w:bodyDiv w:val="1"/>
      <w:marLeft w:val="0"/>
      <w:marRight w:val="0"/>
      <w:marTop w:val="0"/>
      <w:marBottom w:val="0"/>
      <w:divBdr>
        <w:top w:val="none" w:sz="0" w:space="0" w:color="auto"/>
        <w:left w:val="none" w:sz="0" w:space="0" w:color="auto"/>
        <w:bottom w:val="none" w:sz="0" w:space="0" w:color="auto"/>
        <w:right w:val="none" w:sz="0" w:space="0" w:color="auto"/>
      </w:divBdr>
    </w:div>
    <w:div w:id="590747995">
      <w:bodyDiv w:val="1"/>
      <w:marLeft w:val="0"/>
      <w:marRight w:val="0"/>
      <w:marTop w:val="0"/>
      <w:marBottom w:val="0"/>
      <w:divBdr>
        <w:top w:val="none" w:sz="0" w:space="0" w:color="auto"/>
        <w:left w:val="none" w:sz="0" w:space="0" w:color="auto"/>
        <w:bottom w:val="none" w:sz="0" w:space="0" w:color="auto"/>
        <w:right w:val="none" w:sz="0" w:space="0" w:color="auto"/>
      </w:divBdr>
    </w:div>
    <w:div w:id="591209621">
      <w:bodyDiv w:val="1"/>
      <w:marLeft w:val="0"/>
      <w:marRight w:val="0"/>
      <w:marTop w:val="0"/>
      <w:marBottom w:val="0"/>
      <w:divBdr>
        <w:top w:val="none" w:sz="0" w:space="0" w:color="auto"/>
        <w:left w:val="none" w:sz="0" w:space="0" w:color="auto"/>
        <w:bottom w:val="none" w:sz="0" w:space="0" w:color="auto"/>
        <w:right w:val="none" w:sz="0" w:space="0" w:color="auto"/>
      </w:divBdr>
    </w:div>
    <w:div w:id="591857356">
      <w:bodyDiv w:val="1"/>
      <w:marLeft w:val="0"/>
      <w:marRight w:val="0"/>
      <w:marTop w:val="0"/>
      <w:marBottom w:val="0"/>
      <w:divBdr>
        <w:top w:val="none" w:sz="0" w:space="0" w:color="auto"/>
        <w:left w:val="none" w:sz="0" w:space="0" w:color="auto"/>
        <w:bottom w:val="none" w:sz="0" w:space="0" w:color="auto"/>
        <w:right w:val="none" w:sz="0" w:space="0" w:color="auto"/>
      </w:divBdr>
    </w:div>
    <w:div w:id="592713918">
      <w:bodyDiv w:val="1"/>
      <w:marLeft w:val="0"/>
      <w:marRight w:val="0"/>
      <w:marTop w:val="0"/>
      <w:marBottom w:val="0"/>
      <w:divBdr>
        <w:top w:val="none" w:sz="0" w:space="0" w:color="auto"/>
        <w:left w:val="none" w:sz="0" w:space="0" w:color="auto"/>
        <w:bottom w:val="none" w:sz="0" w:space="0" w:color="auto"/>
        <w:right w:val="none" w:sz="0" w:space="0" w:color="auto"/>
      </w:divBdr>
    </w:div>
    <w:div w:id="592857141">
      <w:bodyDiv w:val="1"/>
      <w:marLeft w:val="0"/>
      <w:marRight w:val="0"/>
      <w:marTop w:val="0"/>
      <w:marBottom w:val="0"/>
      <w:divBdr>
        <w:top w:val="none" w:sz="0" w:space="0" w:color="auto"/>
        <w:left w:val="none" w:sz="0" w:space="0" w:color="auto"/>
        <w:bottom w:val="none" w:sz="0" w:space="0" w:color="auto"/>
        <w:right w:val="none" w:sz="0" w:space="0" w:color="auto"/>
      </w:divBdr>
    </w:div>
    <w:div w:id="592975952">
      <w:bodyDiv w:val="1"/>
      <w:marLeft w:val="0"/>
      <w:marRight w:val="0"/>
      <w:marTop w:val="0"/>
      <w:marBottom w:val="0"/>
      <w:divBdr>
        <w:top w:val="none" w:sz="0" w:space="0" w:color="auto"/>
        <w:left w:val="none" w:sz="0" w:space="0" w:color="auto"/>
        <w:bottom w:val="none" w:sz="0" w:space="0" w:color="auto"/>
        <w:right w:val="none" w:sz="0" w:space="0" w:color="auto"/>
      </w:divBdr>
    </w:div>
    <w:div w:id="593172668">
      <w:bodyDiv w:val="1"/>
      <w:marLeft w:val="0"/>
      <w:marRight w:val="0"/>
      <w:marTop w:val="0"/>
      <w:marBottom w:val="0"/>
      <w:divBdr>
        <w:top w:val="none" w:sz="0" w:space="0" w:color="auto"/>
        <w:left w:val="none" w:sz="0" w:space="0" w:color="auto"/>
        <w:bottom w:val="none" w:sz="0" w:space="0" w:color="auto"/>
        <w:right w:val="none" w:sz="0" w:space="0" w:color="auto"/>
      </w:divBdr>
    </w:div>
    <w:div w:id="593319553">
      <w:bodyDiv w:val="1"/>
      <w:marLeft w:val="0"/>
      <w:marRight w:val="0"/>
      <w:marTop w:val="0"/>
      <w:marBottom w:val="0"/>
      <w:divBdr>
        <w:top w:val="none" w:sz="0" w:space="0" w:color="auto"/>
        <w:left w:val="none" w:sz="0" w:space="0" w:color="auto"/>
        <w:bottom w:val="none" w:sz="0" w:space="0" w:color="auto"/>
        <w:right w:val="none" w:sz="0" w:space="0" w:color="auto"/>
      </w:divBdr>
    </w:div>
    <w:div w:id="593513721">
      <w:bodyDiv w:val="1"/>
      <w:marLeft w:val="0"/>
      <w:marRight w:val="0"/>
      <w:marTop w:val="0"/>
      <w:marBottom w:val="0"/>
      <w:divBdr>
        <w:top w:val="none" w:sz="0" w:space="0" w:color="auto"/>
        <w:left w:val="none" w:sz="0" w:space="0" w:color="auto"/>
        <w:bottom w:val="none" w:sz="0" w:space="0" w:color="auto"/>
        <w:right w:val="none" w:sz="0" w:space="0" w:color="auto"/>
      </w:divBdr>
    </w:div>
    <w:div w:id="593708498">
      <w:bodyDiv w:val="1"/>
      <w:marLeft w:val="0"/>
      <w:marRight w:val="0"/>
      <w:marTop w:val="0"/>
      <w:marBottom w:val="0"/>
      <w:divBdr>
        <w:top w:val="none" w:sz="0" w:space="0" w:color="auto"/>
        <w:left w:val="none" w:sz="0" w:space="0" w:color="auto"/>
        <w:bottom w:val="none" w:sz="0" w:space="0" w:color="auto"/>
        <w:right w:val="none" w:sz="0" w:space="0" w:color="auto"/>
      </w:divBdr>
    </w:div>
    <w:div w:id="593782252">
      <w:bodyDiv w:val="1"/>
      <w:marLeft w:val="0"/>
      <w:marRight w:val="0"/>
      <w:marTop w:val="0"/>
      <w:marBottom w:val="0"/>
      <w:divBdr>
        <w:top w:val="none" w:sz="0" w:space="0" w:color="auto"/>
        <w:left w:val="none" w:sz="0" w:space="0" w:color="auto"/>
        <w:bottom w:val="none" w:sz="0" w:space="0" w:color="auto"/>
        <w:right w:val="none" w:sz="0" w:space="0" w:color="auto"/>
      </w:divBdr>
    </w:div>
    <w:div w:id="594049702">
      <w:bodyDiv w:val="1"/>
      <w:marLeft w:val="0"/>
      <w:marRight w:val="0"/>
      <w:marTop w:val="0"/>
      <w:marBottom w:val="0"/>
      <w:divBdr>
        <w:top w:val="none" w:sz="0" w:space="0" w:color="auto"/>
        <w:left w:val="none" w:sz="0" w:space="0" w:color="auto"/>
        <w:bottom w:val="none" w:sz="0" w:space="0" w:color="auto"/>
        <w:right w:val="none" w:sz="0" w:space="0" w:color="auto"/>
      </w:divBdr>
    </w:div>
    <w:div w:id="594478278">
      <w:bodyDiv w:val="1"/>
      <w:marLeft w:val="0"/>
      <w:marRight w:val="0"/>
      <w:marTop w:val="0"/>
      <w:marBottom w:val="0"/>
      <w:divBdr>
        <w:top w:val="none" w:sz="0" w:space="0" w:color="auto"/>
        <w:left w:val="none" w:sz="0" w:space="0" w:color="auto"/>
        <w:bottom w:val="none" w:sz="0" w:space="0" w:color="auto"/>
        <w:right w:val="none" w:sz="0" w:space="0" w:color="auto"/>
      </w:divBdr>
    </w:div>
    <w:div w:id="594555337">
      <w:bodyDiv w:val="1"/>
      <w:marLeft w:val="0"/>
      <w:marRight w:val="0"/>
      <w:marTop w:val="0"/>
      <w:marBottom w:val="0"/>
      <w:divBdr>
        <w:top w:val="none" w:sz="0" w:space="0" w:color="auto"/>
        <w:left w:val="none" w:sz="0" w:space="0" w:color="auto"/>
        <w:bottom w:val="none" w:sz="0" w:space="0" w:color="auto"/>
        <w:right w:val="none" w:sz="0" w:space="0" w:color="auto"/>
      </w:divBdr>
    </w:div>
    <w:div w:id="594558942">
      <w:bodyDiv w:val="1"/>
      <w:marLeft w:val="0"/>
      <w:marRight w:val="0"/>
      <w:marTop w:val="0"/>
      <w:marBottom w:val="0"/>
      <w:divBdr>
        <w:top w:val="none" w:sz="0" w:space="0" w:color="auto"/>
        <w:left w:val="none" w:sz="0" w:space="0" w:color="auto"/>
        <w:bottom w:val="none" w:sz="0" w:space="0" w:color="auto"/>
        <w:right w:val="none" w:sz="0" w:space="0" w:color="auto"/>
      </w:divBdr>
    </w:div>
    <w:div w:id="594826550">
      <w:bodyDiv w:val="1"/>
      <w:marLeft w:val="0"/>
      <w:marRight w:val="0"/>
      <w:marTop w:val="0"/>
      <w:marBottom w:val="0"/>
      <w:divBdr>
        <w:top w:val="none" w:sz="0" w:space="0" w:color="auto"/>
        <w:left w:val="none" w:sz="0" w:space="0" w:color="auto"/>
        <w:bottom w:val="none" w:sz="0" w:space="0" w:color="auto"/>
        <w:right w:val="none" w:sz="0" w:space="0" w:color="auto"/>
      </w:divBdr>
    </w:div>
    <w:div w:id="594940787">
      <w:bodyDiv w:val="1"/>
      <w:marLeft w:val="0"/>
      <w:marRight w:val="0"/>
      <w:marTop w:val="0"/>
      <w:marBottom w:val="0"/>
      <w:divBdr>
        <w:top w:val="none" w:sz="0" w:space="0" w:color="auto"/>
        <w:left w:val="none" w:sz="0" w:space="0" w:color="auto"/>
        <w:bottom w:val="none" w:sz="0" w:space="0" w:color="auto"/>
        <w:right w:val="none" w:sz="0" w:space="0" w:color="auto"/>
      </w:divBdr>
    </w:div>
    <w:div w:id="595332830">
      <w:bodyDiv w:val="1"/>
      <w:marLeft w:val="0"/>
      <w:marRight w:val="0"/>
      <w:marTop w:val="0"/>
      <w:marBottom w:val="0"/>
      <w:divBdr>
        <w:top w:val="none" w:sz="0" w:space="0" w:color="auto"/>
        <w:left w:val="none" w:sz="0" w:space="0" w:color="auto"/>
        <w:bottom w:val="none" w:sz="0" w:space="0" w:color="auto"/>
        <w:right w:val="none" w:sz="0" w:space="0" w:color="auto"/>
      </w:divBdr>
    </w:div>
    <w:div w:id="595400963">
      <w:bodyDiv w:val="1"/>
      <w:marLeft w:val="0"/>
      <w:marRight w:val="0"/>
      <w:marTop w:val="0"/>
      <w:marBottom w:val="0"/>
      <w:divBdr>
        <w:top w:val="none" w:sz="0" w:space="0" w:color="auto"/>
        <w:left w:val="none" w:sz="0" w:space="0" w:color="auto"/>
        <w:bottom w:val="none" w:sz="0" w:space="0" w:color="auto"/>
        <w:right w:val="none" w:sz="0" w:space="0" w:color="auto"/>
      </w:divBdr>
    </w:div>
    <w:div w:id="596252334">
      <w:bodyDiv w:val="1"/>
      <w:marLeft w:val="0"/>
      <w:marRight w:val="0"/>
      <w:marTop w:val="0"/>
      <w:marBottom w:val="0"/>
      <w:divBdr>
        <w:top w:val="none" w:sz="0" w:space="0" w:color="auto"/>
        <w:left w:val="none" w:sz="0" w:space="0" w:color="auto"/>
        <w:bottom w:val="none" w:sz="0" w:space="0" w:color="auto"/>
        <w:right w:val="none" w:sz="0" w:space="0" w:color="auto"/>
      </w:divBdr>
    </w:div>
    <w:div w:id="596599021">
      <w:bodyDiv w:val="1"/>
      <w:marLeft w:val="0"/>
      <w:marRight w:val="0"/>
      <w:marTop w:val="0"/>
      <w:marBottom w:val="0"/>
      <w:divBdr>
        <w:top w:val="none" w:sz="0" w:space="0" w:color="auto"/>
        <w:left w:val="none" w:sz="0" w:space="0" w:color="auto"/>
        <w:bottom w:val="none" w:sz="0" w:space="0" w:color="auto"/>
        <w:right w:val="none" w:sz="0" w:space="0" w:color="auto"/>
      </w:divBdr>
    </w:div>
    <w:div w:id="597449418">
      <w:bodyDiv w:val="1"/>
      <w:marLeft w:val="0"/>
      <w:marRight w:val="0"/>
      <w:marTop w:val="0"/>
      <w:marBottom w:val="0"/>
      <w:divBdr>
        <w:top w:val="none" w:sz="0" w:space="0" w:color="auto"/>
        <w:left w:val="none" w:sz="0" w:space="0" w:color="auto"/>
        <w:bottom w:val="none" w:sz="0" w:space="0" w:color="auto"/>
        <w:right w:val="none" w:sz="0" w:space="0" w:color="auto"/>
      </w:divBdr>
    </w:div>
    <w:div w:id="598105295">
      <w:bodyDiv w:val="1"/>
      <w:marLeft w:val="0"/>
      <w:marRight w:val="0"/>
      <w:marTop w:val="0"/>
      <w:marBottom w:val="0"/>
      <w:divBdr>
        <w:top w:val="none" w:sz="0" w:space="0" w:color="auto"/>
        <w:left w:val="none" w:sz="0" w:space="0" w:color="auto"/>
        <w:bottom w:val="none" w:sz="0" w:space="0" w:color="auto"/>
        <w:right w:val="none" w:sz="0" w:space="0" w:color="auto"/>
      </w:divBdr>
    </w:div>
    <w:div w:id="598948534">
      <w:bodyDiv w:val="1"/>
      <w:marLeft w:val="0"/>
      <w:marRight w:val="0"/>
      <w:marTop w:val="0"/>
      <w:marBottom w:val="0"/>
      <w:divBdr>
        <w:top w:val="none" w:sz="0" w:space="0" w:color="auto"/>
        <w:left w:val="none" w:sz="0" w:space="0" w:color="auto"/>
        <w:bottom w:val="none" w:sz="0" w:space="0" w:color="auto"/>
        <w:right w:val="none" w:sz="0" w:space="0" w:color="auto"/>
      </w:divBdr>
    </w:div>
    <w:div w:id="599026407">
      <w:bodyDiv w:val="1"/>
      <w:marLeft w:val="0"/>
      <w:marRight w:val="0"/>
      <w:marTop w:val="0"/>
      <w:marBottom w:val="0"/>
      <w:divBdr>
        <w:top w:val="none" w:sz="0" w:space="0" w:color="auto"/>
        <w:left w:val="none" w:sz="0" w:space="0" w:color="auto"/>
        <w:bottom w:val="none" w:sz="0" w:space="0" w:color="auto"/>
        <w:right w:val="none" w:sz="0" w:space="0" w:color="auto"/>
      </w:divBdr>
    </w:div>
    <w:div w:id="599334245">
      <w:bodyDiv w:val="1"/>
      <w:marLeft w:val="0"/>
      <w:marRight w:val="0"/>
      <w:marTop w:val="0"/>
      <w:marBottom w:val="0"/>
      <w:divBdr>
        <w:top w:val="none" w:sz="0" w:space="0" w:color="auto"/>
        <w:left w:val="none" w:sz="0" w:space="0" w:color="auto"/>
        <w:bottom w:val="none" w:sz="0" w:space="0" w:color="auto"/>
        <w:right w:val="none" w:sz="0" w:space="0" w:color="auto"/>
      </w:divBdr>
    </w:div>
    <w:div w:id="599947296">
      <w:bodyDiv w:val="1"/>
      <w:marLeft w:val="0"/>
      <w:marRight w:val="0"/>
      <w:marTop w:val="0"/>
      <w:marBottom w:val="0"/>
      <w:divBdr>
        <w:top w:val="none" w:sz="0" w:space="0" w:color="auto"/>
        <w:left w:val="none" w:sz="0" w:space="0" w:color="auto"/>
        <w:bottom w:val="none" w:sz="0" w:space="0" w:color="auto"/>
        <w:right w:val="none" w:sz="0" w:space="0" w:color="auto"/>
      </w:divBdr>
    </w:div>
    <w:div w:id="599947979">
      <w:bodyDiv w:val="1"/>
      <w:marLeft w:val="0"/>
      <w:marRight w:val="0"/>
      <w:marTop w:val="0"/>
      <w:marBottom w:val="0"/>
      <w:divBdr>
        <w:top w:val="none" w:sz="0" w:space="0" w:color="auto"/>
        <w:left w:val="none" w:sz="0" w:space="0" w:color="auto"/>
        <w:bottom w:val="none" w:sz="0" w:space="0" w:color="auto"/>
        <w:right w:val="none" w:sz="0" w:space="0" w:color="auto"/>
      </w:divBdr>
    </w:div>
    <w:div w:id="600115333">
      <w:bodyDiv w:val="1"/>
      <w:marLeft w:val="0"/>
      <w:marRight w:val="0"/>
      <w:marTop w:val="0"/>
      <w:marBottom w:val="0"/>
      <w:divBdr>
        <w:top w:val="none" w:sz="0" w:space="0" w:color="auto"/>
        <w:left w:val="none" w:sz="0" w:space="0" w:color="auto"/>
        <w:bottom w:val="none" w:sz="0" w:space="0" w:color="auto"/>
        <w:right w:val="none" w:sz="0" w:space="0" w:color="auto"/>
      </w:divBdr>
    </w:div>
    <w:div w:id="601299879">
      <w:bodyDiv w:val="1"/>
      <w:marLeft w:val="0"/>
      <w:marRight w:val="0"/>
      <w:marTop w:val="0"/>
      <w:marBottom w:val="0"/>
      <w:divBdr>
        <w:top w:val="none" w:sz="0" w:space="0" w:color="auto"/>
        <w:left w:val="none" w:sz="0" w:space="0" w:color="auto"/>
        <w:bottom w:val="none" w:sz="0" w:space="0" w:color="auto"/>
        <w:right w:val="none" w:sz="0" w:space="0" w:color="auto"/>
      </w:divBdr>
    </w:div>
    <w:div w:id="601307140">
      <w:bodyDiv w:val="1"/>
      <w:marLeft w:val="0"/>
      <w:marRight w:val="0"/>
      <w:marTop w:val="0"/>
      <w:marBottom w:val="0"/>
      <w:divBdr>
        <w:top w:val="none" w:sz="0" w:space="0" w:color="auto"/>
        <w:left w:val="none" w:sz="0" w:space="0" w:color="auto"/>
        <w:bottom w:val="none" w:sz="0" w:space="0" w:color="auto"/>
        <w:right w:val="none" w:sz="0" w:space="0" w:color="auto"/>
      </w:divBdr>
    </w:div>
    <w:div w:id="601842547">
      <w:bodyDiv w:val="1"/>
      <w:marLeft w:val="0"/>
      <w:marRight w:val="0"/>
      <w:marTop w:val="0"/>
      <w:marBottom w:val="0"/>
      <w:divBdr>
        <w:top w:val="none" w:sz="0" w:space="0" w:color="auto"/>
        <w:left w:val="none" w:sz="0" w:space="0" w:color="auto"/>
        <w:bottom w:val="none" w:sz="0" w:space="0" w:color="auto"/>
        <w:right w:val="none" w:sz="0" w:space="0" w:color="auto"/>
      </w:divBdr>
    </w:div>
    <w:div w:id="602303320">
      <w:bodyDiv w:val="1"/>
      <w:marLeft w:val="0"/>
      <w:marRight w:val="0"/>
      <w:marTop w:val="0"/>
      <w:marBottom w:val="0"/>
      <w:divBdr>
        <w:top w:val="none" w:sz="0" w:space="0" w:color="auto"/>
        <w:left w:val="none" w:sz="0" w:space="0" w:color="auto"/>
        <w:bottom w:val="none" w:sz="0" w:space="0" w:color="auto"/>
        <w:right w:val="none" w:sz="0" w:space="0" w:color="auto"/>
      </w:divBdr>
    </w:div>
    <w:div w:id="602343327">
      <w:bodyDiv w:val="1"/>
      <w:marLeft w:val="0"/>
      <w:marRight w:val="0"/>
      <w:marTop w:val="0"/>
      <w:marBottom w:val="0"/>
      <w:divBdr>
        <w:top w:val="none" w:sz="0" w:space="0" w:color="auto"/>
        <w:left w:val="none" w:sz="0" w:space="0" w:color="auto"/>
        <w:bottom w:val="none" w:sz="0" w:space="0" w:color="auto"/>
        <w:right w:val="none" w:sz="0" w:space="0" w:color="auto"/>
      </w:divBdr>
    </w:div>
    <w:div w:id="602421224">
      <w:bodyDiv w:val="1"/>
      <w:marLeft w:val="0"/>
      <w:marRight w:val="0"/>
      <w:marTop w:val="0"/>
      <w:marBottom w:val="0"/>
      <w:divBdr>
        <w:top w:val="none" w:sz="0" w:space="0" w:color="auto"/>
        <w:left w:val="none" w:sz="0" w:space="0" w:color="auto"/>
        <w:bottom w:val="none" w:sz="0" w:space="0" w:color="auto"/>
        <w:right w:val="none" w:sz="0" w:space="0" w:color="auto"/>
      </w:divBdr>
    </w:div>
    <w:div w:id="602421879">
      <w:bodyDiv w:val="1"/>
      <w:marLeft w:val="0"/>
      <w:marRight w:val="0"/>
      <w:marTop w:val="0"/>
      <w:marBottom w:val="0"/>
      <w:divBdr>
        <w:top w:val="none" w:sz="0" w:space="0" w:color="auto"/>
        <w:left w:val="none" w:sz="0" w:space="0" w:color="auto"/>
        <w:bottom w:val="none" w:sz="0" w:space="0" w:color="auto"/>
        <w:right w:val="none" w:sz="0" w:space="0" w:color="auto"/>
      </w:divBdr>
    </w:div>
    <w:div w:id="602810176">
      <w:bodyDiv w:val="1"/>
      <w:marLeft w:val="0"/>
      <w:marRight w:val="0"/>
      <w:marTop w:val="0"/>
      <w:marBottom w:val="0"/>
      <w:divBdr>
        <w:top w:val="none" w:sz="0" w:space="0" w:color="auto"/>
        <w:left w:val="none" w:sz="0" w:space="0" w:color="auto"/>
        <w:bottom w:val="none" w:sz="0" w:space="0" w:color="auto"/>
        <w:right w:val="none" w:sz="0" w:space="0" w:color="auto"/>
      </w:divBdr>
    </w:div>
    <w:div w:id="603028569">
      <w:bodyDiv w:val="1"/>
      <w:marLeft w:val="0"/>
      <w:marRight w:val="0"/>
      <w:marTop w:val="0"/>
      <w:marBottom w:val="0"/>
      <w:divBdr>
        <w:top w:val="none" w:sz="0" w:space="0" w:color="auto"/>
        <w:left w:val="none" w:sz="0" w:space="0" w:color="auto"/>
        <w:bottom w:val="none" w:sz="0" w:space="0" w:color="auto"/>
        <w:right w:val="none" w:sz="0" w:space="0" w:color="auto"/>
      </w:divBdr>
    </w:div>
    <w:div w:id="603153136">
      <w:bodyDiv w:val="1"/>
      <w:marLeft w:val="0"/>
      <w:marRight w:val="0"/>
      <w:marTop w:val="0"/>
      <w:marBottom w:val="0"/>
      <w:divBdr>
        <w:top w:val="none" w:sz="0" w:space="0" w:color="auto"/>
        <w:left w:val="none" w:sz="0" w:space="0" w:color="auto"/>
        <w:bottom w:val="none" w:sz="0" w:space="0" w:color="auto"/>
        <w:right w:val="none" w:sz="0" w:space="0" w:color="auto"/>
      </w:divBdr>
    </w:div>
    <w:div w:id="604728997">
      <w:bodyDiv w:val="1"/>
      <w:marLeft w:val="0"/>
      <w:marRight w:val="0"/>
      <w:marTop w:val="0"/>
      <w:marBottom w:val="0"/>
      <w:divBdr>
        <w:top w:val="none" w:sz="0" w:space="0" w:color="auto"/>
        <w:left w:val="none" w:sz="0" w:space="0" w:color="auto"/>
        <w:bottom w:val="none" w:sz="0" w:space="0" w:color="auto"/>
        <w:right w:val="none" w:sz="0" w:space="0" w:color="auto"/>
      </w:divBdr>
    </w:div>
    <w:div w:id="604769574">
      <w:bodyDiv w:val="1"/>
      <w:marLeft w:val="0"/>
      <w:marRight w:val="0"/>
      <w:marTop w:val="0"/>
      <w:marBottom w:val="0"/>
      <w:divBdr>
        <w:top w:val="none" w:sz="0" w:space="0" w:color="auto"/>
        <w:left w:val="none" w:sz="0" w:space="0" w:color="auto"/>
        <w:bottom w:val="none" w:sz="0" w:space="0" w:color="auto"/>
        <w:right w:val="none" w:sz="0" w:space="0" w:color="auto"/>
      </w:divBdr>
    </w:div>
    <w:div w:id="605038288">
      <w:bodyDiv w:val="1"/>
      <w:marLeft w:val="0"/>
      <w:marRight w:val="0"/>
      <w:marTop w:val="0"/>
      <w:marBottom w:val="0"/>
      <w:divBdr>
        <w:top w:val="none" w:sz="0" w:space="0" w:color="auto"/>
        <w:left w:val="none" w:sz="0" w:space="0" w:color="auto"/>
        <w:bottom w:val="none" w:sz="0" w:space="0" w:color="auto"/>
        <w:right w:val="none" w:sz="0" w:space="0" w:color="auto"/>
      </w:divBdr>
    </w:div>
    <w:div w:id="605309001">
      <w:bodyDiv w:val="1"/>
      <w:marLeft w:val="0"/>
      <w:marRight w:val="0"/>
      <w:marTop w:val="0"/>
      <w:marBottom w:val="0"/>
      <w:divBdr>
        <w:top w:val="none" w:sz="0" w:space="0" w:color="auto"/>
        <w:left w:val="none" w:sz="0" w:space="0" w:color="auto"/>
        <w:bottom w:val="none" w:sz="0" w:space="0" w:color="auto"/>
        <w:right w:val="none" w:sz="0" w:space="0" w:color="auto"/>
      </w:divBdr>
    </w:div>
    <w:div w:id="605313905">
      <w:bodyDiv w:val="1"/>
      <w:marLeft w:val="0"/>
      <w:marRight w:val="0"/>
      <w:marTop w:val="0"/>
      <w:marBottom w:val="0"/>
      <w:divBdr>
        <w:top w:val="none" w:sz="0" w:space="0" w:color="auto"/>
        <w:left w:val="none" w:sz="0" w:space="0" w:color="auto"/>
        <w:bottom w:val="none" w:sz="0" w:space="0" w:color="auto"/>
        <w:right w:val="none" w:sz="0" w:space="0" w:color="auto"/>
      </w:divBdr>
    </w:div>
    <w:div w:id="605846052">
      <w:bodyDiv w:val="1"/>
      <w:marLeft w:val="0"/>
      <w:marRight w:val="0"/>
      <w:marTop w:val="0"/>
      <w:marBottom w:val="0"/>
      <w:divBdr>
        <w:top w:val="none" w:sz="0" w:space="0" w:color="auto"/>
        <w:left w:val="none" w:sz="0" w:space="0" w:color="auto"/>
        <w:bottom w:val="none" w:sz="0" w:space="0" w:color="auto"/>
        <w:right w:val="none" w:sz="0" w:space="0" w:color="auto"/>
      </w:divBdr>
    </w:div>
    <w:div w:id="606742425">
      <w:bodyDiv w:val="1"/>
      <w:marLeft w:val="0"/>
      <w:marRight w:val="0"/>
      <w:marTop w:val="0"/>
      <w:marBottom w:val="0"/>
      <w:divBdr>
        <w:top w:val="none" w:sz="0" w:space="0" w:color="auto"/>
        <w:left w:val="none" w:sz="0" w:space="0" w:color="auto"/>
        <w:bottom w:val="none" w:sz="0" w:space="0" w:color="auto"/>
        <w:right w:val="none" w:sz="0" w:space="0" w:color="auto"/>
      </w:divBdr>
    </w:div>
    <w:div w:id="607006945">
      <w:bodyDiv w:val="1"/>
      <w:marLeft w:val="0"/>
      <w:marRight w:val="0"/>
      <w:marTop w:val="0"/>
      <w:marBottom w:val="0"/>
      <w:divBdr>
        <w:top w:val="none" w:sz="0" w:space="0" w:color="auto"/>
        <w:left w:val="none" w:sz="0" w:space="0" w:color="auto"/>
        <w:bottom w:val="none" w:sz="0" w:space="0" w:color="auto"/>
        <w:right w:val="none" w:sz="0" w:space="0" w:color="auto"/>
      </w:divBdr>
    </w:div>
    <w:div w:id="607155062">
      <w:bodyDiv w:val="1"/>
      <w:marLeft w:val="0"/>
      <w:marRight w:val="0"/>
      <w:marTop w:val="0"/>
      <w:marBottom w:val="0"/>
      <w:divBdr>
        <w:top w:val="none" w:sz="0" w:space="0" w:color="auto"/>
        <w:left w:val="none" w:sz="0" w:space="0" w:color="auto"/>
        <w:bottom w:val="none" w:sz="0" w:space="0" w:color="auto"/>
        <w:right w:val="none" w:sz="0" w:space="0" w:color="auto"/>
      </w:divBdr>
    </w:div>
    <w:div w:id="607352241">
      <w:bodyDiv w:val="1"/>
      <w:marLeft w:val="0"/>
      <w:marRight w:val="0"/>
      <w:marTop w:val="0"/>
      <w:marBottom w:val="0"/>
      <w:divBdr>
        <w:top w:val="none" w:sz="0" w:space="0" w:color="auto"/>
        <w:left w:val="none" w:sz="0" w:space="0" w:color="auto"/>
        <w:bottom w:val="none" w:sz="0" w:space="0" w:color="auto"/>
        <w:right w:val="none" w:sz="0" w:space="0" w:color="auto"/>
      </w:divBdr>
    </w:div>
    <w:div w:id="607397974">
      <w:bodyDiv w:val="1"/>
      <w:marLeft w:val="0"/>
      <w:marRight w:val="0"/>
      <w:marTop w:val="0"/>
      <w:marBottom w:val="0"/>
      <w:divBdr>
        <w:top w:val="none" w:sz="0" w:space="0" w:color="auto"/>
        <w:left w:val="none" w:sz="0" w:space="0" w:color="auto"/>
        <w:bottom w:val="none" w:sz="0" w:space="0" w:color="auto"/>
        <w:right w:val="none" w:sz="0" w:space="0" w:color="auto"/>
      </w:divBdr>
    </w:div>
    <w:div w:id="607549098">
      <w:bodyDiv w:val="1"/>
      <w:marLeft w:val="0"/>
      <w:marRight w:val="0"/>
      <w:marTop w:val="0"/>
      <w:marBottom w:val="0"/>
      <w:divBdr>
        <w:top w:val="none" w:sz="0" w:space="0" w:color="auto"/>
        <w:left w:val="none" w:sz="0" w:space="0" w:color="auto"/>
        <w:bottom w:val="none" w:sz="0" w:space="0" w:color="auto"/>
        <w:right w:val="none" w:sz="0" w:space="0" w:color="auto"/>
      </w:divBdr>
    </w:div>
    <w:div w:id="608125300">
      <w:bodyDiv w:val="1"/>
      <w:marLeft w:val="0"/>
      <w:marRight w:val="0"/>
      <w:marTop w:val="0"/>
      <w:marBottom w:val="0"/>
      <w:divBdr>
        <w:top w:val="none" w:sz="0" w:space="0" w:color="auto"/>
        <w:left w:val="none" w:sz="0" w:space="0" w:color="auto"/>
        <w:bottom w:val="none" w:sz="0" w:space="0" w:color="auto"/>
        <w:right w:val="none" w:sz="0" w:space="0" w:color="auto"/>
      </w:divBdr>
    </w:div>
    <w:div w:id="608204676">
      <w:bodyDiv w:val="1"/>
      <w:marLeft w:val="0"/>
      <w:marRight w:val="0"/>
      <w:marTop w:val="0"/>
      <w:marBottom w:val="0"/>
      <w:divBdr>
        <w:top w:val="none" w:sz="0" w:space="0" w:color="auto"/>
        <w:left w:val="none" w:sz="0" w:space="0" w:color="auto"/>
        <w:bottom w:val="none" w:sz="0" w:space="0" w:color="auto"/>
        <w:right w:val="none" w:sz="0" w:space="0" w:color="auto"/>
      </w:divBdr>
    </w:div>
    <w:div w:id="608701059">
      <w:bodyDiv w:val="1"/>
      <w:marLeft w:val="0"/>
      <w:marRight w:val="0"/>
      <w:marTop w:val="0"/>
      <w:marBottom w:val="0"/>
      <w:divBdr>
        <w:top w:val="none" w:sz="0" w:space="0" w:color="auto"/>
        <w:left w:val="none" w:sz="0" w:space="0" w:color="auto"/>
        <w:bottom w:val="none" w:sz="0" w:space="0" w:color="auto"/>
        <w:right w:val="none" w:sz="0" w:space="0" w:color="auto"/>
      </w:divBdr>
    </w:div>
    <w:div w:id="609238752">
      <w:bodyDiv w:val="1"/>
      <w:marLeft w:val="0"/>
      <w:marRight w:val="0"/>
      <w:marTop w:val="0"/>
      <w:marBottom w:val="0"/>
      <w:divBdr>
        <w:top w:val="none" w:sz="0" w:space="0" w:color="auto"/>
        <w:left w:val="none" w:sz="0" w:space="0" w:color="auto"/>
        <w:bottom w:val="none" w:sz="0" w:space="0" w:color="auto"/>
        <w:right w:val="none" w:sz="0" w:space="0" w:color="auto"/>
      </w:divBdr>
    </w:div>
    <w:div w:id="609363093">
      <w:bodyDiv w:val="1"/>
      <w:marLeft w:val="0"/>
      <w:marRight w:val="0"/>
      <w:marTop w:val="0"/>
      <w:marBottom w:val="0"/>
      <w:divBdr>
        <w:top w:val="none" w:sz="0" w:space="0" w:color="auto"/>
        <w:left w:val="none" w:sz="0" w:space="0" w:color="auto"/>
        <w:bottom w:val="none" w:sz="0" w:space="0" w:color="auto"/>
        <w:right w:val="none" w:sz="0" w:space="0" w:color="auto"/>
      </w:divBdr>
    </w:div>
    <w:div w:id="609508390">
      <w:bodyDiv w:val="1"/>
      <w:marLeft w:val="0"/>
      <w:marRight w:val="0"/>
      <w:marTop w:val="0"/>
      <w:marBottom w:val="0"/>
      <w:divBdr>
        <w:top w:val="none" w:sz="0" w:space="0" w:color="auto"/>
        <w:left w:val="none" w:sz="0" w:space="0" w:color="auto"/>
        <w:bottom w:val="none" w:sz="0" w:space="0" w:color="auto"/>
        <w:right w:val="none" w:sz="0" w:space="0" w:color="auto"/>
      </w:divBdr>
    </w:div>
    <w:div w:id="610817496">
      <w:bodyDiv w:val="1"/>
      <w:marLeft w:val="0"/>
      <w:marRight w:val="0"/>
      <w:marTop w:val="0"/>
      <w:marBottom w:val="0"/>
      <w:divBdr>
        <w:top w:val="none" w:sz="0" w:space="0" w:color="auto"/>
        <w:left w:val="none" w:sz="0" w:space="0" w:color="auto"/>
        <w:bottom w:val="none" w:sz="0" w:space="0" w:color="auto"/>
        <w:right w:val="none" w:sz="0" w:space="0" w:color="auto"/>
      </w:divBdr>
    </w:div>
    <w:div w:id="610822406">
      <w:bodyDiv w:val="1"/>
      <w:marLeft w:val="0"/>
      <w:marRight w:val="0"/>
      <w:marTop w:val="0"/>
      <w:marBottom w:val="0"/>
      <w:divBdr>
        <w:top w:val="none" w:sz="0" w:space="0" w:color="auto"/>
        <w:left w:val="none" w:sz="0" w:space="0" w:color="auto"/>
        <w:bottom w:val="none" w:sz="0" w:space="0" w:color="auto"/>
        <w:right w:val="none" w:sz="0" w:space="0" w:color="auto"/>
      </w:divBdr>
    </w:div>
    <w:div w:id="611019030">
      <w:bodyDiv w:val="1"/>
      <w:marLeft w:val="0"/>
      <w:marRight w:val="0"/>
      <w:marTop w:val="0"/>
      <w:marBottom w:val="0"/>
      <w:divBdr>
        <w:top w:val="none" w:sz="0" w:space="0" w:color="auto"/>
        <w:left w:val="none" w:sz="0" w:space="0" w:color="auto"/>
        <w:bottom w:val="none" w:sz="0" w:space="0" w:color="auto"/>
        <w:right w:val="none" w:sz="0" w:space="0" w:color="auto"/>
      </w:divBdr>
    </w:div>
    <w:div w:id="611130911">
      <w:bodyDiv w:val="1"/>
      <w:marLeft w:val="0"/>
      <w:marRight w:val="0"/>
      <w:marTop w:val="0"/>
      <w:marBottom w:val="0"/>
      <w:divBdr>
        <w:top w:val="none" w:sz="0" w:space="0" w:color="auto"/>
        <w:left w:val="none" w:sz="0" w:space="0" w:color="auto"/>
        <w:bottom w:val="none" w:sz="0" w:space="0" w:color="auto"/>
        <w:right w:val="none" w:sz="0" w:space="0" w:color="auto"/>
      </w:divBdr>
    </w:div>
    <w:div w:id="611322518">
      <w:bodyDiv w:val="1"/>
      <w:marLeft w:val="0"/>
      <w:marRight w:val="0"/>
      <w:marTop w:val="0"/>
      <w:marBottom w:val="0"/>
      <w:divBdr>
        <w:top w:val="none" w:sz="0" w:space="0" w:color="auto"/>
        <w:left w:val="none" w:sz="0" w:space="0" w:color="auto"/>
        <w:bottom w:val="none" w:sz="0" w:space="0" w:color="auto"/>
        <w:right w:val="none" w:sz="0" w:space="0" w:color="auto"/>
      </w:divBdr>
    </w:div>
    <w:div w:id="611864476">
      <w:bodyDiv w:val="1"/>
      <w:marLeft w:val="0"/>
      <w:marRight w:val="0"/>
      <w:marTop w:val="0"/>
      <w:marBottom w:val="0"/>
      <w:divBdr>
        <w:top w:val="none" w:sz="0" w:space="0" w:color="auto"/>
        <w:left w:val="none" w:sz="0" w:space="0" w:color="auto"/>
        <w:bottom w:val="none" w:sz="0" w:space="0" w:color="auto"/>
        <w:right w:val="none" w:sz="0" w:space="0" w:color="auto"/>
      </w:divBdr>
    </w:div>
    <w:div w:id="612444281">
      <w:bodyDiv w:val="1"/>
      <w:marLeft w:val="0"/>
      <w:marRight w:val="0"/>
      <w:marTop w:val="0"/>
      <w:marBottom w:val="0"/>
      <w:divBdr>
        <w:top w:val="none" w:sz="0" w:space="0" w:color="auto"/>
        <w:left w:val="none" w:sz="0" w:space="0" w:color="auto"/>
        <w:bottom w:val="none" w:sz="0" w:space="0" w:color="auto"/>
        <w:right w:val="none" w:sz="0" w:space="0" w:color="auto"/>
      </w:divBdr>
    </w:div>
    <w:div w:id="612709388">
      <w:bodyDiv w:val="1"/>
      <w:marLeft w:val="0"/>
      <w:marRight w:val="0"/>
      <w:marTop w:val="0"/>
      <w:marBottom w:val="0"/>
      <w:divBdr>
        <w:top w:val="none" w:sz="0" w:space="0" w:color="auto"/>
        <w:left w:val="none" w:sz="0" w:space="0" w:color="auto"/>
        <w:bottom w:val="none" w:sz="0" w:space="0" w:color="auto"/>
        <w:right w:val="none" w:sz="0" w:space="0" w:color="auto"/>
      </w:divBdr>
    </w:div>
    <w:div w:id="612710196">
      <w:bodyDiv w:val="1"/>
      <w:marLeft w:val="0"/>
      <w:marRight w:val="0"/>
      <w:marTop w:val="0"/>
      <w:marBottom w:val="0"/>
      <w:divBdr>
        <w:top w:val="none" w:sz="0" w:space="0" w:color="auto"/>
        <w:left w:val="none" w:sz="0" w:space="0" w:color="auto"/>
        <w:bottom w:val="none" w:sz="0" w:space="0" w:color="auto"/>
        <w:right w:val="none" w:sz="0" w:space="0" w:color="auto"/>
      </w:divBdr>
    </w:div>
    <w:div w:id="613556511">
      <w:bodyDiv w:val="1"/>
      <w:marLeft w:val="0"/>
      <w:marRight w:val="0"/>
      <w:marTop w:val="0"/>
      <w:marBottom w:val="0"/>
      <w:divBdr>
        <w:top w:val="none" w:sz="0" w:space="0" w:color="auto"/>
        <w:left w:val="none" w:sz="0" w:space="0" w:color="auto"/>
        <w:bottom w:val="none" w:sz="0" w:space="0" w:color="auto"/>
        <w:right w:val="none" w:sz="0" w:space="0" w:color="auto"/>
      </w:divBdr>
    </w:div>
    <w:div w:id="614092445">
      <w:bodyDiv w:val="1"/>
      <w:marLeft w:val="0"/>
      <w:marRight w:val="0"/>
      <w:marTop w:val="0"/>
      <w:marBottom w:val="0"/>
      <w:divBdr>
        <w:top w:val="none" w:sz="0" w:space="0" w:color="auto"/>
        <w:left w:val="none" w:sz="0" w:space="0" w:color="auto"/>
        <w:bottom w:val="none" w:sz="0" w:space="0" w:color="auto"/>
        <w:right w:val="none" w:sz="0" w:space="0" w:color="auto"/>
      </w:divBdr>
    </w:div>
    <w:div w:id="614363955">
      <w:bodyDiv w:val="1"/>
      <w:marLeft w:val="0"/>
      <w:marRight w:val="0"/>
      <w:marTop w:val="0"/>
      <w:marBottom w:val="0"/>
      <w:divBdr>
        <w:top w:val="none" w:sz="0" w:space="0" w:color="auto"/>
        <w:left w:val="none" w:sz="0" w:space="0" w:color="auto"/>
        <w:bottom w:val="none" w:sz="0" w:space="0" w:color="auto"/>
        <w:right w:val="none" w:sz="0" w:space="0" w:color="auto"/>
      </w:divBdr>
    </w:div>
    <w:div w:id="614554379">
      <w:bodyDiv w:val="1"/>
      <w:marLeft w:val="0"/>
      <w:marRight w:val="0"/>
      <w:marTop w:val="0"/>
      <w:marBottom w:val="0"/>
      <w:divBdr>
        <w:top w:val="none" w:sz="0" w:space="0" w:color="auto"/>
        <w:left w:val="none" w:sz="0" w:space="0" w:color="auto"/>
        <w:bottom w:val="none" w:sz="0" w:space="0" w:color="auto"/>
        <w:right w:val="none" w:sz="0" w:space="0" w:color="auto"/>
      </w:divBdr>
    </w:div>
    <w:div w:id="614942787">
      <w:bodyDiv w:val="1"/>
      <w:marLeft w:val="0"/>
      <w:marRight w:val="0"/>
      <w:marTop w:val="0"/>
      <w:marBottom w:val="0"/>
      <w:divBdr>
        <w:top w:val="none" w:sz="0" w:space="0" w:color="auto"/>
        <w:left w:val="none" w:sz="0" w:space="0" w:color="auto"/>
        <w:bottom w:val="none" w:sz="0" w:space="0" w:color="auto"/>
        <w:right w:val="none" w:sz="0" w:space="0" w:color="auto"/>
      </w:divBdr>
    </w:div>
    <w:div w:id="614948464">
      <w:bodyDiv w:val="1"/>
      <w:marLeft w:val="0"/>
      <w:marRight w:val="0"/>
      <w:marTop w:val="0"/>
      <w:marBottom w:val="0"/>
      <w:divBdr>
        <w:top w:val="none" w:sz="0" w:space="0" w:color="auto"/>
        <w:left w:val="none" w:sz="0" w:space="0" w:color="auto"/>
        <w:bottom w:val="none" w:sz="0" w:space="0" w:color="auto"/>
        <w:right w:val="none" w:sz="0" w:space="0" w:color="auto"/>
      </w:divBdr>
    </w:div>
    <w:div w:id="615214432">
      <w:bodyDiv w:val="1"/>
      <w:marLeft w:val="0"/>
      <w:marRight w:val="0"/>
      <w:marTop w:val="0"/>
      <w:marBottom w:val="0"/>
      <w:divBdr>
        <w:top w:val="none" w:sz="0" w:space="0" w:color="auto"/>
        <w:left w:val="none" w:sz="0" w:space="0" w:color="auto"/>
        <w:bottom w:val="none" w:sz="0" w:space="0" w:color="auto"/>
        <w:right w:val="none" w:sz="0" w:space="0" w:color="auto"/>
      </w:divBdr>
    </w:div>
    <w:div w:id="615261294">
      <w:bodyDiv w:val="1"/>
      <w:marLeft w:val="0"/>
      <w:marRight w:val="0"/>
      <w:marTop w:val="0"/>
      <w:marBottom w:val="0"/>
      <w:divBdr>
        <w:top w:val="none" w:sz="0" w:space="0" w:color="auto"/>
        <w:left w:val="none" w:sz="0" w:space="0" w:color="auto"/>
        <w:bottom w:val="none" w:sz="0" w:space="0" w:color="auto"/>
        <w:right w:val="none" w:sz="0" w:space="0" w:color="auto"/>
      </w:divBdr>
    </w:div>
    <w:div w:id="615987966">
      <w:bodyDiv w:val="1"/>
      <w:marLeft w:val="0"/>
      <w:marRight w:val="0"/>
      <w:marTop w:val="0"/>
      <w:marBottom w:val="0"/>
      <w:divBdr>
        <w:top w:val="none" w:sz="0" w:space="0" w:color="auto"/>
        <w:left w:val="none" w:sz="0" w:space="0" w:color="auto"/>
        <w:bottom w:val="none" w:sz="0" w:space="0" w:color="auto"/>
        <w:right w:val="none" w:sz="0" w:space="0" w:color="auto"/>
      </w:divBdr>
    </w:div>
    <w:div w:id="617105024">
      <w:bodyDiv w:val="1"/>
      <w:marLeft w:val="0"/>
      <w:marRight w:val="0"/>
      <w:marTop w:val="0"/>
      <w:marBottom w:val="0"/>
      <w:divBdr>
        <w:top w:val="none" w:sz="0" w:space="0" w:color="auto"/>
        <w:left w:val="none" w:sz="0" w:space="0" w:color="auto"/>
        <w:bottom w:val="none" w:sz="0" w:space="0" w:color="auto"/>
        <w:right w:val="none" w:sz="0" w:space="0" w:color="auto"/>
      </w:divBdr>
    </w:div>
    <w:div w:id="617686866">
      <w:bodyDiv w:val="1"/>
      <w:marLeft w:val="0"/>
      <w:marRight w:val="0"/>
      <w:marTop w:val="0"/>
      <w:marBottom w:val="0"/>
      <w:divBdr>
        <w:top w:val="none" w:sz="0" w:space="0" w:color="auto"/>
        <w:left w:val="none" w:sz="0" w:space="0" w:color="auto"/>
        <w:bottom w:val="none" w:sz="0" w:space="0" w:color="auto"/>
        <w:right w:val="none" w:sz="0" w:space="0" w:color="auto"/>
      </w:divBdr>
    </w:div>
    <w:div w:id="618876508">
      <w:bodyDiv w:val="1"/>
      <w:marLeft w:val="0"/>
      <w:marRight w:val="0"/>
      <w:marTop w:val="0"/>
      <w:marBottom w:val="0"/>
      <w:divBdr>
        <w:top w:val="none" w:sz="0" w:space="0" w:color="auto"/>
        <w:left w:val="none" w:sz="0" w:space="0" w:color="auto"/>
        <w:bottom w:val="none" w:sz="0" w:space="0" w:color="auto"/>
        <w:right w:val="none" w:sz="0" w:space="0" w:color="auto"/>
      </w:divBdr>
    </w:div>
    <w:div w:id="620308233">
      <w:bodyDiv w:val="1"/>
      <w:marLeft w:val="0"/>
      <w:marRight w:val="0"/>
      <w:marTop w:val="0"/>
      <w:marBottom w:val="0"/>
      <w:divBdr>
        <w:top w:val="none" w:sz="0" w:space="0" w:color="auto"/>
        <w:left w:val="none" w:sz="0" w:space="0" w:color="auto"/>
        <w:bottom w:val="none" w:sz="0" w:space="0" w:color="auto"/>
        <w:right w:val="none" w:sz="0" w:space="0" w:color="auto"/>
      </w:divBdr>
    </w:div>
    <w:div w:id="620498305">
      <w:bodyDiv w:val="1"/>
      <w:marLeft w:val="0"/>
      <w:marRight w:val="0"/>
      <w:marTop w:val="0"/>
      <w:marBottom w:val="0"/>
      <w:divBdr>
        <w:top w:val="none" w:sz="0" w:space="0" w:color="auto"/>
        <w:left w:val="none" w:sz="0" w:space="0" w:color="auto"/>
        <w:bottom w:val="none" w:sz="0" w:space="0" w:color="auto"/>
        <w:right w:val="none" w:sz="0" w:space="0" w:color="auto"/>
      </w:divBdr>
    </w:div>
    <w:div w:id="620502122">
      <w:bodyDiv w:val="1"/>
      <w:marLeft w:val="0"/>
      <w:marRight w:val="0"/>
      <w:marTop w:val="0"/>
      <w:marBottom w:val="0"/>
      <w:divBdr>
        <w:top w:val="none" w:sz="0" w:space="0" w:color="auto"/>
        <w:left w:val="none" w:sz="0" w:space="0" w:color="auto"/>
        <w:bottom w:val="none" w:sz="0" w:space="0" w:color="auto"/>
        <w:right w:val="none" w:sz="0" w:space="0" w:color="auto"/>
      </w:divBdr>
    </w:div>
    <w:div w:id="620571467">
      <w:bodyDiv w:val="1"/>
      <w:marLeft w:val="0"/>
      <w:marRight w:val="0"/>
      <w:marTop w:val="0"/>
      <w:marBottom w:val="0"/>
      <w:divBdr>
        <w:top w:val="none" w:sz="0" w:space="0" w:color="auto"/>
        <w:left w:val="none" w:sz="0" w:space="0" w:color="auto"/>
        <w:bottom w:val="none" w:sz="0" w:space="0" w:color="auto"/>
        <w:right w:val="none" w:sz="0" w:space="0" w:color="auto"/>
      </w:divBdr>
    </w:div>
    <w:div w:id="620575677">
      <w:bodyDiv w:val="1"/>
      <w:marLeft w:val="0"/>
      <w:marRight w:val="0"/>
      <w:marTop w:val="0"/>
      <w:marBottom w:val="0"/>
      <w:divBdr>
        <w:top w:val="none" w:sz="0" w:space="0" w:color="auto"/>
        <w:left w:val="none" w:sz="0" w:space="0" w:color="auto"/>
        <w:bottom w:val="none" w:sz="0" w:space="0" w:color="auto"/>
        <w:right w:val="none" w:sz="0" w:space="0" w:color="auto"/>
      </w:divBdr>
    </w:div>
    <w:div w:id="621423671">
      <w:bodyDiv w:val="1"/>
      <w:marLeft w:val="0"/>
      <w:marRight w:val="0"/>
      <w:marTop w:val="0"/>
      <w:marBottom w:val="0"/>
      <w:divBdr>
        <w:top w:val="none" w:sz="0" w:space="0" w:color="auto"/>
        <w:left w:val="none" w:sz="0" w:space="0" w:color="auto"/>
        <w:bottom w:val="none" w:sz="0" w:space="0" w:color="auto"/>
        <w:right w:val="none" w:sz="0" w:space="0" w:color="auto"/>
      </w:divBdr>
    </w:div>
    <w:div w:id="621956002">
      <w:bodyDiv w:val="1"/>
      <w:marLeft w:val="0"/>
      <w:marRight w:val="0"/>
      <w:marTop w:val="0"/>
      <w:marBottom w:val="0"/>
      <w:divBdr>
        <w:top w:val="none" w:sz="0" w:space="0" w:color="auto"/>
        <w:left w:val="none" w:sz="0" w:space="0" w:color="auto"/>
        <w:bottom w:val="none" w:sz="0" w:space="0" w:color="auto"/>
        <w:right w:val="none" w:sz="0" w:space="0" w:color="auto"/>
      </w:divBdr>
    </w:div>
    <w:div w:id="622545067">
      <w:bodyDiv w:val="1"/>
      <w:marLeft w:val="0"/>
      <w:marRight w:val="0"/>
      <w:marTop w:val="0"/>
      <w:marBottom w:val="0"/>
      <w:divBdr>
        <w:top w:val="none" w:sz="0" w:space="0" w:color="auto"/>
        <w:left w:val="none" w:sz="0" w:space="0" w:color="auto"/>
        <w:bottom w:val="none" w:sz="0" w:space="0" w:color="auto"/>
        <w:right w:val="none" w:sz="0" w:space="0" w:color="auto"/>
      </w:divBdr>
    </w:div>
    <w:div w:id="623005904">
      <w:bodyDiv w:val="1"/>
      <w:marLeft w:val="0"/>
      <w:marRight w:val="0"/>
      <w:marTop w:val="0"/>
      <w:marBottom w:val="0"/>
      <w:divBdr>
        <w:top w:val="none" w:sz="0" w:space="0" w:color="auto"/>
        <w:left w:val="none" w:sz="0" w:space="0" w:color="auto"/>
        <w:bottom w:val="none" w:sz="0" w:space="0" w:color="auto"/>
        <w:right w:val="none" w:sz="0" w:space="0" w:color="auto"/>
      </w:divBdr>
    </w:div>
    <w:div w:id="623122289">
      <w:bodyDiv w:val="1"/>
      <w:marLeft w:val="0"/>
      <w:marRight w:val="0"/>
      <w:marTop w:val="0"/>
      <w:marBottom w:val="0"/>
      <w:divBdr>
        <w:top w:val="none" w:sz="0" w:space="0" w:color="auto"/>
        <w:left w:val="none" w:sz="0" w:space="0" w:color="auto"/>
        <w:bottom w:val="none" w:sz="0" w:space="0" w:color="auto"/>
        <w:right w:val="none" w:sz="0" w:space="0" w:color="auto"/>
      </w:divBdr>
    </w:div>
    <w:div w:id="623925988">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311734">
      <w:bodyDiv w:val="1"/>
      <w:marLeft w:val="0"/>
      <w:marRight w:val="0"/>
      <w:marTop w:val="0"/>
      <w:marBottom w:val="0"/>
      <w:divBdr>
        <w:top w:val="none" w:sz="0" w:space="0" w:color="auto"/>
        <w:left w:val="none" w:sz="0" w:space="0" w:color="auto"/>
        <w:bottom w:val="none" w:sz="0" w:space="0" w:color="auto"/>
        <w:right w:val="none" w:sz="0" w:space="0" w:color="auto"/>
      </w:divBdr>
    </w:div>
    <w:div w:id="624585019">
      <w:bodyDiv w:val="1"/>
      <w:marLeft w:val="0"/>
      <w:marRight w:val="0"/>
      <w:marTop w:val="0"/>
      <w:marBottom w:val="0"/>
      <w:divBdr>
        <w:top w:val="none" w:sz="0" w:space="0" w:color="auto"/>
        <w:left w:val="none" w:sz="0" w:space="0" w:color="auto"/>
        <w:bottom w:val="none" w:sz="0" w:space="0" w:color="auto"/>
        <w:right w:val="none" w:sz="0" w:space="0" w:color="auto"/>
      </w:divBdr>
    </w:div>
    <w:div w:id="624585582">
      <w:bodyDiv w:val="1"/>
      <w:marLeft w:val="0"/>
      <w:marRight w:val="0"/>
      <w:marTop w:val="0"/>
      <w:marBottom w:val="0"/>
      <w:divBdr>
        <w:top w:val="none" w:sz="0" w:space="0" w:color="auto"/>
        <w:left w:val="none" w:sz="0" w:space="0" w:color="auto"/>
        <w:bottom w:val="none" w:sz="0" w:space="0" w:color="auto"/>
        <w:right w:val="none" w:sz="0" w:space="0" w:color="auto"/>
      </w:divBdr>
    </w:div>
    <w:div w:id="625158661">
      <w:bodyDiv w:val="1"/>
      <w:marLeft w:val="0"/>
      <w:marRight w:val="0"/>
      <w:marTop w:val="0"/>
      <w:marBottom w:val="0"/>
      <w:divBdr>
        <w:top w:val="none" w:sz="0" w:space="0" w:color="auto"/>
        <w:left w:val="none" w:sz="0" w:space="0" w:color="auto"/>
        <w:bottom w:val="none" w:sz="0" w:space="0" w:color="auto"/>
        <w:right w:val="none" w:sz="0" w:space="0" w:color="auto"/>
      </w:divBdr>
    </w:div>
    <w:div w:id="625358241">
      <w:bodyDiv w:val="1"/>
      <w:marLeft w:val="0"/>
      <w:marRight w:val="0"/>
      <w:marTop w:val="0"/>
      <w:marBottom w:val="0"/>
      <w:divBdr>
        <w:top w:val="none" w:sz="0" w:space="0" w:color="auto"/>
        <w:left w:val="none" w:sz="0" w:space="0" w:color="auto"/>
        <w:bottom w:val="none" w:sz="0" w:space="0" w:color="auto"/>
        <w:right w:val="none" w:sz="0" w:space="0" w:color="auto"/>
      </w:divBdr>
    </w:div>
    <w:div w:id="625358687">
      <w:bodyDiv w:val="1"/>
      <w:marLeft w:val="0"/>
      <w:marRight w:val="0"/>
      <w:marTop w:val="0"/>
      <w:marBottom w:val="0"/>
      <w:divBdr>
        <w:top w:val="none" w:sz="0" w:space="0" w:color="auto"/>
        <w:left w:val="none" w:sz="0" w:space="0" w:color="auto"/>
        <w:bottom w:val="none" w:sz="0" w:space="0" w:color="auto"/>
        <w:right w:val="none" w:sz="0" w:space="0" w:color="auto"/>
      </w:divBdr>
    </w:div>
    <w:div w:id="625477375">
      <w:bodyDiv w:val="1"/>
      <w:marLeft w:val="0"/>
      <w:marRight w:val="0"/>
      <w:marTop w:val="0"/>
      <w:marBottom w:val="0"/>
      <w:divBdr>
        <w:top w:val="none" w:sz="0" w:space="0" w:color="auto"/>
        <w:left w:val="none" w:sz="0" w:space="0" w:color="auto"/>
        <w:bottom w:val="none" w:sz="0" w:space="0" w:color="auto"/>
        <w:right w:val="none" w:sz="0" w:space="0" w:color="auto"/>
      </w:divBdr>
    </w:div>
    <w:div w:id="625549610">
      <w:bodyDiv w:val="1"/>
      <w:marLeft w:val="0"/>
      <w:marRight w:val="0"/>
      <w:marTop w:val="0"/>
      <w:marBottom w:val="0"/>
      <w:divBdr>
        <w:top w:val="none" w:sz="0" w:space="0" w:color="auto"/>
        <w:left w:val="none" w:sz="0" w:space="0" w:color="auto"/>
        <w:bottom w:val="none" w:sz="0" w:space="0" w:color="auto"/>
        <w:right w:val="none" w:sz="0" w:space="0" w:color="auto"/>
      </w:divBdr>
    </w:div>
    <w:div w:id="625817659">
      <w:bodyDiv w:val="1"/>
      <w:marLeft w:val="0"/>
      <w:marRight w:val="0"/>
      <w:marTop w:val="0"/>
      <w:marBottom w:val="0"/>
      <w:divBdr>
        <w:top w:val="none" w:sz="0" w:space="0" w:color="auto"/>
        <w:left w:val="none" w:sz="0" w:space="0" w:color="auto"/>
        <w:bottom w:val="none" w:sz="0" w:space="0" w:color="auto"/>
        <w:right w:val="none" w:sz="0" w:space="0" w:color="auto"/>
      </w:divBdr>
    </w:div>
    <w:div w:id="626160404">
      <w:bodyDiv w:val="1"/>
      <w:marLeft w:val="0"/>
      <w:marRight w:val="0"/>
      <w:marTop w:val="0"/>
      <w:marBottom w:val="0"/>
      <w:divBdr>
        <w:top w:val="none" w:sz="0" w:space="0" w:color="auto"/>
        <w:left w:val="none" w:sz="0" w:space="0" w:color="auto"/>
        <w:bottom w:val="none" w:sz="0" w:space="0" w:color="auto"/>
        <w:right w:val="none" w:sz="0" w:space="0" w:color="auto"/>
      </w:divBdr>
    </w:div>
    <w:div w:id="626400895">
      <w:bodyDiv w:val="1"/>
      <w:marLeft w:val="0"/>
      <w:marRight w:val="0"/>
      <w:marTop w:val="0"/>
      <w:marBottom w:val="0"/>
      <w:divBdr>
        <w:top w:val="none" w:sz="0" w:space="0" w:color="auto"/>
        <w:left w:val="none" w:sz="0" w:space="0" w:color="auto"/>
        <w:bottom w:val="none" w:sz="0" w:space="0" w:color="auto"/>
        <w:right w:val="none" w:sz="0" w:space="0" w:color="auto"/>
      </w:divBdr>
    </w:div>
    <w:div w:id="627131183">
      <w:bodyDiv w:val="1"/>
      <w:marLeft w:val="0"/>
      <w:marRight w:val="0"/>
      <w:marTop w:val="0"/>
      <w:marBottom w:val="0"/>
      <w:divBdr>
        <w:top w:val="none" w:sz="0" w:space="0" w:color="auto"/>
        <w:left w:val="none" w:sz="0" w:space="0" w:color="auto"/>
        <w:bottom w:val="none" w:sz="0" w:space="0" w:color="auto"/>
        <w:right w:val="none" w:sz="0" w:space="0" w:color="auto"/>
      </w:divBdr>
    </w:div>
    <w:div w:id="627204443">
      <w:bodyDiv w:val="1"/>
      <w:marLeft w:val="0"/>
      <w:marRight w:val="0"/>
      <w:marTop w:val="0"/>
      <w:marBottom w:val="0"/>
      <w:divBdr>
        <w:top w:val="none" w:sz="0" w:space="0" w:color="auto"/>
        <w:left w:val="none" w:sz="0" w:space="0" w:color="auto"/>
        <w:bottom w:val="none" w:sz="0" w:space="0" w:color="auto"/>
        <w:right w:val="none" w:sz="0" w:space="0" w:color="auto"/>
      </w:divBdr>
    </w:div>
    <w:div w:id="627441808">
      <w:bodyDiv w:val="1"/>
      <w:marLeft w:val="0"/>
      <w:marRight w:val="0"/>
      <w:marTop w:val="0"/>
      <w:marBottom w:val="0"/>
      <w:divBdr>
        <w:top w:val="none" w:sz="0" w:space="0" w:color="auto"/>
        <w:left w:val="none" w:sz="0" w:space="0" w:color="auto"/>
        <w:bottom w:val="none" w:sz="0" w:space="0" w:color="auto"/>
        <w:right w:val="none" w:sz="0" w:space="0" w:color="auto"/>
      </w:divBdr>
    </w:div>
    <w:div w:id="627589682">
      <w:bodyDiv w:val="1"/>
      <w:marLeft w:val="0"/>
      <w:marRight w:val="0"/>
      <w:marTop w:val="0"/>
      <w:marBottom w:val="0"/>
      <w:divBdr>
        <w:top w:val="none" w:sz="0" w:space="0" w:color="auto"/>
        <w:left w:val="none" w:sz="0" w:space="0" w:color="auto"/>
        <w:bottom w:val="none" w:sz="0" w:space="0" w:color="auto"/>
        <w:right w:val="none" w:sz="0" w:space="0" w:color="auto"/>
      </w:divBdr>
    </w:div>
    <w:div w:id="628170874">
      <w:bodyDiv w:val="1"/>
      <w:marLeft w:val="0"/>
      <w:marRight w:val="0"/>
      <w:marTop w:val="0"/>
      <w:marBottom w:val="0"/>
      <w:divBdr>
        <w:top w:val="none" w:sz="0" w:space="0" w:color="auto"/>
        <w:left w:val="none" w:sz="0" w:space="0" w:color="auto"/>
        <w:bottom w:val="none" w:sz="0" w:space="0" w:color="auto"/>
        <w:right w:val="none" w:sz="0" w:space="0" w:color="auto"/>
      </w:divBdr>
    </w:div>
    <w:div w:id="628172912">
      <w:bodyDiv w:val="1"/>
      <w:marLeft w:val="0"/>
      <w:marRight w:val="0"/>
      <w:marTop w:val="0"/>
      <w:marBottom w:val="0"/>
      <w:divBdr>
        <w:top w:val="none" w:sz="0" w:space="0" w:color="auto"/>
        <w:left w:val="none" w:sz="0" w:space="0" w:color="auto"/>
        <w:bottom w:val="none" w:sz="0" w:space="0" w:color="auto"/>
        <w:right w:val="none" w:sz="0" w:space="0" w:color="auto"/>
      </w:divBdr>
    </w:div>
    <w:div w:id="628777837">
      <w:bodyDiv w:val="1"/>
      <w:marLeft w:val="0"/>
      <w:marRight w:val="0"/>
      <w:marTop w:val="0"/>
      <w:marBottom w:val="0"/>
      <w:divBdr>
        <w:top w:val="none" w:sz="0" w:space="0" w:color="auto"/>
        <w:left w:val="none" w:sz="0" w:space="0" w:color="auto"/>
        <w:bottom w:val="none" w:sz="0" w:space="0" w:color="auto"/>
        <w:right w:val="none" w:sz="0" w:space="0" w:color="auto"/>
      </w:divBdr>
    </w:div>
    <w:div w:id="628822563">
      <w:bodyDiv w:val="1"/>
      <w:marLeft w:val="0"/>
      <w:marRight w:val="0"/>
      <w:marTop w:val="0"/>
      <w:marBottom w:val="0"/>
      <w:divBdr>
        <w:top w:val="none" w:sz="0" w:space="0" w:color="auto"/>
        <w:left w:val="none" w:sz="0" w:space="0" w:color="auto"/>
        <w:bottom w:val="none" w:sz="0" w:space="0" w:color="auto"/>
        <w:right w:val="none" w:sz="0" w:space="0" w:color="auto"/>
      </w:divBdr>
    </w:div>
    <w:div w:id="628901740">
      <w:bodyDiv w:val="1"/>
      <w:marLeft w:val="0"/>
      <w:marRight w:val="0"/>
      <w:marTop w:val="0"/>
      <w:marBottom w:val="0"/>
      <w:divBdr>
        <w:top w:val="none" w:sz="0" w:space="0" w:color="auto"/>
        <w:left w:val="none" w:sz="0" w:space="0" w:color="auto"/>
        <w:bottom w:val="none" w:sz="0" w:space="0" w:color="auto"/>
        <w:right w:val="none" w:sz="0" w:space="0" w:color="auto"/>
      </w:divBdr>
    </w:div>
    <w:div w:id="629283530">
      <w:bodyDiv w:val="1"/>
      <w:marLeft w:val="0"/>
      <w:marRight w:val="0"/>
      <w:marTop w:val="0"/>
      <w:marBottom w:val="0"/>
      <w:divBdr>
        <w:top w:val="none" w:sz="0" w:space="0" w:color="auto"/>
        <w:left w:val="none" w:sz="0" w:space="0" w:color="auto"/>
        <w:bottom w:val="none" w:sz="0" w:space="0" w:color="auto"/>
        <w:right w:val="none" w:sz="0" w:space="0" w:color="auto"/>
      </w:divBdr>
    </w:div>
    <w:div w:id="629474971">
      <w:bodyDiv w:val="1"/>
      <w:marLeft w:val="0"/>
      <w:marRight w:val="0"/>
      <w:marTop w:val="0"/>
      <w:marBottom w:val="0"/>
      <w:divBdr>
        <w:top w:val="none" w:sz="0" w:space="0" w:color="auto"/>
        <w:left w:val="none" w:sz="0" w:space="0" w:color="auto"/>
        <w:bottom w:val="none" w:sz="0" w:space="0" w:color="auto"/>
        <w:right w:val="none" w:sz="0" w:space="0" w:color="auto"/>
      </w:divBdr>
    </w:div>
    <w:div w:id="629634829">
      <w:bodyDiv w:val="1"/>
      <w:marLeft w:val="0"/>
      <w:marRight w:val="0"/>
      <w:marTop w:val="0"/>
      <w:marBottom w:val="0"/>
      <w:divBdr>
        <w:top w:val="none" w:sz="0" w:space="0" w:color="auto"/>
        <w:left w:val="none" w:sz="0" w:space="0" w:color="auto"/>
        <w:bottom w:val="none" w:sz="0" w:space="0" w:color="auto"/>
        <w:right w:val="none" w:sz="0" w:space="0" w:color="auto"/>
      </w:divBdr>
    </w:div>
    <w:div w:id="629940440">
      <w:bodyDiv w:val="1"/>
      <w:marLeft w:val="0"/>
      <w:marRight w:val="0"/>
      <w:marTop w:val="0"/>
      <w:marBottom w:val="0"/>
      <w:divBdr>
        <w:top w:val="none" w:sz="0" w:space="0" w:color="auto"/>
        <w:left w:val="none" w:sz="0" w:space="0" w:color="auto"/>
        <w:bottom w:val="none" w:sz="0" w:space="0" w:color="auto"/>
        <w:right w:val="none" w:sz="0" w:space="0" w:color="auto"/>
      </w:divBdr>
    </w:div>
    <w:div w:id="630524055">
      <w:bodyDiv w:val="1"/>
      <w:marLeft w:val="0"/>
      <w:marRight w:val="0"/>
      <w:marTop w:val="0"/>
      <w:marBottom w:val="0"/>
      <w:divBdr>
        <w:top w:val="none" w:sz="0" w:space="0" w:color="auto"/>
        <w:left w:val="none" w:sz="0" w:space="0" w:color="auto"/>
        <w:bottom w:val="none" w:sz="0" w:space="0" w:color="auto"/>
        <w:right w:val="none" w:sz="0" w:space="0" w:color="auto"/>
      </w:divBdr>
    </w:div>
    <w:div w:id="631205950">
      <w:bodyDiv w:val="1"/>
      <w:marLeft w:val="0"/>
      <w:marRight w:val="0"/>
      <w:marTop w:val="0"/>
      <w:marBottom w:val="0"/>
      <w:divBdr>
        <w:top w:val="none" w:sz="0" w:space="0" w:color="auto"/>
        <w:left w:val="none" w:sz="0" w:space="0" w:color="auto"/>
        <w:bottom w:val="none" w:sz="0" w:space="0" w:color="auto"/>
        <w:right w:val="none" w:sz="0" w:space="0" w:color="auto"/>
      </w:divBdr>
    </w:div>
    <w:div w:id="631983277">
      <w:bodyDiv w:val="1"/>
      <w:marLeft w:val="0"/>
      <w:marRight w:val="0"/>
      <w:marTop w:val="0"/>
      <w:marBottom w:val="0"/>
      <w:divBdr>
        <w:top w:val="none" w:sz="0" w:space="0" w:color="auto"/>
        <w:left w:val="none" w:sz="0" w:space="0" w:color="auto"/>
        <w:bottom w:val="none" w:sz="0" w:space="0" w:color="auto"/>
        <w:right w:val="none" w:sz="0" w:space="0" w:color="auto"/>
      </w:divBdr>
    </w:div>
    <w:div w:id="632252435">
      <w:bodyDiv w:val="1"/>
      <w:marLeft w:val="0"/>
      <w:marRight w:val="0"/>
      <w:marTop w:val="0"/>
      <w:marBottom w:val="0"/>
      <w:divBdr>
        <w:top w:val="none" w:sz="0" w:space="0" w:color="auto"/>
        <w:left w:val="none" w:sz="0" w:space="0" w:color="auto"/>
        <w:bottom w:val="none" w:sz="0" w:space="0" w:color="auto"/>
        <w:right w:val="none" w:sz="0" w:space="0" w:color="auto"/>
      </w:divBdr>
    </w:div>
    <w:div w:id="632292343">
      <w:bodyDiv w:val="1"/>
      <w:marLeft w:val="0"/>
      <w:marRight w:val="0"/>
      <w:marTop w:val="0"/>
      <w:marBottom w:val="0"/>
      <w:divBdr>
        <w:top w:val="none" w:sz="0" w:space="0" w:color="auto"/>
        <w:left w:val="none" w:sz="0" w:space="0" w:color="auto"/>
        <w:bottom w:val="none" w:sz="0" w:space="0" w:color="auto"/>
        <w:right w:val="none" w:sz="0" w:space="0" w:color="auto"/>
      </w:divBdr>
    </w:div>
    <w:div w:id="632367502">
      <w:bodyDiv w:val="1"/>
      <w:marLeft w:val="0"/>
      <w:marRight w:val="0"/>
      <w:marTop w:val="0"/>
      <w:marBottom w:val="0"/>
      <w:divBdr>
        <w:top w:val="none" w:sz="0" w:space="0" w:color="auto"/>
        <w:left w:val="none" w:sz="0" w:space="0" w:color="auto"/>
        <w:bottom w:val="none" w:sz="0" w:space="0" w:color="auto"/>
        <w:right w:val="none" w:sz="0" w:space="0" w:color="auto"/>
      </w:divBdr>
    </w:div>
    <w:div w:id="632566919">
      <w:bodyDiv w:val="1"/>
      <w:marLeft w:val="0"/>
      <w:marRight w:val="0"/>
      <w:marTop w:val="0"/>
      <w:marBottom w:val="0"/>
      <w:divBdr>
        <w:top w:val="none" w:sz="0" w:space="0" w:color="auto"/>
        <w:left w:val="none" w:sz="0" w:space="0" w:color="auto"/>
        <w:bottom w:val="none" w:sz="0" w:space="0" w:color="auto"/>
        <w:right w:val="none" w:sz="0" w:space="0" w:color="auto"/>
      </w:divBdr>
    </w:div>
    <w:div w:id="632640811">
      <w:bodyDiv w:val="1"/>
      <w:marLeft w:val="0"/>
      <w:marRight w:val="0"/>
      <w:marTop w:val="0"/>
      <w:marBottom w:val="0"/>
      <w:divBdr>
        <w:top w:val="none" w:sz="0" w:space="0" w:color="auto"/>
        <w:left w:val="none" w:sz="0" w:space="0" w:color="auto"/>
        <w:bottom w:val="none" w:sz="0" w:space="0" w:color="auto"/>
        <w:right w:val="none" w:sz="0" w:space="0" w:color="auto"/>
      </w:divBdr>
    </w:div>
    <w:div w:id="633021501">
      <w:bodyDiv w:val="1"/>
      <w:marLeft w:val="0"/>
      <w:marRight w:val="0"/>
      <w:marTop w:val="0"/>
      <w:marBottom w:val="0"/>
      <w:divBdr>
        <w:top w:val="none" w:sz="0" w:space="0" w:color="auto"/>
        <w:left w:val="none" w:sz="0" w:space="0" w:color="auto"/>
        <w:bottom w:val="none" w:sz="0" w:space="0" w:color="auto"/>
        <w:right w:val="none" w:sz="0" w:space="0" w:color="auto"/>
      </w:divBdr>
    </w:div>
    <w:div w:id="633144415">
      <w:bodyDiv w:val="1"/>
      <w:marLeft w:val="0"/>
      <w:marRight w:val="0"/>
      <w:marTop w:val="0"/>
      <w:marBottom w:val="0"/>
      <w:divBdr>
        <w:top w:val="none" w:sz="0" w:space="0" w:color="auto"/>
        <w:left w:val="none" w:sz="0" w:space="0" w:color="auto"/>
        <w:bottom w:val="none" w:sz="0" w:space="0" w:color="auto"/>
        <w:right w:val="none" w:sz="0" w:space="0" w:color="auto"/>
      </w:divBdr>
    </w:div>
    <w:div w:id="633365261">
      <w:bodyDiv w:val="1"/>
      <w:marLeft w:val="0"/>
      <w:marRight w:val="0"/>
      <w:marTop w:val="0"/>
      <w:marBottom w:val="0"/>
      <w:divBdr>
        <w:top w:val="none" w:sz="0" w:space="0" w:color="auto"/>
        <w:left w:val="none" w:sz="0" w:space="0" w:color="auto"/>
        <w:bottom w:val="none" w:sz="0" w:space="0" w:color="auto"/>
        <w:right w:val="none" w:sz="0" w:space="0" w:color="auto"/>
      </w:divBdr>
    </w:div>
    <w:div w:id="633564757">
      <w:bodyDiv w:val="1"/>
      <w:marLeft w:val="0"/>
      <w:marRight w:val="0"/>
      <w:marTop w:val="0"/>
      <w:marBottom w:val="0"/>
      <w:divBdr>
        <w:top w:val="none" w:sz="0" w:space="0" w:color="auto"/>
        <w:left w:val="none" w:sz="0" w:space="0" w:color="auto"/>
        <w:bottom w:val="none" w:sz="0" w:space="0" w:color="auto"/>
        <w:right w:val="none" w:sz="0" w:space="0" w:color="auto"/>
      </w:divBdr>
    </w:div>
    <w:div w:id="634408841">
      <w:bodyDiv w:val="1"/>
      <w:marLeft w:val="0"/>
      <w:marRight w:val="0"/>
      <w:marTop w:val="0"/>
      <w:marBottom w:val="0"/>
      <w:divBdr>
        <w:top w:val="none" w:sz="0" w:space="0" w:color="auto"/>
        <w:left w:val="none" w:sz="0" w:space="0" w:color="auto"/>
        <w:bottom w:val="none" w:sz="0" w:space="0" w:color="auto"/>
        <w:right w:val="none" w:sz="0" w:space="0" w:color="auto"/>
      </w:divBdr>
    </w:div>
    <w:div w:id="634912806">
      <w:bodyDiv w:val="1"/>
      <w:marLeft w:val="0"/>
      <w:marRight w:val="0"/>
      <w:marTop w:val="0"/>
      <w:marBottom w:val="0"/>
      <w:divBdr>
        <w:top w:val="none" w:sz="0" w:space="0" w:color="auto"/>
        <w:left w:val="none" w:sz="0" w:space="0" w:color="auto"/>
        <w:bottom w:val="none" w:sz="0" w:space="0" w:color="auto"/>
        <w:right w:val="none" w:sz="0" w:space="0" w:color="auto"/>
      </w:divBdr>
    </w:div>
    <w:div w:id="635140601">
      <w:bodyDiv w:val="1"/>
      <w:marLeft w:val="0"/>
      <w:marRight w:val="0"/>
      <w:marTop w:val="0"/>
      <w:marBottom w:val="0"/>
      <w:divBdr>
        <w:top w:val="none" w:sz="0" w:space="0" w:color="auto"/>
        <w:left w:val="none" w:sz="0" w:space="0" w:color="auto"/>
        <w:bottom w:val="none" w:sz="0" w:space="0" w:color="auto"/>
        <w:right w:val="none" w:sz="0" w:space="0" w:color="auto"/>
      </w:divBdr>
    </w:div>
    <w:div w:id="635255467">
      <w:bodyDiv w:val="1"/>
      <w:marLeft w:val="0"/>
      <w:marRight w:val="0"/>
      <w:marTop w:val="0"/>
      <w:marBottom w:val="0"/>
      <w:divBdr>
        <w:top w:val="none" w:sz="0" w:space="0" w:color="auto"/>
        <w:left w:val="none" w:sz="0" w:space="0" w:color="auto"/>
        <w:bottom w:val="none" w:sz="0" w:space="0" w:color="auto"/>
        <w:right w:val="none" w:sz="0" w:space="0" w:color="auto"/>
      </w:divBdr>
    </w:div>
    <w:div w:id="635454913">
      <w:bodyDiv w:val="1"/>
      <w:marLeft w:val="0"/>
      <w:marRight w:val="0"/>
      <w:marTop w:val="0"/>
      <w:marBottom w:val="0"/>
      <w:divBdr>
        <w:top w:val="none" w:sz="0" w:space="0" w:color="auto"/>
        <w:left w:val="none" w:sz="0" w:space="0" w:color="auto"/>
        <w:bottom w:val="none" w:sz="0" w:space="0" w:color="auto"/>
        <w:right w:val="none" w:sz="0" w:space="0" w:color="auto"/>
      </w:divBdr>
    </w:div>
    <w:div w:id="635717385">
      <w:bodyDiv w:val="1"/>
      <w:marLeft w:val="0"/>
      <w:marRight w:val="0"/>
      <w:marTop w:val="0"/>
      <w:marBottom w:val="0"/>
      <w:divBdr>
        <w:top w:val="none" w:sz="0" w:space="0" w:color="auto"/>
        <w:left w:val="none" w:sz="0" w:space="0" w:color="auto"/>
        <w:bottom w:val="none" w:sz="0" w:space="0" w:color="auto"/>
        <w:right w:val="none" w:sz="0" w:space="0" w:color="auto"/>
      </w:divBdr>
    </w:div>
    <w:div w:id="636303147">
      <w:bodyDiv w:val="1"/>
      <w:marLeft w:val="0"/>
      <w:marRight w:val="0"/>
      <w:marTop w:val="0"/>
      <w:marBottom w:val="0"/>
      <w:divBdr>
        <w:top w:val="none" w:sz="0" w:space="0" w:color="auto"/>
        <w:left w:val="none" w:sz="0" w:space="0" w:color="auto"/>
        <w:bottom w:val="none" w:sz="0" w:space="0" w:color="auto"/>
        <w:right w:val="none" w:sz="0" w:space="0" w:color="auto"/>
      </w:divBdr>
    </w:div>
    <w:div w:id="636644133">
      <w:bodyDiv w:val="1"/>
      <w:marLeft w:val="0"/>
      <w:marRight w:val="0"/>
      <w:marTop w:val="0"/>
      <w:marBottom w:val="0"/>
      <w:divBdr>
        <w:top w:val="none" w:sz="0" w:space="0" w:color="auto"/>
        <w:left w:val="none" w:sz="0" w:space="0" w:color="auto"/>
        <w:bottom w:val="none" w:sz="0" w:space="0" w:color="auto"/>
        <w:right w:val="none" w:sz="0" w:space="0" w:color="auto"/>
      </w:divBdr>
    </w:div>
    <w:div w:id="637301822">
      <w:bodyDiv w:val="1"/>
      <w:marLeft w:val="0"/>
      <w:marRight w:val="0"/>
      <w:marTop w:val="0"/>
      <w:marBottom w:val="0"/>
      <w:divBdr>
        <w:top w:val="none" w:sz="0" w:space="0" w:color="auto"/>
        <w:left w:val="none" w:sz="0" w:space="0" w:color="auto"/>
        <w:bottom w:val="none" w:sz="0" w:space="0" w:color="auto"/>
        <w:right w:val="none" w:sz="0" w:space="0" w:color="auto"/>
      </w:divBdr>
    </w:div>
    <w:div w:id="637689560">
      <w:bodyDiv w:val="1"/>
      <w:marLeft w:val="0"/>
      <w:marRight w:val="0"/>
      <w:marTop w:val="0"/>
      <w:marBottom w:val="0"/>
      <w:divBdr>
        <w:top w:val="none" w:sz="0" w:space="0" w:color="auto"/>
        <w:left w:val="none" w:sz="0" w:space="0" w:color="auto"/>
        <w:bottom w:val="none" w:sz="0" w:space="0" w:color="auto"/>
        <w:right w:val="none" w:sz="0" w:space="0" w:color="auto"/>
      </w:divBdr>
    </w:div>
    <w:div w:id="637808323">
      <w:bodyDiv w:val="1"/>
      <w:marLeft w:val="0"/>
      <w:marRight w:val="0"/>
      <w:marTop w:val="0"/>
      <w:marBottom w:val="0"/>
      <w:divBdr>
        <w:top w:val="none" w:sz="0" w:space="0" w:color="auto"/>
        <w:left w:val="none" w:sz="0" w:space="0" w:color="auto"/>
        <w:bottom w:val="none" w:sz="0" w:space="0" w:color="auto"/>
        <w:right w:val="none" w:sz="0" w:space="0" w:color="auto"/>
      </w:divBdr>
    </w:div>
    <w:div w:id="637953829">
      <w:bodyDiv w:val="1"/>
      <w:marLeft w:val="0"/>
      <w:marRight w:val="0"/>
      <w:marTop w:val="0"/>
      <w:marBottom w:val="0"/>
      <w:divBdr>
        <w:top w:val="none" w:sz="0" w:space="0" w:color="auto"/>
        <w:left w:val="none" w:sz="0" w:space="0" w:color="auto"/>
        <w:bottom w:val="none" w:sz="0" w:space="0" w:color="auto"/>
        <w:right w:val="none" w:sz="0" w:space="0" w:color="auto"/>
      </w:divBdr>
    </w:div>
    <w:div w:id="637959553">
      <w:bodyDiv w:val="1"/>
      <w:marLeft w:val="0"/>
      <w:marRight w:val="0"/>
      <w:marTop w:val="0"/>
      <w:marBottom w:val="0"/>
      <w:divBdr>
        <w:top w:val="none" w:sz="0" w:space="0" w:color="auto"/>
        <w:left w:val="none" w:sz="0" w:space="0" w:color="auto"/>
        <w:bottom w:val="none" w:sz="0" w:space="0" w:color="auto"/>
        <w:right w:val="none" w:sz="0" w:space="0" w:color="auto"/>
      </w:divBdr>
    </w:div>
    <w:div w:id="638075025">
      <w:bodyDiv w:val="1"/>
      <w:marLeft w:val="0"/>
      <w:marRight w:val="0"/>
      <w:marTop w:val="0"/>
      <w:marBottom w:val="0"/>
      <w:divBdr>
        <w:top w:val="none" w:sz="0" w:space="0" w:color="auto"/>
        <w:left w:val="none" w:sz="0" w:space="0" w:color="auto"/>
        <w:bottom w:val="none" w:sz="0" w:space="0" w:color="auto"/>
        <w:right w:val="none" w:sz="0" w:space="0" w:color="auto"/>
      </w:divBdr>
    </w:div>
    <w:div w:id="638076104">
      <w:bodyDiv w:val="1"/>
      <w:marLeft w:val="0"/>
      <w:marRight w:val="0"/>
      <w:marTop w:val="0"/>
      <w:marBottom w:val="0"/>
      <w:divBdr>
        <w:top w:val="none" w:sz="0" w:space="0" w:color="auto"/>
        <w:left w:val="none" w:sz="0" w:space="0" w:color="auto"/>
        <w:bottom w:val="none" w:sz="0" w:space="0" w:color="auto"/>
        <w:right w:val="none" w:sz="0" w:space="0" w:color="auto"/>
      </w:divBdr>
    </w:div>
    <w:div w:id="638845114">
      <w:bodyDiv w:val="1"/>
      <w:marLeft w:val="0"/>
      <w:marRight w:val="0"/>
      <w:marTop w:val="0"/>
      <w:marBottom w:val="0"/>
      <w:divBdr>
        <w:top w:val="none" w:sz="0" w:space="0" w:color="auto"/>
        <w:left w:val="none" w:sz="0" w:space="0" w:color="auto"/>
        <w:bottom w:val="none" w:sz="0" w:space="0" w:color="auto"/>
        <w:right w:val="none" w:sz="0" w:space="0" w:color="auto"/>
      </w:divBdr>
    </w:div>
    <w:div w:id="638999538">
      <w:bodyDiv w:val="1"/>
      <w:marLeft w:val="0"/>
      <w:marRight w:val="0"/>
      <w:marTop w:val="0"/>
      <w:marBottom w:val="0"/>
      <w:divBdr>
        <w:top w:val="none" w:sz="0" w:space="0" w:color="auto"/>
        <w:left w:val="none" w:sz="0" w:space="0" w:color="auto"/>
        <w:bottom w:val="none" w:sz="0" w:space="0" w:color="auto"/>
        <w:right w:val="none" w:sz="0" w:space="0" w:color="auto"/>
      </w:divBdr>
    </w:div>
    <w:div w:id="639531104">
      <w:bodyDiv w:val="1"/>
      <w:marLeft w:val="0"/>
      <w:marRight w:val="0"/>
      <w:marTop w:val="0"/>
      <w:marBottom w:val="0"/>
      <w:divBdr>
        <w:top w:val="none" w:sz="0" w:space="0" w:color="auto"/>
        <w:left w:val="none" w:sz="0" w:space="0" w:color="auto"/>
        <w:bottom w:val="none" w:sz="0" w:space="0" w:color="auto"/>
        <w:right w:val="none" w:sz="0" w:space="0" w:color="auto"/>
      </w:divBdr>
    </w:div>
    <w:div w:id="640118490">
      <w:bodyDiv w:val="1"/>
      <w:marLeft w:val="0"/>
      <w:marRight w:val="0"/>
      <w:marTop w:val="0"/>
      <w:marBottom w:val="0"/>
      <w:divBdr>
        <w:top w:val="none" w:sz="0" w:space="0" w:color="auto"/>
        <w:left w:val="none" w:sz="0" w:space="0" w:color="auto"/>
        <w:bottom w:val="none" w:sz="0" w:space="0" w:color="auto"/>
        <w:right w:val="none" w:sz="0" w:space="0" w:color="auto"/>
      </w:divBdr>
    </w:div>
    <w:div w:id="640159600">
      <w:bodyDiv w:val="1"/>
      <w:marLeft w:val="0"/>
      <w:marRight w:val="0"/>
      <w:marTop w:val="0"/>
      <w:marBottom w:val="0"/>
      <w:divBdr>
        <w:top w:val="none" w:sz="0" w:space="0" w:color="auto"/>
        <w:left w:val="none" w:sz="0" w:space="0" w:color="auto"/>
        <w:bottom w:val="none" w:sz="0" w:space="0" w:color="auto"/>
        <w:right w:val="none" w:sz="0" w:space="0" w:color="auto"/>
      </w:divBdr>
    </w:div>
    <w:div w:id="640304569">
      <w:bodyDiv w:val="1"/>
      <w:marLeft w:val="0"/>
      <w:marRight w:val="0"/>
      <w:marTop w:val="0"/>
      <w:marBottom w:val="0"/>
      <w:divBdr>
        <w:top w:val="none" w:sz="0" w:space="0" w:color="auto"/>
        <w:left w:val="none" w:sz="0" w:space="0" w:color="auto"/>
        <w:bottom w:val="none" w:sz="0" w:space="0" w:color="auto"/>
        <w:right w:val="none" w:sz="0" w:space="0" w:color="auto"/>
      </w:divBdr>
    </w:div>
    <w:div w:id="640308053">
      <w:bodyDiv w:val="1"/>
      <w:marLeft w:val="0"/>
      <w:marRight w:val="0"/>
      <w:marTop w:val="0"/>
      <w:marBottom w:val="0"/>
      <w:divBdr>
        <w:top w:val="none" w:sz="0" w:space="0" w:color="auto"/>
        <w:left w:val="none" w:sz="0" w:space="0" w:color="auto"/>
        <w:bottom w:val="none" w:sz="0" w:space="0" w:color="auto"/>
        <w:right w:val="none" w:sz="0" w:space="0" w:color="auto"/>
      </w:divBdr>
    </w:div>
    <w:div w:id="640693307">
      <w:bodyDiv w:val="1"/>
      <w:marLeft w:val="0"/>
      <w:marRight w:val="0"/>
      <w:marTop w:val="0"/>
      <w:marBottom w:val="0"/>
      <w:divBdr>
        <w:top w:val="none" w:sz="0" w:space="0" w:color="auto"/>
        <w:left w:val="none" w:sz="0" w:space="0" w:color="auto"/>
        <w:bottom w:val="none" w:sz="0" w:space="0" w:color="auto"/>
        <w:right w:val="none" w:sz="0" w:space="0" w:color="auto"/>
      </w:divBdr>
    </w:div>
    <w:div w:id="641084322">
      <w:bodyDiv w:val="1"/>
      <w:marLeft w:val="0"/>
      <w:marRight w:val="0"/>
      <w:marTop w:val="0"/>
      <w:marBottom w:val="0"/>
      <w:divBdr>
        <w:top w:val="none" w:sz="0" w:space="0" w:color="auto"/>
        <w:left w:val="none" w:sz="0" w:space="0" w:color="auto"/>
        <w:bottom w:val="none" w:sz="0" w:space="0" w:color="auto"/>
        <w:right w:val="none" w:sz="0" w:space="0" w:color="auto"/>
      </w:divBdr>
    </w:div>
    <w:div w:id="641621473">
      <w:bodyDiv w:val="1"/>
      <w:marLeft w:val="0"/>
      <w:marRight w:val="0"/>
      <w:marTop w:val="0"/>
      <w:marBottom w:val="0"/>
      <w:divBdr>
        <w:top w:val="none" w:sz="0" w:space="0" w:color="auto"/>
        <w:left w:val="none" w:sz="0" w:space="0" w:color="auto"/>
        <w:bottom w:val="none" w:sz="0" w:space="0" w:color="auto"/>
        <w:right w:val="none" w:sz="0" w:space="0" w:color="auto"/>
      </w:divBdr>
    </w:div>
    <w:div w:id="641664758">
      <w:bodyDiv w:val="1"/>
      <w:marLeft w:val="0"/>
      <w:marRight w:val="0"/>
      <w:marTop w:val="0"/>
      <w:marBottom w:val="0"/>
      <w:divBdr>
        <w:top w:val="none" w:sz="0" w:space="0" w:color="auto"/>
        <w:left w:val="none" w:sz="0" w:space="0" w:color="auto"/>
        <w:bottom w:val="none" w:sz="0" w:space="0" w:color="auto"/>
        <w:right w:val="none" w:sz="0" w:space="0" w:color="auto"/>
      </w:divBdr>
    </w:div>
    <w:div w:id="641930874">
      <w:bodyDiv w:val="1"/>
      <w:marLeft w:val="0"/>
      <w:marRight w:val="0"/>
      <w:marTop w:val="0"/>
      <w:marBottom w:val="0"/>
      <w:divBdr>
        <w:top w:val="none" w:sz="0" w:space="0" w:color="auto"/>
        <w:left w:val="none" w:sz="0" w:space="0" w:color="auto"/>
        <w:bottom w:val="none" w:sz="0" w:space="0" w:color="auto"/>
        <w:right w:val="none" w:sz="0" w:space="0" w:color="auto"/>
      </w:divBdr>
    </w:div>
    <w:div w:id="642272581">
      <w:bodyDiv w:val="1"/>
      <w:marLeft w:val="0"/>
      <w:marRight w:val="0"/>
      <w:marTop w:val="0"/>
      <w:marBottom w:val="0"/>
      <w:divBdr>
        <w:top w:val="none" w:sz="0" w:space="0" w:color="auto"/>
        <w:left w:val="none" w:sz="0" w:space="0" w:color="auto"/>
        <w:bottom w:val="none" w:sz="0" w:space="0" w:color="auto"/>
        <w:right w:val="none" w:sz="0" w:space="0" w:color="auto"/>
      </w:divBdr>
    </w:div>
    <w:div w:id="642542642">
      <w:bodyDiv w:val="1"/>
      <w:marLeft w:val="0"/>
      <w:marRight w:val="0"/>
      <w:marTop w:val="0"/>
      <w:marBottom w:val="0"/>
      <w:divBdr>
        <w:top w:val="none" w:sz="0" w:space="0" w:color="auto"/>
        <w:left w:val="none" w:sz="0" w:space="0" w:color="auto"/>
        <w:bottom w:val="none" w:sz="0" w:space="0" w:color="auto"/>
        <w:right w:val="none" w:sz="0" w:space="0" w:color="auto"/>
      </w:divBdr>
    </w:div>
    <w:div w:id="642663713">
      <w:bodyDiv w:val="1"/>
      <w:marLeft w:val="0"/>
      <w:marRight w:val="0"/>
      <w:marTop w:val="0"/>
      <w:marBottom w:val="0"/>
      <w:divBdr>
        <w:top w:val="none" w:sz="0" w:space="0" w:color="auto"/>
        <w:left w:val="none" w:sz="0" w:space="0" w:color="auto"/>
        <w:bottom w:val="none" w:sz="0" w:space="0" w:color="auto"/>
        <w:right w:val="none" w:sz="0" w:space="0" w:color="auto"/>
      </w:divBdr>
    </w:div>
    <w:div w:id="643241166">
      <w:bodyDiv w:val="1"/>
      <w:marLeft w:val="0"/>
      <w:marRight w:val="0"/>
      <w:marTop w:val="0"/>
      <w:marBottom w:val="0"/>
      <w:divBdr>
        <w:top w:val="none" w:sz="0" w:space="0" w:color="auto"/>
        <w:left w:val="none" w:sz="0" w:space="0" w:color="auto"/>
        <w:bottom w:val="none" w:sz="0" w:space="0" w:color="auto"/>
        <w:right w:val="none" w:sz="0" w:space="0" w:color="auto"/>
      </w:divBdr>
    </w:div>
    <w:div w:id="643851054">
      <w:bodyDiv w:val="1"/>
      <w:marLeft w:val="0"/>
      <w:marRight w:val="0"/>
      <w:marTop w:val="0"/>
      <w:marBottom w:val="0"/>
      <w:divBdr>
        <w:top w:val="none" w:sz="0" w:space="0" w:color="auto"/>
        <w:left w:val="none" w:sz="0" w:space="0" w:color="auto"/>
        <w:bottom w:val="none" w:sz="0" w:space="0" w:color="auto"/>
        <w:right w:val="none" w:sz="0" w:space="0" w:color="auto"/>
      </w:divBdr>
    </w:div>
    <w:div w:id="643894789">
      <w:bodyDiv w:val="1"/>
      <w:marLeft w:val="0"/>
      <w:marRight w:val="0"/>
      <w:marTop w:val="0"/>
      <w:marBottom w:val="0"/>
      <w:divBdr>
        <w:top w:val="none" w:sz="0" w:space="0" w:color="auto"/>
        <w:left w:val="none" w:sz="0" w:space="0" w:color="auto"/>
        <w:bottom w:val="none" w:sz="0" w:space="0" w:color="auto"/>
        <w:right w:val="none" w:sz="0" w:space="0" w:color="auto"/>
      </w:divBdr>
    </w:div>
    <w:div w:id="643897758">
      <w:bodyDiv w:val="1"/>
      <w:marLeft w:val="0"/>
      <w:marRight w:val="0"/>
      <w:marTop w:val="0"/>
      <w:marBottom w:val="0"/>
      <w:divBdr>
        <w:top w:val="none" w:sz="0" w:space="0" w:color="auto"/>
        <w:left w:val="none" w:sz="0" w:space="0" w:color="auto"/>
        <w:bottom w:val="none" w:sz="0" w:space="0" w:color="auto"/>
        <w:right w:val="none" w:sz="0" w:space="0" w:color="auto"/>
      </w:divBdr>
    </w:div>
    <w:div w:id="644701959">
      <w:bodyDiv w:val="1"/>
      <w:marLeft w:val="0"/>
      <w:marRight w:val="0"/>
      <w:marTop w:val="0"/>
      <w:marBottom w:val="0"/>
      <w:divBdr>
        <w:top w:val="none" w:sz="0" w:space="0" w:color="auto"/>
        <w:left w:val="none" w:sz="0" w:space="0" w:color="auto"/>
        <w:bottom w:val="none" w:sz="0" w:space="0" w:color="auto"/>
        <w:right w:val="none" w:sz="0" w:space="0" w:color="auto"/>
      </w:divBdr>
    </w:div>
    <w:div w:id="644971120">
      <w:bodyDiv w:val="1"/>
      <w:marLeft w:val="0"/>
      <w:marRight w:val="0"/>
      <w:marTop w:val="0"/>
      <w:marBottom w:val="0"/>
      <w:divBdr>
        <w:top w:val="none" w:sz="0" w:space="0" w:color="auto"/>
        <w:left w:val="none" w:sz="0" w:space="0" w:color="auto"/>
        <w:bottom w:val="none" w:sz="0" w:space="0" w:color="auto"/>
        <w:right w:val="none" w:sz="0" w:space="0" w:color="auto"/>
      </w:divBdr>
    </w:div>
    <w:div w:id="645621825">
      <w:bodyDiv w:val="1"/>
      <w:marLeft w:val="0"/>
      <w:marRight w:val="0"/>
      <w:marTop w:val="0"/>
      <w:marBottom w:val="0"/>
      <w:divBdr>
        <w:top w:val="none" w:sz="0" w:space="0" w:color="auto"/>
        <w:left w:val="none" w:sz="0" w:space="0" w:color="auto"/>
        <w:bottom w:val="none" w:sz="0" w:space="0" w:color="auto"/>
        <w:right w:val="none" w:sz="0" w:space="0" w:color="auto"/>
      </w:divBdr>
    </w:div>
    <w:div w:id="645819593">
      <w:bodyDiv w:val="1"/>
      <w:marLeft w:val="0"/>
      <w:marRight w:val="0"/>
      <w:marTop w:val="0"/>
      <w:marBottom w:val="0"/>
      <w:divBdr>
        <w:top w:val="none" w:sz="0" w:space="0" w:color="auto"/>
        <w:left w:val="none" w:sz="0" w:space="0" w:color="auto"/>
        <w:bottom w:val="none" w:sz="0" w:space="0" w:color="auto"/>
        <w:right w:val="none" w:sz="0" w:space="0" w:color="auto"/>
      </w:divBdr>
    </w:div>
    <w:div w:id="645858779">
      <w:bodyDiv w:val="1"/>
      <w:marLeft w:val="0"/>
      <w:marRight w:val="0"/>
      <w:marTop w:val="0"/>
      <w:marBottom w:val="0"/>
      <w:divBdr>
        <w:top w:val="none" w:sz="0" w:space="0" w:color="auto"/>
        <w:left w:val="none" w:sz="0" w:space="0" w:color="auto"/>
        <w:bottom w:val="none" w:sz="0" w:space="0" w:color="auto"/>
        <w:right w:val="none" w:sz="0" w:space="0" w:color="auto"/>
      </w:divBdr>
    </w:div>
    <w:div w:id="646394630">
      <w:bodyDiv w:val="1"/>
      <w:marLeft w:val="0"/>
      <w:marRight w:val="0"/>
      <w:marTop w:val="0"/>
      <w:marBottom w:val="0"/>
      <w:divBdr>
        <w:top w:val="none" w:sz="0" w:space="0" w:color="auto"/>
        <w:left w:val="none" w:sz="0" w:space="0" w:color="auto"/>
        <w:bottom w:val="none" w:sz="0" w:space="0" w:color="auto"/>
        <w:right w:val="none" w:sz="0" w:space="0" w:color="auto"/>
      </w:divBdr>
    </w:div>
    <w:div w:id="646476068">
      <w:bodyDiv w:val="1"/>
      <w:marLeft w:val="0"/>
      <w:marRight w:val="0"/>
      <w:marTop w:val="0"/>
      <w:marBottom w:val="0"/>
      <w:divBdr>
        <w:top w:val="none" w:sz="0" w:space="0" w:color="auto"/>
        <w:left w:val="none" w:sz="0" w:space="0" w:color="auto"/>
        <w:bottom w:val="none" w:sz="0" w:space="0" w:color="auto"/>
        <w:right w:val="none" w:sz="0" w:space="0" w:color="auto"/>
      </w:divBdr>
    </w:div>
    <w:div w:id="647323143">
      <w:bodyDiv w:val="1"/>
      <w:marLeft w:val="0"/>
      <w:marRight w:val="0"/>
      <w:marTop w:val="0"/>
      <w:marBottom w:val="0"/>
      <w:divBdr>
        <w:top w:val="none" w:sz="0" w:space="0" w:color="auto"/>
        <w:left w:val="none" w:sz="0" w:space="0" w:color="auto"/>
        <w:bottom w:val="none" w:sz="0" w:space="0" w:color="auto"/>
        <w:right w:val="none" w:sz="0" w:space="0" w:color="auto"/>
      </w:divBdr>
    </w:div>
    <w:div w:id="647518769">
      <w:bodyDiv w:val="1"/>
      <w:marLeft w:val="0"/>
      <w:marRight w:val="0"/>
      <w:marTop w:val="0"/>
      <w:marBottom w:val="0"/>
      <w:divBdr>
        <w:top w:val="none" w:sz="0" w:space="0" w:color="auto"/>
        <w:left w:val="none" w:sz="0" w:space="0" w:color="auto"/>
        <w:bottom w:val="none" w:sz="0" w:space="0" w:color="auto"/>
        <w:right w:val="none" w:sz="0" w:space="0" w:color="auto"/>
      </w:divBdr>
    </w:div>
    <w:div w:id="647630532">
      <w:bodyDiv w:val="1"/>
      <w:marLeft w:val="0"/>
      <w:marRight w:val="0"/>
      <w:marTop w:val="0"/>
      <w:marBottom w:val="0"/>
      <w:divBdr>
        <w:top w:val="none" w:sz="0" w:space="0" w:color="auto"/>
        <w:left w:val="none" w:sz="0" w:space="0" w:color="auto"/>
        <w:bottom w:val="none" w:sz="0" w:space="0" w:color="auto"/>
        <w:right w:val="none" w:sz="0" w:space="0" w:color="auto"/>
      </w:divBdr>
    </w:div>
    <w:div w:id="648554472">
      <w:bodyDiv w:val="1"/>
      <w:marLeft w:val="0"/>
      <w:marRight w:val="0"/>
      <w:marTop w:val="0"/>
      <w:marBottom w:val="0"/>
      <w:divBdr>
        <w:top w:val="none" w:sz="0" w:space="0" w:color="auto"/>
        <w:left w:val="none" w:sz="0" w:space="0" w:color="auto"/>
        <w:bottom w:val="none" w:sz="0" w:space="0" w:color="auto"/>
        <w:right w:val="none" w:sz="0" w:space="0" w:color="auto"/>
      </w:divBdr>
    </w:div>
    <w:div w:id="648823356">
      <w:bodyDiv w:val="1"/>
      <w:marLeft w:val="0"/>
      <w:marRight w:val="0"/>
      <w:marTop w:val="0"/>
      <w:marBottom w:val="0"/>
      <w:divBdr>
        <w:top w:val="none" w:sz="0" w:space="0" w:color="auto"/>
        <w:left w:val="none" w:sz="0" w:space="0" w:color="auto"/>
        <w:bottom w:val="none" w:sz="0" w:space="0" w:color="auto"/>
        <w:right w:val="none" w:sz="0" w:space="0" w:color="auto"/>
      </w:divBdr>
    </w:div>
    <w:div w:id="648830380">
      <w:bodyDiv w:val="1"/>
      <w:marLeft w:val="0"/>
      <w:marRight w:val="0"/>
      <w:marTop w:val="0"/>
      <w:marBottom w:val="0"/>
      <w:divBdr>
        <w:top w:val="none" w:sz="0" w:space="0" w:color="auto"/>
        <w:left w:val="none" w:sz="0" w:space="0" w:color="auto"/>
        <w:bottom w:val="none" w:sz="0" w:space="0" w:color="auto"/>
        <w:right w:val="none" w:sz="0" w:space="0" w:color="auto"/>
      </w:divBdr>
    </w:div>
    <w:div w:id="649948448">
      <w:bodyDiv w:val="1"/>
      <w:marLeft w:val="0"/>
      <w:marRight w:val="0"/>
      <w:marTop w:val="0"/>
      <w:marBottom w:val="0"/>
      <w:divBdr>
        <w:top w:val="none" w:sz="0" w:space="0" w:color="auto"/>
        <w:left w:val="none" w:sz="0" w:space="0" w:color="auto"/>
        <w:bottom w:val="none" w:sz="0" w:space="0" w:color="auto"/>
        <w:right w:val="none" w:sz="0" w:space="0" w:color="auto"/>
      </w:divBdr>
    </w:div>
    <w:div w:id="650256973">
      <w:bodyDiv w:val="1"/>
      <w:marLeft w:val="0"/>
      <w:marRight w:val="0"/>
      <w:marTop w:val="0"/>
      <w:marBottom w:val="0"/>
      <w:divBdr>
        <w:top w:val="none" w:sz="0" w:space="0" w:color="auto"/>
        <w:left w:val="none" w:sz="0" w:space="0" w:color="auto"/>
        <w:bottom w:val="none" w:sz="0" w:space="0" w:color="auto"/>
        <w:right w:val="none" w:sz="0" w:space="0" w:color="auto"/>
      </w:divBdr>
    </w:div>
    <w:div w:id="650671237">
      <w:bodyDiv w:val="1"/>
      <w:marLeft w:val="0"/>
      <w:marRight w:val="0"/>
      <w:marTop w:val="0"/>
      <w:marBottom w:val="0"/>
      <w:divBdr>
        <w:top w:val="none" w:sz="0" w:space="0" w:color="auto"/>
        <w:left w:val="none" w:sz="0" w:space="0" w:color="auto"/>
        <w:bottom w:val="none" w:sz="0" w:space="0" w:color="auto"/>
        <w:right w:val="none" w:sz="0" w:space="0" w:color="auto"/>
      </w:divBdr>
    </w:div>
    <w:div w:id="651562937">
      <w:bodyDiv w:val="1"/>
      <w:marLeft w:val="0"/>
      <w:marRight w:val="0"/>
      <w:marTop w:val="0"/>
      <w:marBottom w:val="0"/>
      <w:divBdr>
        <w:top w:val="none" w:sz="0" w:space="0" w:color="auto"/>
        <w:left w:val="none" w:sz="0" w:space="0" w:color="auto"/>
        <w:bottom w:val="none" w:sz="0" w:space="0" w:color="auto"/>
        <w:right w:val="none" w:sz="0" w:space="0" w:color="auto"/>
      </w:divBdr>
    </w:div>
    <w:div w:id="651715156">
      <w:bodyDiv w:val="1"/>
      <w:marLeft w:val="0"/>
      <w:marRight w:val="0"/>
      <w:marTop w:val="0"/>
      <w:marBottom w:val="0"/>
      <w:divBdr>
        <w:top w:val="none" w:sz="0" w:space="0" w:color="auto"/>
        <w:left w:val="none" w:sz="0" w:space="0" w:color="auto"/>
        <w:bottom w:val="none" w:sz="0" w:space="0" w:color="auto"/>
        <w:right w:val="none" w:sz="0" w:space="0" w:color="auto"/>
      </w:divBdr>
    </w:div>
    <w:div w:id="652300688">
      <w:bodyDiv w:val="1"/>
      <w:marLeft w:val="0"/>
      <w:marRight w:val="0"/>
      <w:marTop w:val="0"/>
      <w:marBottom w:val="0"/>
      <w:divBdr>
        <w:top w:val="none" w:sz="0" w:space="0" w:color="auto"/>
        <w:left w:val="none" w:sz="0" w:space="0" w:color="auto"/>
        <w:bottom w:val="none" w:sz="0" w:space="0" w:color="auto"/>
        <w:right w:val="none" w:sz="0" w:space="0" w:color="auto"/>
      </w:divBdr>
    </w:div>
    <w:div w:id="652443130">
      <w:bodyDiv w:val="1"/>
      <w:marLeft w:val="0"/>
      <w:marRight w:val="0"/>
      <w:marTop w:val="0"/>
      <w:marBottom w:val="0"/>
      <w:divBdr>
        <w:top w:val="none" w:sz="0" w:space="0" w:color="auto"/>
        <w:left w:val="none" w:sz="0" w:space="0" w:color="auto"/>
        <w:bottom w:val="none" w:sz="0" w:space="0" w:color="auto"/>
        <w:right w:val="none" w:sz="0" w:space="0" w:color="auto"/>
      </w:divBdr>
    </w:div>
    <w:div w:id="653067059">
      <w:bodyDiv w:val="1"/>
      <w:marLeft w:val="0"/>
      <w:marRight w:val="0"/>
      <w:marTop w:val="0"/>
      <w:marBottom w:val="0"/>
      <w:divBdr>
        <w:top w:val="none" w:sz="0" w:space="0" w:color="auto"/>
        <w:left w:val="none" w:sz="0" w:space="0" w:color="auto"/>
        <w:bottom w:val="none" w:sz="0" w:space="0" w:color="auto"/>
        <w:right w:val="none" w:sz="0" w:space="0" w:color="auto"/>
      </w:divBdr>
    </w:div>
    <w:div w:id="655455605">
      <w:bodyDiv w:val="1"/>
      <w:marLeft w:val="0"/>
      <w:marRight w:val="0"/>
      <w:marTop w:val="0"/>
      <w:marBottom w:val="0"/>
      <w:divBdr>
        <w:top w:val="none" w:sz="0" w:space="0" w:color="auto"/>
        <w:left w:val="none" w:sz="0" w:space="0" w:color="auto"/>
        <w:bottom w:val="none" w:sz="0" w:space="0" w:color="auto"/>
        <w:right w:val="none" w:sz="0" w:space="0" w:color="auto"/>
      </w:divBdr>
    </w:div>
    <w:div w:id="656105284">
      <w:bodyDiv w:val="1"/>
      <w:marLeft w:val="0"/>
      <w:marRight w:val="0"/>
      <w:marTop w:val="0"/>
      <w:marBottom w:val="0"/>
      <w:divBdr>
        <w:top w:val="none" w:sz="0" w:space="0" w:color="auto"/>
        <w:left w:val="none" w:sz="0" w:space="0" w:color="auto"/>
        <w:bottom w:val="none" w:sz="0" w:space="0" w:color="auto"/>
        <w:right w:val="none" w:sz="0" w:space="0" w:color="auto"/>
      </w:divBdr>
    </w:div>
    <w:div w:id="656690667">
      <w:bodyDiv w:val="1"/>
      <w:marLeft w:val="0"/>
      <w:marRight w:val="0"/>
      <w:marTop w:val="0"/>
      <w:marBottom w:val="0"/>
      <w:divBdr>
        <w:top w:val="none" w:sz="0" w:space="0" w:color="auto"/>
        <w:left w:val="none" w:sz="0" w:space="0" w:color="auto"/>
        <w:bottom w:val="none" w:sz="0" w:space="0" w:color="auto"/>
        <w:right w:val="none" w:sz="0" w:space="0" w:color="auto"/>
      </w:divBdr>
    </w:div>
    <w:div w:id="657148341">
      <w:bodyDiv w:val="1"/>
      <w:marLeft w:val="0"/>
      <w:marRight w:val="0"/>
      <w:marTop w:val="0"/>
      <w:marBottom w:val="0"/>
      <w:divBdr>
        <w:top w:val="none" w:sz="0" w:space="0" w:color="auto"/>
        <w:left w:val="none" w:sz="0" w:space="0" w:color="auto"/>
        <w:bottom w:val="none" w:sz="0" w:space="0" w:color="auto"/>
        <w:right w:val="none" w:sz="0" w:space="0" w:color="auto"/>
      </w:divBdr>
    </w:div>
    <w:div w:id="657658527">
      <w:bodyDiv w:val="1"/>
      <w:marLeft w:val="0"/>
      <w:marRight w:val="0"/>
      <w:marTop w:val="0"/>
      <w:marBottom w:val="0"/>
      <w:divBdr>
        <w:top w:val="none" w:sz="0" w:space="0" w:color="auto"/>
        <w:left w:val="none" w:sz="0" w:space="0" w:color="auto"/>
        <w:bottom w:val="none" w:sz="0" w:space="0" w:color="auto"/>
        <w:right w:val="none" w:sz="0" w:space="0" w:color="auto"/>
      </w:divBdr>
    </w:div>
    <w:div w:id="658192085">
      <w:bodyDiv w:val="1"/>
      <w:marLeft w:val="0"/>
      <w:marRight w:val="0"/>
      <w:marTop w:val="0"/>
      <w:marBottom w:val="0"/>
      <w:divBdr>
        <w:top w:val="none" w:sz="0" w:space="0" w:color="auto"/>
        <w:left w:val="none" w:sz="0" w:space="0" w:color="auto"/>
        <w:bottom w:val="none" w:sz="0" w:space="0" w:color="auto"/>
        <w:right w:val="none" w:sz="0" w:space="0" w:color="auto"/>
      </w:divBdr>
    </w:div>
    <w:div w:id="658650772">
      <w:bodyDiv w:val="1"/>
      <w:marLeft w:val="0"/>
      <w:marRight w:val="0"/>
      <w:marTop w:val="0"/>
      <w:marBottom w:val="0"/>
      <w:divBdr>
        <w:top w:val="none" w:sz="0" w:space="0" w:color="auto"/>
        <w:left w:val="none" w:sz="0" w:space="0" w:color="auto"/>
        <w:bottom w:val="none" w:sz="0" w:space="0" w:color="auto"/>
        <w:right w:val="none" w:sz="0" w:space="0" w:color="auto"/>
      </w:divBdr>
    </w:div>
    <w:div w:id="658967062">
      <w:bodyDiv w:val="1"/>
      <w:marLeft w:val="0"/>
      <w:marRight w:val="0"/>
      <w:marTop w:val="0"/>
      <w:marBottom w:val="0"/>
      <w:divBdr>
        <w:top w:val="none" w:sz="0" w:space="0" w:color="auto"/>
        <w:left w:val="none" w:sz="0" w:space="0" w:color="auto"/>
        <w:bottom w:val="none" w:sz="0" w:space="0" w:color="auto"/>
        <w:right w:val="none" w:sz="0" w:space="0" w:color="auto"/>
      </w:divBdr>
    </w:div>
    <w:div w:id="659161853">
      <w:bodyDiv w:val="1"/>
      <w:marLeft w:val="0"/>
      <w:marRight w:val="0"/>
      <w:marTop w:val="0"/>
      <w:marBottom w:val="0"/>
      <w:divBdr>
        <w:top w:val="none" w:sz="0" w:space="0" w:color="auto"/>
        <w:left w:val="none" w:sz="0" w:space="0" w:color="auto"/>
        <w:bottom w:val="none" w:sz="0" w:space="0" w:color="auto"/>
        <w:right w:val="none" w:sz="0" w:space="0" w:color="auto"/>
      </w:divBdr>
    </w:div>
    <w:div w:id="659233067">
      <w:bodyDiv w:val="1"/>
      <w:marLeft w:val="0"/>
      <w:marRight w:val="0"/>
      <w:marTop w:val="0"/>
      <w:marBottom w:val="0"/>
      <w:divBdr>
        <w:top w:val="none" w:sz="0" w:space="0" w:color="auto"/>
        <w:left w:val="none" w:sz="0" w:space="0" w:color="auto"/>
        <w:bottom w:val="none" w:sz="0" w:space="0" w:color="auto"/>
        <w:right w:val="none" w:sz="0" w:space="0" w:color="auto"/>
      </w:divBdr>
    </w:div>
    <w:div w:id="659620226">
      <w:bodyDiv w:val="1"/>
      <w:marLeft w:val="0"/>
      <w:marRight w:val="0"/>
      <w:marTop w:val="0"/>
      <w:marBottom w:val="0"/>
      <w:divBdr>
        <w:top w:val="none" w:sz="0" w:space="0" w:color="auto"/>
        <w:left w:val="none" w:sz="0" w:space="0" w:color="auto"/>
        <w:bottom w:val="none" w:sz="0" w:space="0" w:color="auto"/>
        <w:right w:val="none" w:sz="0" w:space="0" w:color="auto"/>
      </w:divBdr>
    </w:div>
    <w:div w:id="659817252">
      <w:bodyDiv w:val="1"/>
      <w:marLeft w:val="0"/>
      <w:marRight w:val="0"/>
      <w:marTop w:val="0"/>
      <w:marBottom w:val="0"/>
      <w:divBdr>
        <w:top w:val="none" w:sz="0" w:space="0" w:color="auto"/>
        <w:left w:val="none" w:sz="0" w:space="0" w:color="auto"/>
        <w:bottom w:val="none" w:sz="0" w:space="0" w:color="auto"/>
        <w:right w:val="none" w:sz="0" w:space="0" w:color="auto"/>
      </w:divBdr>
    </w:div>
    <w:div w:id="660432638">
      <w:bodyDiv w:val="1"/>
      <w:marLeft w:val="0"/>
      <w:marRight w:val="0"/>
      <w:marTop w:val="0"/>
      <w:marBottom w:val="0"/>
      <w:divBdr>
        <w:top w:val="none" w:sz="0" w:space="0" w:color="auto"/>
        <w:left w:val="none" w:sz="0" w:space="0" w:color="auto"/>
        <w:bottom w:val="none" w:sz="0" w:space="0" w:color="auto"/>
        <w:right w:val="none" w:sz="0" w:space="0" w:color="auto"/>
      </w:divBdr>
    </w:div>
    <w:div w:id="660498769">
      <w:bodyDiv w:val="1"/>
      <w:marLeft w:val="0"/>
      <w:marRight w:val="0"/>
      <w:marTop w:val="0"/>
      <w:marBottom w:val="0"/>
      <w:divBdr>
        <w:top w:val="none" w:sz="0" w:space="0" w:color="auto"/>
        <w:left w:val="none" w:sz="0" w:space="0" w:color="auto"/>
        <w:bottom w:val="none" w:sz="0" w:space="0" w:color="auto"/>
        <w:right w:val="none" w:sz="0" w:space="0" w:color="auto"/>
      </w:divBdr>
    </w:div>
    <w:div w:id="660499795">
      <w:bodyDiv w:val="1"/>
      <w:marLeft w:val="0"/>
      <w:marRight w:val="0"/>
      <w:marTop w:val="0"/>
      <w:marBottom w:val="0"/>
      <w:divBdr>
        <w:top w:val="none" w:sz="0" w:space="0" w:color="auto"/>
        <w:left w:val="none" w:sz="0" w:space="0" w:color="auto"/>
        <w:bottom w:val="none" w:sz="0" w:space="0" w:color="auto"/>
        <w:right w:val="none" w:sz="0" w:space="0" w:color="auto"/>
      </w:divBdr>
    </w:div>
    <w:div w:id="660623025">
      <w:bodyDiv w:val="1"/>
      <w:marLeft w:val="0"/>
      <w:marRight w:val="0"/>
      <w:marTop w:val="0"/>
      <w:marBottom w:val="0"/>
      <w:divBdr>
        <w:top w:val="none" w:sz="0" w:space="0" w:color="auto"/>
        <w:left w:val="none" w:sz="0" w:space="0" w:color="auto"/>
        <w:bottom w:val="none" w:sz="0" w:space="0" w:color="auto"/>
        <w:right w:val="none" w:sz="0" w:space="0" w:color="auto"/>
      </w:divBdr>
    </w:div>
    <w:div w:id="661353904">
      <w:bodyDiv w:val="1"/>
      <w:marLeft w:val="0"/>
      <w:marRight w:val="0"/>
      <w:marTop w:val="0"/>
      <w:marBottom w:val="0"/>
      <w:divBdr>
        <w:top w:val="none" w:sz="0" w:space="0" w:color="auto"/>
        <w:left w:val="none" w:sz="0" w:space="0" w:color="auto"/>
        <w:bottom w:val="none" w:sz="0" w:space="0" w:color="auto"/>
        <w:right w:val="none" w:sz="0" w:space="0" w:color="auto"/>
      </w:divBdr>
    </w:div>
    <w:div w:id="662272801">
      <w:bodyDiv w:val="1"/>
      <w:marLeft w:val="0"/>
      <w:marRight w:val="0"/>
      <w:marTop w:val="0"/>
      <w:marBottom w:val="0"/>
      <w:divBdr>
        <w:top w:val="none" w:sz="0" w:space="0" w:color="auto"/>
        <w:left w:val="none" w:sz="0" w:space="0" w:color="auto"/>
        <w:bottom w:val="none" w:sz="0" w:space="0" w:color="auto"/>
        <w:right w:val="none" w:sz="0" w:space="0" w:color="auto"/>
      </w:divBdr>
    </w:div>
    <w:div w:id="662319311">
      <w:bodyDiv w:val="1"/>
      <w:marLeft w:val="0"/>
      <w:marRight w:val="0"/>
      <w:marTop w:val="0"/>
      <w:marBottom w:val="0"/>
      <w:divBdr>
        <w:top w:val="none" w:sz="0" w:space="0" w:color="auto"/>
        <w:left w:val="none" w:sz="0" w:space="0" w:color="auto"/>
        <w:bottom w:val="none" w:sz="0" w:space="0" w:color="auto"/>
        <w:right w:val="none" w:sz="0" w:space="0" w:color="auto"/>
      </w:divBdr>
    </w:div>
    <w:div w:id="662587767">
      <w:bodyDiv w:val="1"/>
      <w:marLeft w:val="0"/>
      <w:marRight w:val="0"/>
      <w:marTop w:val="0"/>
      <w:marBottom w:val="0"/>
      <w:divBdr>
        <w:top w:val="none" w:sz="0" w:space="0" w:color="auto"/>
        <w:left w:val="none" w:sz="0" w:space="0" w:color="auto"/>
        <w:bottom w:val="none" w:sz="0" w:space="0" w:color="auto"/>
        <w:right w:val="none" w:sz="0" w:space="0" w:color="auto"/>
      </w:divBdr>
    </w:div>
    <w:div w:id="662977565">
      <w:bodyDiv w:val="1"/>
      <w:marLeft w:val="0"/>
      <w:marRight w:val="0"/>
      <w:marTop w:val="0"/>
      <w:marBottom w:val="0"/>
      <w:divBdr>
        <w:top w:val="none" w:sz="0" w:space="0" w:color="auto"/>
        <w:left w:val="none" w:sz="0" w:space="0" w:color="auto"/>
        <w:bottom w:val="none" w:sz="0" w:space="0" w:color="auto"/>
        <w:right w:val="none" w:sz="0" w:space="0" w:color="auto"/>
      </w:divBdr>
    </w:div>
    <w:div w:id="663047494">
      <w:bodyDiv w:val="1"/>
      <w:marLeft w:val="0"/>
      <w:marRight w:val="0"/>
      <w:marTop w:val="0"/>
      <w:marBottom w:val="0"/>
      <w:divBdr>
        <w:top w:val="none" w:sz="0" w:space="0" w:color="auto"/>
        <w:left w:val="none" w:sz="0" w:space="0" w:color="auto"/>
        <w:bottom w:val="none" w:sz="0" w:space="0" w:color="auto"/>
        <w:right w:val="none" w:sz="0" w:space="0" w:color="auto"/>
      </w:divBdr>
    </w:div>
    <w:div w:id="663241591">
      <w:bodyDiv w:val="1"/>
      <w:marLeft w:val="0"/>
      <w:marRight w:val="0"/>
      <w:marTop w:val="0"/>
      <w:marBottom w:val="0"/>
      <w:divBdr>
        <w:top w:val="none" w:sz="0" w:space="0" w:color="auto"/>
        <w:left w:val="none" w:sz="0" w:space="0" w:color="auto"/>
        <w:bottom w:val="none" w:sz="0" w:space="0" w:color="auto"/>
        <w:right w:val="none" w:sz="0" w:space="0" w:color="auto"/>
      </w:divBdr>
    </w:div>
    <w:div w:id="663242688">
      <w:bodyDiv w:val="1"/>
      <w:marLeft w:val="0"/>
      <w:marRight w:val="0"/>
      <w:marTop w:val="0"/>
      <w:marBottom w:val="0"/>
      <w:divBdr>
        <w:top w:val="none" w:sz="0" w:space="0" w:color="auto"/>
        <w:left w:val="none" w:sz="0" w:space="0" w:color="auto"/>
        <w:bottom w:val="none" w:sz="0" w:space="0" w:color="auto"/>
        <w:right w:val="none" w:sz="0" w:space="0" w:color="auto"/>
      </w:divBdr>
    </w:div>
    <w:div w:id="663632351">
      <w:bodyDiv w:val="1"/>
      <w:marLeft w:val="0"/>
      <w:marRight w:val="0"/>
      <w:marTop w:val="0"/>
      <w:marBottom w:val="0"/>
      <w:divBdr>
        <w:top w:val="none" w:sz="0" w:space="0" w:color="auto"/>
        <w:left w:val="none" w:sz="0" w:space="0" w:color="auto"/>
        <w:bottom w:val="none" w:sz="0" w:space="0" w:color="auto"/>
        <w:right w:val="none" w:sz="0" w:space="0" w:color="auto"/>
      </w:divBdr>
    </w:div>
    <w:div w:id="663708861">
      <w:bodyDiv w:val="1"/>
      <w:marLeft w:val="0"/>
      <w:marRight w:val="0"/>
      <w:marTop w:val="0"/>
      <w:marBottom w:val="0"/>
      <w:divBdr>
        <w:top w:val="none" w:sz="0" w:space="0" w:color="auto"/>
        <w:left w:val="none" w:sz="0" w:space="0" w:color="auto"/>
        <w:bottom w:val="none" w:sz="0" w:space="0" w:color="auto"/>
        <w:right w:val="none" w:sz="0" w:space="0" w:color="auto"/>
      </w:divBdr>
    </w:div>
    <w:div w:id="663973034">
      <w:bodyDiv w:val="1"/>
      <w:marLeft w:val="0"/>
      <w:marRight w:val="0"/>
      <w:marTop w:val="0"/>
      <w:marBottom w:val="0"/>
      <w:divBdr>
        <w:top w:val="none" w:sz="0" w:space="0" w:color="auto"/>
        <w:left w:val="none" w:sz="0" w:space="0" w:color="auto"/>
        <w:bottom w:val="none" w:sz="0" w:space="0" w:color="auto"/>
        <w:right w:val="none" w:sz="0" w:space="0" w:color="auto"/>
      </w:divBdr>
    </w:div>
    <w:div w:id="664018043">
      <w:bodyDiv w:val="1"/>
      <w:marLeft w:val="0"/>
      <w:marRight w:val="0"/>
      <w:marTop w:val="0"/>
      <w:marBottom w:val="0"/>
      <w:divBdr>
        <w:top w:val="none" w:sz="0" w:space="0" w:color="auto"/>
        <w:left w:val="none" w:sz="0" w:space="0" w:color="auto"/>
        <w:bottom w:val="none" w:sz="0" w:space="0" w:color="auto"/>
        <w:right w:val="none" w:sz="0" w:space="0" w:color="auto"/>
      </w:divBdr>
    </w:div>
    <w:div w:id="664237995">
      <w:bodyDiv w:val="1"/>
      <w:marLeft w:val="0"/>
      <w:marRight w:val="0"/>
      <w:marTop w:val="0"/>
      <w:marBottom w:val="0"/>
      <w:divBdr>
        <w:top w:val="none" w:sz="0" w:space="0" w:color="auto"/>
        <w:left w:val="none" w:sz="0" w:space="0" w:color="auto"/>
        <w:bottom w:val="none" w:sz="0" w:space="0" w:color="auto"/>
        <w:right w:val="none" w:sz="0" w:space="0" w:color="auto"/>
      </w:divBdr>
    </w:div>
    <w:div w:id="664433091">
      <w:bodyDiv w:val="1"/>
      <w:marLeft w:val="0"/>
      <w:marRight w:val="0"/>
      <w:marTop w:val="0"/>
      <w:marBottom w:val="0"/>
      <w:divBdr>
        <w:top w:val="none" w:sz="0" w:space="0" w:color="auto"/>
        <w:left w:val="none" w:sz="0" w:space="0" w:color="auto"/>
        <w:bottom w:val="none" w:sz="0" w:space="0" w:color="auto"/>
        <w:right w:val="none" w:sz="0" w:space="0" w:color="auto"/>
      </w:divBdr>
    </w:div>
    <w:div w:id="664742617">
      <w:bodyDiv w:val="1"/>
      <w:marLeft w:val="0"/>
      <w:marRight w:val="0"/>
      <w:marTop w:val="0"/>
      <w:marBottom w:val="0"/>
      <w:divBdr>
        <w:top w:val="none" w:sz="0" w:space="0" w:color="auto"/>
        <w:left w:val="none" w:sz="0" w:space="0" w:color="auto"/>
        <w:bottom w:val="none" w:sz="0" w:space="0" w:color="auto"/>
        <w:right w:val="none" w:sz="0" w:space="0" w:color="auto"/>
      </w:divBdr>
    </w:div>
    <w:div w:id="665130451">
      <w:bodyDiv w:val="1"/>
      <w:marLeft w:val="0"/>
      <w:marRight w:val="0"/>
      <w:marTop w:val="0"/>
      <w:marBottom w:val="0"/>
      <w:divBdr>
        <w:top w:val="none" w:sz="0" w:space="0" w:color="auto"/>
        <w:left w:val="none" w:sz="0" w:space="0" w:color="auto"/>
        <w:bottom w:val="none" w:sz="0" w:space="0" w:color="auto"/>
        <w:right w:val="none" w:sz="0" w:space="0" w:color="auto"/>
      </w:divBdr>
    </w:div>
    <w:div w:id="665398815">
      <w:bodyDiv w:val="1"/>
      <w:marLeft w:val="0"/>
      <w:marRight w:val="0"/>
      <w:marTop w:val="0"/>
      <w:marBottom w:val="0"/>
      <w:divBdr>
        <w:top w:val="none" w:sz="0" w:space="0" w:color="auto"/>
        <w:left w:val="none" w:sz="0" w:space="0" w:color="auto"/>
        <w:bottom w:val="none" w:sz="0" w:space="0" w:color="auto"/>
        <w:right w:val="none" w:sz="0" w:space="0" w:color="auto"/>
      </w:divBdr>
    </w:div>
    <w:div w:id="666051839">
      <w:bodyDiv w:val="1"/>
      <w:marLeft w:val="0"/>
      <w:marRight w:val="0"/>
      <w:marTop w:val="0"/>
      <w:marBottom w:val="0"/>
      <w:divBdr>
        <w:top w:val="none" w:sz="0" w:space="0" w:color="auto"/>
        <w:left w:val="none" w:sz="0" w:space="0" w:color="auto"/>
        <w:bottom w:val="none" w:sz="0" w:space="0" w:color="auto"/>
        <w:right w:val="none" w:sz="0" w:space="0" w:color="auto"/>
      </w:divBdr>
    </w:div>
    <w:div w:id="666398481">
      <w:bodyDiv w:val="1"/>
      <w:marLeft w:val="0"/>
      <w:marRight w:val="0"/>
      <w:marTop w:val="0"/>
      <w:marBottom w:val="0"/>
      <w:divBdr>
        <w:top w:val="none" w:sz="0" w:space="0" w:color="auto"/>
        <w:left w:val="none" w:sz="0" w:space="0" w:color="auto"/>
        <w:bottom w:val="none" w:sz="0" w:space="0" w:color="auto"/>
        <w:right w:val="none" w:sz="0" w:space="0" w:color="auto"/>
      </w:divBdr>
    </w:div>
    <w:div w:id="666516699">
      <w:bodyDiv w:val="1"/>
      <w:marLeft w:val="0"/>
      <w:marRight w:val="0"/>
      <w:marTop w:val="0"/>
      <w:marBottom w:val="0"/>
      <w:divBdr>
        <w:top w:val="none" w:sz="0" w:space="0" w:color="auto"/>
        <w:left w:val="none" w:sz="0" w:space="0" w:color="auto"/>
        <w:bottom w:val="none" w:sz="0" w:space="0" w:color="auto"/>
        <w:right w:val="none" w:sz="0" w:space="0" w:color="auto"/>
      </w:divBdr>
    </w:div>
    <w:div w:id="667292071">
      <w:bodyDiv w:val="1"/>
      <w:marLeft w:val="0"/>
      <w:marRight w:val="0"/>
      <w:marTop w:val="0"/>
      <w:marBottom w:val="0"/>
      <w:divBdr>
        <w:top w:val="none" w:sz="0" w:space="0" w:color="auto"/>
        <w:left w:val="none" w:sz="0" w:space="0" w:color="auto"/>
        <w:bottom w:val="none" w:sz="0" w:space="0" w:color="auto"/>
        <w:right w:val="none" w:sz="0" w:space="0" w:color="auto"/>
      </w:divBdr>
    </w:div>
    <w:div w:id="667442150">
      <w:bodyDiv w:val="1"/>
      <w:marLeft w:val="0"/>
      <w:marRight w:val="0"/>
      <w:marTop w:val="0"/>
      <w:marBottom w:val="0"/>
      <w:divBdr>
        <w:top w:val="none" w:sz="0" w:space="0" w:color="auto"/>
        <w:left w:val="none" w:sz="0" w:space="0" w:color="auto"/>
        <w:bottom w:val="none" w:sz="0" w:space="0" w:color="auto"/>
        <w:right w:val="none" w:sz="0" w:space="0" w:color="auto"/>
      </w:divBdr>
    </w:div>
    <w:div w:id="667515073">
      <w:bodyDiv w:val="1"/>
      <w:marLeft w:val="0"/>
      <w:marRight w:val="0"/>
      <w:marTop w:val="0"/>
      <w:marBottom w:val="0"/>
      <w:divBdr>
        <w:top w:val="none" w:sz="0" w:space="0" w:color="auto"/>
        <w:left w:val="none" w:sz="0" w:space="0" w:color="auto"/>
        <w:bottom w:val="none" w:sz="0" w:space="0" w:color="auto"/>
        <w:right w:val="none" w:sz="0" w:space="0" w:color="auto"/>
      </w:divBdr>
    </w:div>
    <w:div w:id="667707081">
      <w:bodyDiv w:val="1"/>
      <w:marLeft w:val="0"/>
      <w:marRight w:val="0"/>
      <w:marTop w:val="0"/>
      <w:marBottom w:val="0"/>
      <w:divBdr>
        <w:top w:val="none" w:sz="0" w:space="0" w:color="auto"/>
        <w:left w:val="none" w:sz="0" w:space="0" w:color="auto"/>
        <w:bottom w:val="none" w:sz="0" w:space="0" w:color="auto"/>
        <w:right w:val="none" w:sz="0" w:space="0" w:color="auto"/>
      </w:divBdr>
    </w:div>
    <w:div w:id="667830106">
      <w:bodyDiv w:val="1"/>
      <w:marLeft w:val="0"/>
      <w:marRight w:val="0"/>
      <w:marTop w:val="0"/>
      <w:marBottom w:val="0"/>
      <w:divBdr>
        <w:top w:val="none" w:sz="0" w:space="0" w:color="auto"/>
        <w:left w:val="none" w:sz="0" w:space="0" w:color="auto"/>
        <w:bottom w:val="none" w:sz="0" w:space="0" w:color="auto"/>
        <w:right w:val="none" w:sz="0" w:space="0" w:color="auto"/>
      </w:divBdr>
    </w:div>
    <w:div w:id="668211405">
      <w:bodyDiv w:val="1"/>
      <w:marLeft w:val="0"/>
      <w:marRight w:val="0"/>
      <w:marTop w:val="0"/>
      <w:marBottom w:val="0"/>
      <w:divBdr>
        <w:top w:val="none" w:sz="0" w:space="0" w:color="auto"/>
        <w:left w:val="none" w:sz="0" w:space="0" w:color="auto"/>
        <w:bottom w:val="none" w:sz="0" w:space="0" w:color="auto"/>
        <w:right w:val="none" w:sz="0" w:space="0" w:color="auto"/>
      </w:divBdr>
    </w:div>
    <w:div w:id="668408137">
      <w:bodyDiv w:val="1"/>
      <w:marLeft w:val="0"/>
      <w:marRight w:val="0"/>
      <w:marTop w:val="0"/>
      <w:marBottom w:val="0"/>
      <w:divBdr>
        <w:top w:val="none" w:sz="0" w:space="0" w:color="auto"/>
        <w:left w:val="none" w:sz="0" w:space="0" w:color="auto"/>
        <w:bottom w:val="none" w:sz="0" w:space="0" w:color="auto"/>
        <w:right w:val="none" w:sz="0" w:space="0" w:color="auto"/>
      </w:divBdr>
    </w:div>
    <w:div w:id="668559374">
      <w:bodyDiv w:val="1"/>
      <w:marLeft w:val="0"/>
      <w:marRight w:val="0"/>
      <w:marTop w:val="0"/>
      <w:marBottom w:val="0"/>
      <w:divBdr>
        <w:top w:val="none" w:sz="0" w:space="0" w:color="auto"/>
        <w:left w:val="none" w:sz="0" w:space="0" w:color="auto"/>
        <w:bottom w:val="none" w:sz="0" w:space="0" w:color="auto"/>
        <w:right w:val="none" w:sz="0" w:space="0" w:color="auto"/>
      </w:divBdr>
    </w:div>
    <w:div w:id="668677106">
      <w:bodyDiv w:val="1"/>
      <w:marLeft w:val="0"/>
      <w:marRight w:val="0"/>
      <w:marTop w:val="0"/>
      <w:marBottom w:val="0"/>
      <w:divBdr>
        <w:top w:val="none" w:sz="0" w:space="0" w:color="auto"/>
        <w:left w:val="none" w:sz="0" w:space="0" w:color="auto"/>
        <w:bottom w:val="none" w:sz="0" w:space="0" w:color="auto"/>
        <w:right w:val="none" w:sz="0" w:space="0" w:color="auto"/>
      </w:divBdr>
    </w:div>
    <w:div w:id="668946488">
      <w:bodyDiv w:val="1"/>
      <w:marLeft w:val="0"/>
      <w:marRight w:val="0"/>
      <w:marTop w:val="0"/>
      <w:marBottom w:val="0"/>
      <w:divBdr>
        <w:top w:val="none" w:sz="0" w:space="0" w:color="auto"/>
        <w:left w:val="none" w:sz="0" w:space="0" w:color="auto"/>
        <w:bottom w:val="none" w:sz="0" w:space="0" w:color="auto"/>
        <w:right w:val="none" w:sz="0" w:space="0" w:color="auto"/>
      </w:divBdr>
    </w:div>
    <w:div w:id="669139983">
      <w:bodyDiv w:val="1"/>
      <w:marLeft w:val="0"/>
      <w:marRight w:val="0"/>
      <w:marTop w:val="0"/>
      <w:marBottom w:val="0"/>
      <w:divBdr>
        <w:top w:val="none" w:sz="0" w:space="0" w:color="auto"/>
        <w:left w:val="none" w:sz="0" w:space="0" w:color="auto"/>
        <w:bottom w:val="none" w:sz="0" w:space="0" w:color="auto"/>
        <w:right w:val="none" w:sz="0" w:space="0" w:color="auto"/>
      </w:divBdr>
    </w:div>
    <w:div w:id="669450903">
      <w:bodyDiv w:val="1"/>
      <w:marLeft w:val="0"/>
      <w:marRight w:val="0"/>
      <w:marTop w:val="0"/>
      <w:marBottom w:val="0"/>
      <w:divBdr>
        <w:top w:val="none" w:sz="0" w:space="0" w:color="auto"/>
        <w:left w:val="none" w:sz="0" w:space="0" w:color="auto"/>
        <w:bottom w:val="none" w:sz="0" w:space="0" w:color="auto"/>
        <w:right w:val="none" w:sz="0" w:space="0" w:color="auto"/>
      </w:divBdr>
    </w:div>
    <w:div w:id="670451943">
      <w:bodyDiv w:val="1"/>
      <w:marLeft w:val="0"/>
      <w:marRight w:val="0"/>
      <w:marTop w:val="0"/>
      <w:marBottom w:val="0"/>
      <w:divBdr>
        <w:top w:val="none" w:sz="0" w:space="0" w:color="auto"/>
        <w:left w:val="none" w:sz="0" w:space="0" w:color="auto"/>
        <w:bottom w:val="none" w:sz="0" w:space="0" w:color="auto"/>
        <w:right w:val="none" w:sz="0" w:space="0" w:color="auto"/>
      </w:divBdr>
    </w:div>
    <w:div w:id="671030066">
      <w:bodyDiv w:val="1"/>
      <w:marLeft w:val="0"/>
      <w:marRight w:val="0"/>
      <w:marTop w:val="0"/>
      <w:marBottom w:val="0"/>
      <w:divBdr>
        <w:top w:val="none" w:sz="0" w:space="0" w:color="auto"/>
        <w:left w:val="none" w:sz="0" w:space="0" w:color="auto"/>
        <w:bottom w:val="none" w:sz="0" w:space="0" w:color="auto"/>
        <w:right w:val="none" w:sz="0" w:space="0" w:color="auto"/>
      </w:divBdr>
    </w:div>
    <w:div w:id="671375537">
      <w:bodyDiv w:val="1"/>
      <w:marLeft w:val="0"/>
      <w:marRight w:val="0"/>
      <w:marTop w:val="0"/>
      <w:marBottom w:val="0"/>
      <w:divBdr>
        <w:top w:val="none" w:sz="0" w:space="0" w:color="auto"/>
        <w:left w:val="none" w:sz="0" w:space="0" w:color="auto"/>
        <w:bottom w:val="none" w:sz="0" w:space="0" w:color="auto"/>
        <w:right w:val="none" w:sz="0" w:space="0" w:color="auto"/>
      </w:divBdr>
    </w:div>
    <w:div w:id="671570925">
      <w:bodyDiv w:val="1"/>
      <w:marLeft w:val="0"/>
      <w:marRight w:val="0"/>
      <w:marTop w:val="0"/>
      <w:marBottom w:val="0"/>
      <w:divBdr>
        <w:top w:val="none" w:sz="0" w:space="0" w:color="auto"/>
        <w:left w:val="none" w:sz="0" w:space="0" w:color="auto"/>
        <w:bottom w:val="none" w:sz="0" w:space="0" w:color="auto"/>
        <w:right w:val="none" w:sz="0" w:space="0" w:color="auto"/>
      </w:divBdr>
    </w:div>
    <w:div w:id="671756378">
      <w:bodyDiv w:val="1"/>
      <w:marLeft w:val="0"/>
      <w:marRight w:val="0"/>
      <w:marTop w:val="0"/>
      <w:marBottom w:val="0"/>
      <w:divBdr>
        <w:top w:val="none" w:sz="0" w:space="0" w:color="auto"/>
        <w:left w:val="none" w:sz="0" w:space="0" w:color="auto"/>
        <w:bottom w:val="none" w:sz="0" w:space="0" w:color="auto"/>
        <w:right w:val="none" w:sz="0" w:space="0" w:color="auto"/>
      </w:divBdr>
    </w:div>
    <w:div w:id="672225161">
      <w:bodyDiv w:val="1"/>
      <w:marLeft w:val="0"/>
      <w:marRight w:val="0"/>
      <w:marTop w:val="0"/>
      <w:marBottom w:val="0"/>
      <w:divBdr>
        <w:top w:val="none" w:sz="0" w:space="0" w:color="auto"/>
        <w:left w:val="none" w:sz="0" w:space="0" w:color="auto"/>
        <w:bottom w:val="none" w:sz="0" w:space="0" w:color="auto"/>
        <w:right w:val="none" w:sz="0" w:space="0" w:color="auto"/>
      </w:divBdr>
    </w:div>
    <w:div w:id="672298771">
      <w:bodyDiv w:val="1"/>
      <w:marLeft w:val="0"/>
      <w:marRight w:val="0"/>
      <w:marTop w:val="0"/>
      <w:marBottom w:val="0"/>
      <w:divBdr>
        <w:top w:val="none" w:sz="0" w:space="0" w:color="auto"/>
        <w:left w:val="none" w:sz="0" w:space="0" w:color="auto"/>
        <w:bottom w:val="none" w:sz="0" w:space="0" w:color="auto"/>
        <w:right w:val="none" w:sz="0" w:space="0" w:color="auto"/>
      </w:divBdr>
    </w:div>
    <w:div w:id="672685270">
      <w:bodyDiv w:val="1"/>
      <w:marLeft w:val="0"/>
      <w:marRight w:val="0"/>
      <w:marTop w:val="0"/>
      <w:marBottom w:val="0"/>
      <w:divBdr>
        <w:top w:val="none" w:sz="0" w:space="0" w:color="auto"/>
        <w:left w:val="none" w:sz="0" w:space="0" w:color="auto"/>
        <w:bottom w:val="none" w:sz="0" w:space="0" w:color="auto"/>
        <w:right w:val="none" w:sz="0" w:space="0" w:color="auto"/>
      </w:divBdr>
    </w:div>
    <w:div w:id="672756969">
      <w:bodyDiv w:val="1"/>
      <w:marLeft w:val="0"/>
      <w:marRight w:val="0"/>
      <w:marTop w:val="0"/>
      <w:marBottom w:val="0"/>
      <w:divBdr>
        <w:top w:val="none" w:sz="0" w:space="0" w:color="auto"/>
        <w:left w:val="none" w:sz="0" w:space="0" w:color="auto"/>
        <w:bottom w:val="none" w:sz="0" w:space="0" w:color="auto"/>
        <w:right w:val="none" w:sz="0" w:space="0" w:color="auto"/>
      </w:divBdr>
    </w:div>
    <w:div w:id="673145168">
      <w:bodyDiv w:val="1"/>
      <w:marLeft w:val="0"/>
      <w:marRight w:val="0"/>
      <w:marTop w:val="0"/>
      <w:marBottom w:val="0"/>
      <w:divBdr>
        <w:top w:val="none" w:sz="0" w:space="0" w:color="auto"/>
        <w:left w:val="none" w:sz="0" w:space="0" w:color="auto"/>
        <w:bottom w:val="none" w:sz="0" w:space="0" w:color="auto"/>
        <w:right w:val="none" w:sz="0" w:space="0" w:color="auto"/>
      </w:divBdr>
    </w:div>
    <w:div w:id="674385703">
      <w:bodyDiv w:val="1"/>
      <w:marLeft w:val="0"/>
      <w:marRight w:val="0"/>
      <w:marTop w:val="0"/>
      <w:marBottom w:val="0"/>
      <w:divBdr>
        <w:top w:val="none" w:sz="0" w:space="0" w:color="auto"/>
        <w:left w:val="none" w:sz="0" w:space="0" w:color="auto"/>
        <w:bottom w:val="none" w:sz="0" w:space="0" w:color="auto"/>
        <w:right w:val="none" w:sz="0" w:space="0" w:color="auto"/>
      </w:divBdr>
    </w:div>
    <w:div w:id="674958380">
      <w:bodyDiv w:val="1"/>
      <w:marLeft w:val="0"/>
      <w:marRight w:val="0"/>
      <w:marTop w:val="0"/>
      <w:marBottom w:val="0"/>
      <w:divBdr>
        <w:top w:val="none" w:sz="0" w:space="0" w:color="auto"/>
        <w:left w:val="none" w:sz="0" w:space="0" w:color="auto"/>
        <w:bottom w:val="none" w:sz="0" w:space="0" w:color="auto"/>
        <w:right w:val="none" w:sz="0" w:space="0" w:color="auto"/>
      </w:divBdr>
    </w:div>
    <w:div w:id="674964564">
      <w:bodyDiv w:val="1"/>
      <w:marLeft w:val="0"/>
      <w:marRight w:val="0"/>
      <w:marTop w:val="0"/>
      <w:marBottom w:val="0"/>
      <w:divBdr>
        <w:top w:val="none" w:sz="0" w:space="0" w:color="auto"/>
        <w:left w:val="none" w:sz="0" w:space="0" w:color="auto"/>
        <w:bottom w:val="none" w:sz="0" w:space="0" w:color="auto"/>
        <w:right w:val="none" w:sz="0" w:space="0" w:color="auto"/>
      </w:divBdr>
    </w:div>
    <w:div w:id="675499260">
      <w:bodyDiv w:val="1"/>
      <w:marLeft w:val="0"/>
      <w:marRight w:val="0"/>
      <w:marTop w:val="0"/>
      <w:marBottom w:val="0"/>
      <w:divBdr>
        <w:top w:val="none" w:sz="0" w:space="0" w:color="auto"/>
        <w:left w:val="none" w:sz="0" w:space="0" w:color="auto"/>
        <w:bottom w:val="none" w:sz="0" w:space="0" w:color="auto"/>
        <w:right w:val="none" w:sz="0" w:space="0" w:color="auto"/>
      </w:divBdr>
    </w:div>
    <w:div w:id="676007612">
      <w:bodyDiv w:val="1"/>
      <w:marLeft w:val="0"/>
      <w:marRight w:val="0"/>
      <w:marTop w:val="0"/>
      <w:marBottom w:val="0"/>
      <w:divBdr>
        <w:top w:val="none" w:sz="0" w:space="0" w:color="auto"/>
        <w:left w:val="none" w:sz="0" w:space="0" w:color="auto"/>
        <w:bottom w:val="none" w:sz="0" w:space="0" w:color="auto"/>
        <w:right w:val="none" w:sz="0" w:space="0" w:color="auto"/>
      </w:divBdr>
    </w:div>
    <w:div w:id="676230275">
      <w:bodyDiv w:val="1"/>
      <w:marLeft w:val="0"/>
      <w:marRight w:val="0"/>
      <w:marTop w:val="0"/>
      <w:marBottom w:val="0"/>
      <w:divBdr>
        <w:top w:val="none" w:sz="0" w:space="0" w:color="auto"/>
        <w:left w:val="none" w:sz="0" w:space="0" w:color="auto"/>
        <w:bottom w:val="none" w:sz="0" w:space="0" w:color="auto"/>
        <w:right w:val="none" w:sz="0" w:space="0" w:color="auto"/>
      </w:divBdr>
    </w:div>
    <w:div w:id="676611621">
      <w:bodyDiv w:val="1"/>
      <w:marLeft w:val="0"/>
      <w:marRight w:val="0"/>
      <w:marTop w:val="0"/>
      <w:marBottom w:val="0"/>
      <w:divBdr>
        <w:top w:val="none" w:sz="0" w:space="0" w:color="auto"/>
        <w:left w:val="none" w:sz="0" w:space="0" w:color="auto"/>
        <w:bottom w:val="none" w:sz="0" w:space="0" w:color="auto"/>
        <w:right w:val="none" w:sz="0" w:space="0" w:color="auto"/>
      </w:divBdr>
    </w:div>
    <w:div w:id="676662771">
      <w:bodyDiv w:val="1"/>
      <w:marLeft w:val="0"/>
      <w:marRight w:val="0"/>
      <w:marTop w:val="0"/>
      <w:marBottom w:val="0"/>
      <w:divBdr>
        <w:top w:val="none" w:sz="0" w:space="0" w:color="auto"/>
        <w:left w:val="none" w:sz="0" w:space="0" w:color="auto"/>
        <w:bottom w:val="none" w:sz="0" w:space="0" w:color="auto"/>
        <w:right w:val="none" w:sz="0" w:space="0" w:color="auto"/>
      </w:divBdr>
    </w:div>
    <w:div w:id="676884569">
      <w:bodyDiv w:val="1"/>
      <w:marLeft w:val="0"/>
      <w:marRight w:val="0"/>
      <w:marTop w:val="0"/>
      <w:marBottom w:val="0"/>
      <w:divBdr>
        <w:top w:val="none" w:sz="0" w:space="0" w:color="auto"/>
        <w:left w:val="none" w:sz="0" w:space="0" w:color="auto"/>
        <w:bottom w:val="none" w:sz="0" w:space="0" w:color="auto"/>
        <w:right w:val="none" w:sz="0" w:space="0" w:color="auto"/>
      </w:divBdr>
    </w:div>
    <w:div w:id="677007346">
      <w:bodyDiv w:val="1"/>
      <w:marLeft w:val="0"/>
      <w:marRight w:val="0"/>
      <w:marTop w:val="0"/>
      <w:marBottom w:val="0"/>
      <w:divBdr>
        <w:top w:val="none" w:sz="0" w:space="0" w:color="auto"/>
        <w:left w:val="none" w:sz="0" w:space="0" w:color="auto"/>
        <w:bottom w:val="none" w:sz="0" w:space="0" w:color="auto"/>
        <w:right w:val="none" w:sz="0" w:space="0" w:color="auto"/>
      </w:divBdr>
    </w:div>
    <w:div w:id="677194332">
      <w:bodyDiv w:val="1"/>
      <w:marLeft w:val="0"/>
      <w:marRight w:val="0"/>
      <w:marTop w:val="0"/>
      <w:marBottom w:val="0"/>
      <w:divBdr>
        <w:top w:val="none" w:sz="0" w:space="0" w:color="auto"/>
        <w:left w:val="none" w:sz="0" w:space="0" w:color="auto"/>
        <w:bottom w:val="none" w:sz="0" w:space="0" w:color="auto"/>
        <w:right w:val="none" w:sz="0" w:space="0" w:color="auto"/>
      </w:divBdr>
    </w:div>
    <w:div w:id="677196413">
      <w:bodyDiv w:val="1"/>
      <w:marLeft w:val="0"/>
      <w:marRight w:val="0"/>
      <w:marTop w:val="0"/>
      <w:marBottom w:val="0"/>
      <w:divBdr>
        <w:top w:val="none" w:sz="0" w:space="0" w:color="auto"/>
        <w:left w:val="none" w:sz="0" w:space="0" w:color="auto"/>
        <w:bottom w:val="none" w:sz="0" w:space="0" w:color="auto"/>
        <w:right w:val="none" w:sz="0" w:space="0" w:color="auto"/>
      </w:divBdr>
    </w:div>
    <w:div w:id="677659003">
      <w:bodyDiv w:val="1"/>
      <w:marLeft w:val="0"/>
      <w:marRight w:val="0"/>
      <w:marTop w:val="0"/>
      <w:marBottom w:val="0"/>
      <w:divBdr>
        <w:top w:val="none" w:sz="0" w:space="0" w:color="auto"/>
        <w:left w:val="none" w:sz="0" w:space="0" w:color="auto"/>
        <w:bottom w:val="none" w:sz="0" w:space="0" w:color="auto"/>
        <w:right w:val="none" w:sz="0" w:space="0" w:color="auto"/>
      </w:divBdr>
    </w:div>
    <w:div w:id="677780869">
      <w:bodyDiv w:val="1"/>
      <w:marLeft w:val="0"/>
      <w:marRight w:val="0"/>
      <w:marTop w:val="0"/>
      <w:marBottom w:val="0"/>
      <w:divBdr>
        <w:top w:val="none" w:sz="0" w:space="0" w:color="auto"/>
        <w:left w:val="none" w:sz="0" w:space="0" w:color="auto"/>
        <w:bottom w:val="none" w:sz="0" w:space="0" w:color="auto"/>
        <w:right w:val="none" w:sz="0" w:space="0" w:color="auto"/>
      </w:divBdr>
    </w:div>
    <w:div w:id="678042448">
      <w:bodyDiv w:val="1"/>
      <w:marLeft w:val="0"/>
      <w:marRight w:val="0"/>
      <w:marTop w:val="0"/>
      <w:marBottom w:val="0"/>
      <w:divBdr>
        <w:top w:val="none" w:sz="0" w:space="0" w:color="auto"/>
        <w:left w:val="none" w:sz="0" w:space="0" w:color="auto"/>
        <w:bottom w:val="none" w:sz="0" w:space="0" w:color="auto"/>
        <w:right w:val="none" w:sz="0" w:space="0" w:color="auto"/>
      </w:divBdr>
    </w:div>
    <w:div w:id="678503556">
      <w:bodyDiv w:val="1"/>
      <w:marLeft w:val="0"/>
      <w:marRight w:val="0"/>
      <w:marTop w:val="0"/>
      <w:marBottom w:val="0"/>
      <w:divBdr>
        <w:top w:val="none" w:sz="0" w:space="0" w:color="auto"/>
        <w:left w:val="none" w:sz="0" w:space="0" w:color="auto"/>
        <w:bottom w:val="none" w:sz="0" w:space="0" w:color="auto"/>
        <w:right w:val="none" w:sz="0" w:space="0" w:color="auto"/>
      </w:divBdr>
    </w:div>
    <w:div w:id="678778449">
      <w:bodyDiv w:val="1"/>
      <w:marLeft w:val="0"/>
      <w:marRight w:val="0"/>
      <w:marTop w:val="0"/>
      <w:marBottom w:val="0"/>
      <w:divBdr>
        <w:top w:val="none" w:sz="0" w:space="0" w:color="auto"/>
        <w:left w:val="none" w:sz="0" w:space="0" w:color="auto"/>
        <w:bottom w:val="none" w:sz="0" w:space="0" w:color="auto"/>
        <w:right w:val="none" w:sz="0" w:space="0" w:color="auto"/>
      </w:divBdr>
    </w:div>
    <w:div w:id="679164090">
      <w:bodyDiv w:val="1"/>
      <w:marLeft w:val="0"/>
      <w:marRight w:val="0"/>
      <w:marTop w:val="0"/>
      <w:marBottom w:val="0"/>
      <w:divBdr>
        <w:top w:val="none" w:sz="0" w:space="0" w:color="auto"/>
        <w:left w:val="none" w:sz="0" w:space="0" w:color="auto"/>
        <w:bottom w:val="none" w:sz="0" w:space="0" w:color="auto"/>
        <w:right w:val="none" w:sz="0" w:space="0" w:color="auto"/>
      </w:divBdr>
    </w:div>
    <w:div w:id="679283054">
      <w:bodyDiv w:val="1"/>
      <w:marLeft w:val="0"/>
      <w:marRight w:val="0"/>
      <w:marTop w:val="0"/>
      <w:marBottom w:val="0"/>
      <w:divBdr>
        <w:top w:val="none" w:sz="0" w:space="0" w:color="auto"/>
        <w:left w:val="none" w:sz="0" w:space="0" w:color="auto"/>
        <w:bottom w:val="none" w:sz="0" w:space="0" w:color="auto"/>
        <w:right w:val="none" w:sz="0" w:space="0" w:color="auto"/>
      </w:divBdr>
    </w:div>
    <w:div w:id="679625709">
      <w:bodyDiv w:val="1"/>
      <w:marLeft w:val="0"/>
      <w:marRight w:val="0"/>
      <w:marTop w:val="0"/>
      <w:marBottom w:val="0"/>
      <w:divBdr>
        <w:top w:val="none" w:sz="0" w:space="0" w:color="auto"/>
        <w:left w:val="none" w:sz="0" w:space="0" w:color="auto"/>
        <w:bottom w:val="none" w:sz="0" w:space="0" w:color="auto"/>
        <w:right w:val="none" w:sz="0" w:space="0" w:color="auto"/>
      </w:divBdr>
    </w:div>
    <w:div w:id="679704122">
      <w:bodyDiv w:val="1"/>
      <w:marLeft w:val="0"/>
      <w:marRight w:val="0"/>
      <w:marTop w:val="0"/>
      <w:marBottom w:val="0"/>
      <w:divBdr>
        <w:top w:val="none" w:sz="0" w:space="0" w:color="auto"/>
        <w:left w:val="none" w:sz="0" w:space="0" w:color="auto"/>
        <w:bottom w:val="none" w:sz="0" w:space="0" w:color="auto"/>
        <w:right w:val="none" w:sz="0" w:space="0" w:color="auto"/>
      </w:divBdr>
    </w:div>
    <w:div w:id="680208672">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471364">
      <w:bodyDiv w:val="1"/>
      <w:marLeft w:val="0"/>
      <w:marRight w:val="0"/>
      <w:marTop w:val="0"/>
      <w:marBottom w:val="0"/>
      <w:divBdr>
        <w:top w:val="none" w:sz="0" w:space="0" w:color="auto"/>
        <w:left w:val="none" w:sz="0" w:space="0" w:color="auto"/>
        <w:bottom w:val="none" w:sz="0" w:space="0" w:color="auto"/>
        <w:right w:val="none" w:sz="0" w:space="0" w:color="auto"/>
      </w:divBdr>
    </w:div>
    <w:div w:id="682781301">
      <w:bodyDiv w:val="1"/>
      <w:marLeft w:val="0"/>
      <w:marRight w:val="0"/>
      <w:marTop w:val="0"/>
      <w:marBottom w:val="0"/>
      <w:divBdr>
        <w:top w:val="none" w:sz="0" w:space="0" w:color="auto"/>
        <w:left w:val="none" w:sz="0" w:space="0" w:color="auto"/>
        <w:bottom w:val="none" w:sz="0" w:space="0" w:color="auto"/>
        <w:right w:val="none" w:sz="0" w:space="0" w:color="auto"/>
      </w:divBdr>
    </w:div>
    <w:div w:id="683482453">
      <w:bodyDiv w:val="1"/>
      <w:marLeft w:val="0"/>
      <w:marRight w:val="0"/>
      <w:marTop w:val="0"/>
      <w:marBottom w:val="0"/>
      <w:divBdr>
        <w:top w:val="none" w:sz="0" w:space="0" w:color="auto"/>
        <w:left w:val="none" w:sz="0" w:space="0" w:color="auto"/>
        <w:bottom w:val="none" w:sz="0" w:space="0" w:color="auto"/>
        <w:right w:val="none" w:sz="0" w:space="0" w:color="auto"/>
      </w:divBdr>
    </w:div>
    <w:div w:id="683824336">
      <w:bodyDiv w:val="1"/>
      <w:marLeft w:val="0"/>
      <w:marRight w:val="0"/>
      <w:marTop w:val="0"/>
      <w:marBottom w:val="0"/>
      <w:divBdr>
        <w:top w:val="none" w:sz="0" w:space="0" w:color="auto"/>
        <w:left w:val="none" w:sz="0" w:space="0" w:color="auto"/>
        <w:bottom w:val="none" w:sz="0" w:space="0" w:color="auto"/>
        <w:right w:val="none" w:sz="0" w:space="0" w:color="auto"/>
      </w:divBdr>
    </w:div>
    <w:div w:id="683871439">
      <w:bodyDiv w:val="1"/>
      <w:marLeft w:val="0"/>
      <w:marRight w:val="0"/>
      <w:marTop w:val="0"/>
      <w:marBottom w:val="0"/>
      <w:divBdr>
        <w:top w:val="none" w:sz="0" w:space="0" w:color="auto"/>
        <w:left w:val="none" w:sz="0" w:space="0" w:color="auto"/>
        <w:bottom w:val="none" w:sz="0" w:space="0" w:color="auto"/>
        <w:right w:val="none" w:sz="0" w:space="0" w:color="auto"/>
      </w:divBdr>
    </w:div>
    <w:div w:id="684206448">
      <w:bodyDiv w:val="1"/>
      <w:marLeft w:val="0"/>
      <w:marRight w:val="0"/>
      <w:marTop w:val="0"/>
      <w:marBottom w:val="0"/>
      <w:divBdr>
        <w:top w:val="none" w:sz="0" w:space="0" w:color="auto"/>
        <w:left w:val="none" w:sz="0" w:space="0" w:color="auto"/>
        <w:bottom w:val="none" w:sz="0" w:space="0" w:color="auto"/>
        <w:right w:val="none" w:sz="0" w:space="0" w:color="auto"/>
      </w:divBdr>
    </w:div>
    <w:div w:id="684400224">
      <w:bodyDiv w:val="1"/>
      <w:marLeft w:val="0"/>
      <w:marRight w:val="0"/>
      <w:marTop w:val="0"/>
      <w:marBottom w:val="0"/>
      <w:divBdr>
        <w:top w:val="none" w:sz="0" w:space="0" w:color="auto"/>
        <w:left w:val="none" w:sz="0" w:space="0" w:color="auto"/>
        <w:bottom w:val="none" w:sz="0" w:space="0" w:color="auto"/>
        <w:right w:val="none" w:sz="0" w:space="0" w:color="auto"/>
      </w:divBdr>
    </w:div>
    <w:div w:id="684484199">
      <w:bodyDiv w:val="1"/>
      <w:marLeft w:val="0"/>
      <w:marRight w:val="0"/>
      <w:marTop w:val="0"/>
      <w:marBottom w:val="0"/>
      <w:divBdr>
        <w:top w:val="none" w:sz="0" w:space="0" w:color="auto"/>
        <w:left w:val="none" w:sz="0" w:space="0" w:color="auto"/>
        <w:bottom w:val="none" w:sz="0" w:space="0" w:color="auto"/>
        <w:right w:val="none" w:sz="0" w:space="0" w:color="auto"/>
      </w:divBdr>
    </w:div>
    <w:div w:id="684668159">
      <w:bodyDiv w:val="1"/>
      <w:marLeft w:val="0"/>
      <w:marRight w:val="0"/>
      <w:marTop w:val="0"/>
      <w:marBottom w:val="0"/>
      <w:divBdr>
        <w:top w:val="none" w:sz="0" w:space="0" w:color="auto"/>
        <w:left w:val="none" w:sz="0" w:space="0" w:color="auto"/>
        <w:bottom w:val="none" w:sz="0" w:space="0" w:color="auto"/>
        <w:right w:val="none" w:sz="0" w:space="0" w:color="auto"/>
      </w:divBdr>
    </w:div>
    <w:div w:id="684746516">
      <w:bodyDiv w:val="1"/>
      <w:marLeft w:val="0"/>
      <w:marRight w:val="0"/>
      <w:marTop w:val="0"/>
      <w:marBottom w:val="0"/>
      <w:divBdr>
        <w:top w:val="none" w:sz="0" w:space="0" w:color="auto"/>
        <w:left w:val="none" w:sz="0" w:space="0" w:color="auto"/>
        <w:bottom w:val="none" w:sz="0" w:space="0" w:color="auto"/>
        <w:right w:val="none" w:sz="0" w:space="0" w:color="auto"/>
      </w:divBdr>
    </w:div>
    <w:div w:id="684862316">
      <w:bodyDiv w:val="1"/>
      <w:marLeft w:val="0"/>
      <w:marRight w:val="0"/>
      <w:marTop w:val="0"/>
      <w:marBottom w:val="0"/>
      <w:divBdr>
        <w:top w:val="none" w:sz="0" w:space="0" w:color="auto"/>
        <w:left w:val="none" w:sz="0" w:space="0" w:color="auto"/>
        <w:bottom w:val="none" w:sz="0" w:space="0" w:color="auto"/>
        <w:right w:val="none" w:sz="0" w:space="0" w:color="auto"/>
      </w:divBdr>
    </w:div>
    <w:div w:id="685063069">
      <w:bodyDiv w:val="1"/>
      <w:marLeft w:val="0"/>
      <w:marRight w:val="0"/>
      <w:marTop w:val="0"/>
      <w:marBottom w:val="0"/>
      <w:divBdr>
        <w:top w:val="none" w:sz="0" w:space="0" w:color="auto"/>
        <w:left w:val="none" w:sz="0" w:space="0" w:color="auto"/>
        <w:bottom w:val="none" w:sz="0" w:space="0" w:color="auto"/>
        <w:right w:val="none" w:sz="0" w:space="0" w:color="auto"/>
      </w:divBdr>
    </w:div>
    <w:div w:id="685250262">
      <w:bodyDiv w:val="1"/>
      <w:marLeft w:val="0"/>
      <w:marRight w:val="0"/>
      <w:marTop w:val="0"/>
      <w:marBottom w:val="0"/>
      <w:divBdr>
        <w:top w:val="none" w:sz="0" w:space="0" w:color="auto"/>
        <w:left w:val="none" w:sz="0" w:space="0" w:color="auto"/>
        <w:bottom w:val="none" w:sz="0" w:space="0" w:color="auto"/>
        <w:right w:val="none" w:sz="0" w:space="0" w:color="auto"/>
      </w:divBdr>
    </w:div>
    <w:div w:id="685444811">
      <w:bodyDiv w:val="1"/>
      <w:marLeft w:val="0"/>
      <w:marRight w:val="0"/>
      <w:marTop w:val="0"/>
      <w:marBottom w:val="0"/>
      <w:divBdr>
        <w:top w:val="none" w:sz="0" w:space="0" w:color="auto"/>
        <w:left w:val="none" w:sz="0" w:space="0" w:color="auto"/>
        <w:bottom w:val="none" w:sz="0" w:space="0" w:color="auto"/>
        <w:right w:val="none" w:sz="0" w:space="0" w:color="auto"/>
      </w:divBdr>
    </w:div>
    <w:div w:id="686836605">
      <w:bodyDiv w:val="1"/>
      <w:marLeft w:val="0"/>
      <w:marRight w:val="0"/>
      <w:marTop w:val="0"/>
      <w:marBottom w:val="0"/>
      <w:divBdr>
        <w:top w:val="none" w:sz="0" w:space="0" w:color="auto"/>
        <w:left w:val="none" w:sz="0" w:space="0" w:color="auto"/>
        <w:bottom w:val="none" w:sz="0" w:space="0" w:color="auto"/>
        <w:right w:val="none" w:sz="0" w:space="0" w:color="auto"/>
      </w:divBdr>
    </w:div>
    <w:div w:id="687291871">
      <w:bodyDiv w:val="1"/>
      <w:marLeft w:val="0"/>
      <w:marRight w:val="0"/>
      <w:marTop w:val="0"/>
      <w:marBottom w:val="0"/>
      <w:divBdr>
        <w:top w:val="none" w:sz="0" w:space="0" w:color="auto"/>
        <w:left w:val="none" w:sz="0" w:space="0" w:color="auto"/>
        <w:bottom w:val="none" w:sz="0" w:space="0" w:color="auto"/>
        <w:right w:val="none" w:sz="0" w:space="0" w:color="auto"/>
      </w:divBdr>
    </w:div>
    <w:div w:id="687489524">
      <w:bodyDiv w:val="1"/>
      <w:marLeft w:val="0"/>
      <w:marRight w:val="0"/>
      <w:marTop w:val="0"/>
      <w:marBottom w:val="0"/>
      <w:divBdr>
        <w:top w:val="none" w:sz="0" w:space="0" w:color="auto"/>
        <w:left w:val="none" w:sz="0" w:space="0" w:color="auto"/>
        <w:bottom w:val="none" w:sz="0" w:space="0" w:color="auto"/>
        <w:right w:val="none" w:sz="0" w:space="0" w:color="auto"/>
      </w:divBdr>
    </w:div>
    <w:div w:id="687760860">
      <w:bodyDiv w:val="1"/>
      <w:marLeft w:val="0"/>
      <w:marRight w:val="0"/>
      <w:marTop w:val="0"/>
      <w:marBottom w:val="0"/>
      <w:divBdr>
        <w:top w:val="none" w:sz="0" w:space="0" w:color="auto"/>
        <w:left w:val="none" w:sz="0" w:space="0" w:color="auto"/>
        <w:bottom w:val="none" w:sz="0" w:space="0" w:color="auto"/>
        <w:right w:val="none" w:sz="0" w:space="0" w:color="auto"/>
      </w:divBdr>
    </w:div>
    <w:div w:id="689137628">
      <w:bodyDiv w:val="1"/>
      <w:marLeft w:val="0"/>
      <w:marRight w:val="0"/>
      <w:marTop w:val="0"/>
      <w:marBottom w:val="0"/>
      <w:divBdr>
        <w:top w:val="none" w:sz="0" w:space="0" w:color="auto"/>
        <w:left w:val="none" w:sz="0" w:space="0" w:color="auto"/>
        <w:bottom w:val="none" w:sz="0" w:space="0" w:color="auto"/>
        <w:right w:val="none" w:sz="0" w:space="0" w:color="auto"/>
      </w:divBdr>
    </w:div>
    <w:div w:id="689181323">
      <w:bodyDiv w:val="1"/>
      <w:marLeft w:val="0"/>
      <w:marRight w:val="0"/>
      <w:marTop w:val="0"/>
      <w:marBottom w:val="0"/>
      <w:divBdr>
        <w:top w:val="none" w:sz="0" w:space="0" w:color="auto"/>
        <w:left w:val="none" w:sz="0" w:space="0" w:color="auto"/>
        <w:bottom w:val="none" w:sz="0" w:space="0" w:color="auto"/>
        <w:right w:val="none" w:sz="0" w:space="0" w:color="auto"/>
      </w:divBdr>
    </w:div>
    <w:div w:id="689263382">
      <w:bodyDiv w:val="1"/>
      <w:marLeft w:val="0"/>
      <w:marRight w:val="0"/>
      <w:marTop w:val="0"/>
      <w:marBottom w:val="0"/>
      <w:divBdr>
        <w:top w:val="none" w:sz="0" w:space="0" w:color="auto"/>
        <w:left w:val="none" w:sz="0" w:space="0" w:color="auto"/>
        <w:bottom w:val="none" w:sz="0" w:space="0" w:color="auto"/>
        <w:right w:val="none" w:sz="0" w:space="0" w:color="auto"/>
      </w:divBdr>
    </w:div>
    <w:div w:id="689381313">
      <w:bodyDiv w:val="1"/>
      <w:marLeft w:val="0"/>
      <w:marRight w:val="0"/>
      <w:marTop w:val="0"/>
      <w:marBottom w:val="0"/>
      <w:divBdr>
        <w:top w:val="none" w:sz="0" w:space="0" w:color="auto"/>
        <w:left w:val="none" w:sz="0" w:space="0" w:color="auto"/>
        <w:bottom w:val="none" w:sz="0" w:space="0" w:color="auto"/>
        <w:right w:val="none" w:sz="0" w:space="0" w:color="auto"/>
      </w:divBdr>
    </w:div>
    <w:div w:id="689450523">
      <w:bodyDiv w:val="1"/>
      <w:marLeft w:val="0"/>
      <w:marRight w:val="0"/>
      <w:marTop w:val="0"/>
      <w:marBottom w:val="0"/>
      <w:divBdr>
        <w:top w:val="none" w:sz="0" w:space="0" w:color="auto"/>
        <w:left w:val="none" w:sz="0" w:space="0" w:color="auto"/>
        <w:bottom w:val="none" w:sz="0" w:space="0" w:color="auto"/>
        <w:right w:val="none" w:sz="0" w:space="0" w:color="auto"/>
      </w:divBdr>
    </w:div>
    <w:div w:id="689726072">
      <w:bodyDiv w:val="1"/>
      <w:marLeft w:val="0"/>
      <w:marRight w:val="0"/>
      <w:marTop w:val="0"/>
      <w:marBottom w:val="0"/>
      <w:divBdr>
        <w:top w:val="none" w:sz="0" w:space="0" w:color="auto"/>
        <w:left w:val="none" w:sz="0" w:space="0" w:color="auto"/>
        <w:bottom w:val="none" w:sz="0" w:space="0" w:color="auto"/>
        <w:right w:val="none" w:sz="0" w:space="0" w:color="auto"/>
      </w:divBdr>
    </w:div>
    <w:div w:id="690297545">
      <w:bodyDiv w:val="1"/>
      <w:marLeft w:val="0"/>
      <w:marRight w:val="0"/>
      <w:marTop w:val="0"/>
      <w:marBottom w:val="0"/>
      <w:divBdr>
        <w:top w:val="none" w:sz="0" w:space="0" w:color="auto"/>
        <w:left w:val="none" w:sz="0" w:space="0" w:color="auto"/>
        <w:bottom w:val="none" w:sz="0" w:space="0" w:color="auto"/>
        <w:right w:val="none" w:sz="0" w:space="0" w:color="auto"/>
      </w:divBdr>
    </w:div>
    <w:div w:id="690956749">
      <w:bodyDiv w:val="1"/>
      <w:marLeft w:val="0"/>
      <w:marRight w:val="0"/>
      <w:marTop w:val="0"/>
      <w:marBottom w:val="0"/>
      <w:divBdr>
        <w:top w:val="none" w:sz="0" w:space="0" w:color="auto"/>
        <w:left w:val="none" w:sz="0" w:space="0" w:color="auto"/>
        <w:bottom w:val="none" w:sz="0" w:space="0" w:color="auto"/>
        <w:right w:val="none" w:sz="0" w:space="0" w:color="auto"/>
      </w:divBdr>
    </w:div>
    <w:div w:id="691764130">
      <w:bodyDiv w:val="1"/>
      <w:marLeft w:val="0"/>
      <w:marRight w:val="0"/>
      <w:marTop w:val="0"/>
      <w:marBottom w:val="0"/>
      <w:divBdr>
        <w:top w:val="none" w:sz="0" w:space="0" w:color="auto"/>
        <w:left w:val="none" w:sz="0" w:space="0" w:color="auto"/>
        <w:bottom w:val="none" w:sz="0" w:space="0" w:color="auto"/>
        <w:right w:val="none" w:sz="0" w:space="0" w:color="auto"/>
      </w:divBdr>
    </w:div>
    <w:div w:id="691876371">
      <w:bodyDiv w:val="1"/>
      <w:marLeft w:val="0"/>
      <w:marRight w:val="0"/>
      <w:marTop w:val="0"/>
      <w:marBottom w:val="0"/>
      <w:divBdr>
        <w:top w:val="none" w:sz="0" w:space="0" w:color="auto"/>
        <w:left w:val="none" w:sz="0" w:space="0" w:color="auto"/>
        <w:bottom w:val="none" w:sz="0" w:space="0" w:color="auto"/>
        <w:right w:val="none" w:sz="0" w:space="0" w:color="auto"/>
      </w:divBdr>
    </w:div>
    <w:div w:id="691955273">
      <w:bodyDiv w:val="1"/>
      <w:marLeft w:val="0"/>
      <w:marRight w:val="0"/>
      <w:marTop w:val="0"/>
      <w:marBottom w:val="0"/>
      <w:divBdr>
        <w:top w:val="none" w:sz="0" w:space="0" w:color="auto"/>
        <w:left w:val="none" w:sz="0" w:space="0" w:color="auto"/>
        <w:bottom w:val="none" w:sz="0" w:space="0" w:color="auto"/>
        <w:right w:val="none" w:sz="0" w:space="0" w:color="auto"/>
      </w:divBdr>
    </w:div>
    <w:div w:id="692074859">
      <w:bodyDiv w:val="1"/>
      <w:marLeft w:val="0"/>
      <w:marRight w:val="0"/>
      <w:marTop w:val="0"/>
      <w:marBottom w:val="0"/>
      <w:divBdr>
        <w:top w:val="none" w:sz="0" w:space="0" w:color="auto"/>
        <w:left w:val="none" w:sz="0" w:space="0" w:color="auto"/>
        <w:bottom w:val="none" w:sz="0" w:space="0" w:color="auto"/>
        <w:right w:val="none" w:sz="0" w:space="0" w:color="auto"/>
      </w:divBdr>
    </w:div>
    <w:div w:id="692147919">
      <w:bodyDiv w:val="1"/>
      <w:marLeft w:val="0"/>
      <w:marRight w:val="0"/>
      <w:marTop w:val="0"/>
      <w:marBottom w:val="0"/>
      <w:divBdr>
        <w:top w:val="none" w:sz="0" w:space="0" w:color="auto"/>
        <w:left w:val="none" w:sz="0" w:space="0" w:color="auto"/>
        <w:bottom w:val="none" w:sz="0" w:space="0" w:color="auto"/>
        <w:right w:val="none" w:sz="0" w:space="0" w:color="auto"/>
      </w:divBdr>
    </w:div>
    <w:div w:id="692420213">
      <w:bodyDiv w:val="1"/>
      <w:marLeft w:val="0"/>
      <w:marRight w:val="0"/>
      <w:marTop w:val="0"/>
      <w:marBottom w:val="0"/>
      <w:divBdr>
        <w:top w:val="none" w:sz="0" w:space="0" w:color="auto"/>
        <w:left w:val="none" w:sz="0" w:space="0" w:color="auto"/>
        <w:bottom w:val="none" w:sz="0" w:space="0" w:color="auto"/>
        <w:right w:val="none" w:sz="0" w:space="0" w:color="auto"/>
      </w:divBdr>
    </w:div>
    <w:div w:id="693309553">
      <w:bodyDiv w:val="1"/>
      <w:marLeft w:val="0"/>
      <w:marRight w:val="0"/>
      <w:marTop w:val="0"/>
      <w:marBottom w:val="0"/>
      <w:divBdr>
        <w:top w:val="none" w:sz="0" w:space="0" w:color="auto"/>
        <w:left w:val="none" w:sz="0" w:space="0" w:color="auto"/>
        <w:bottom w:val="none" w:sz="0" w:space="0" w:color="auto"/>
        <w:right w:val="none" w:sz="0" w:space="0" w:color="auto"/>
      </w:divBdr>
    </w:div>
    <w:div w:id="693575529">
      <w:bodyDiv w:val="1"/>
      <w:marLeft w:val="0"/>
      <w:marRight w:val="0"/>
      <w:marTop w:val="0"/>
      <w:marBottom w:val="0"/>
      <w:divBdr>
        <w:top w:val="none" w:sz="0" w:space="0" w:color="auto"/>
        <w:left w:val="none" w:sz="0" w:space="0" w:color="auto"/>
        <w:bottom w:val="none" w:sz="0" w:space="0" w:color="auto"/>
        <w:right w:val="none" w:sz="0" w:space="0" w:color="auto"/>
      </w:divBdr>
    </w:div>
    <w:div w:id="693769828">
      <w:bodyDiv w:val="1"/>
      <w:marLeft w:val="0"/>
      <w:marRight w:val="0"/>
      <w:marTop w:val="0"/>
      <w:marBottom w:val="0"/>
      <w:divBdr>
        <w:top w:val="none" w:sz="0" w:space="0" w:color="auto"/>
        <w:left w:val="none" w:sz="0" w:space="0" w:color="auto"/>
        <w:bottom w:val="none" w:sz="0" w:space="0" w:color="auto"/>
        <w:right w:val="none" w:sz="0" w:space="0" w:color="auto"/>
      </w:divBdr>
    </w:div>
    <w:div w:id="694501038">
      <w:bodyDiv w:val="1"/>
      <w:marLeft w:val="0"/>
      <w:marRight w:val="0"/>
      <w:marTop w:val="0"/>
      <w:marBottom w:val="0"/>
      <w:divBdr>
        <w:top w:val="none" w:sz="0" w:space="0" w:color="auto"/>
        <w:left w:val="none" w:sz="0" w:space="0" w:color="auto"/>
        <w:bottom w:val="none" w:sz="0" w:space="0" w:color="auto"/>
        <w:right w:val="none" w:sz="0" w:space="0" w:color="auto"/>
      </w:divBdr>
    </w:div>
    <w:div w:id="694578573">
      <w:bodyDiv w:val="1"/>
      <w:marLeft w:val="0"/>
      <w:marRight w:val="0"/>
      <w:marTop w:val="0"/>
      <w:marBottom w:val="0"/>
      <w:divBdr>
        <w:top w:val="none" w:sz="0" w:space="0" w:color="auto"/>
        <w:left w:val="none" w:sz="0" w:space="0" w:color="auto"/>
        <w:bottom w:val="none" w:sz="0" w:space="0" w:color="auto"/>
        <w:right w:val="none" w:sz="0" w:space="0" w:color="auto"/>
      </w:divBdr>
    </w:div>
    <w:div w:id="694581723">
      <w:bodyDiv w:val="1"/>
      <w:marLeft w:val="0"/>
      <w:marRight w:val="0"/>
      <w:marTop w:val="0"/>
      <w:marBottom w:val="0"/>
      <w:divBdr>
        <w:top w:val="none" w:sz="0" w:space="0" w:color="auto"/>
        <w:left w:val="none" w:sz="0" w:space="0" w:color="auto"/>
        <w:bottom w:val="none" w:sz="0" w:space="0" w:color="auto"/>
        <w:right w:val="none" w:sz="0" w:space="0" w:color="auto"/>
      </w:divBdr>
    </w:div>
    <w:div w:id="694694938">
      <w:bodyDiv w:val="1"/>
      <w:marLeft w:val="0"/>
      <w:marRight w:val="0"/>
      <w:marTop w:val="0"/>
      <w:marBottom w:val="0"/>
      <w:divBdr>
        <w:top w:val="none" w:sz="0" w:space="0" w:color="auto"/>
        <w:left w:val="none" w:sz="0" w:space="0" w:color="auto"/>
        <w:bottom w:val="none" w:sz="0" w:space="0" w:color="auto"/>
        <w:right w:val="none" w:sz="0" w:space="0" w:color="auto"/>
      </w:divBdr>
    </w:div>
    <w:div w:id="694843872">
      <w:bodyDiv w:val="1"/>
      <w:marLeft w:val="0"/>
      <w:marRight w:val="0"/>
      <w:marTop w:val="0"/>
      <w:marBottom w:val="0"/>
      <w:divBdr>
        <w:top w:val="none" w:sz="0" w:space="0" w:color="auto"/>
        <w:left w:val="none" w:sz="0" w:space="0" w:color="auto"/>
        <w:bottom w:val="none" w:sz="0" w:space="0" w:color="auto"/>
        <w:right w:val="none" w:sz="0" w:space="0" w:color="auto"/>
      </w:divBdr>
    </w:div>
    <w:div w:id="696270561">
      <w:bodyDiv w:val="1"/>
      <w:marLeft w:val="0"/>
      <w:marRight w:val="0"/>
      <w:marTop w:val="0"/>
      <w:marBottom w:val="0"/>
      <w:divBdr>
        <w:top w:val="none" w:sz="0" w:space="0" w:color="auto"/>
        <w:left w:val="none" w:sz="0" w:space="0" w:color="auto"/>
        <w:bottom w:val="none" w:sz="0" w:space="0" w:color="auto"/>
        <w:right w:val="none" w:sz="0" w:space="0" w:color="auto"/>
      </w:divBdr>
    </w:div>
    <w:div w:id="696854761">
      <w:bodyDiv w:val="1"/>
      <w:marLeft w:val="0"/>
      <w:marRight w:val="0"/>
      <w:marTop w:val="0"/>
      <w:marBottom w:val="0"/>
      <w:divBdr>
        <w:top w:val="none" w:sz="0" w:space="0" w:color="auto"/>
        <w:left w:val="none" w:sz="0" w:space="0" w:color="auto"/>
        <w:bottom w:val="none" w:sz="0" w:space="0" w:color="auto"/>
        <w:right w:val="none" w:sz="0" w:space="0" w:color="auto"/>
      </w:divBdr>
    </w:div>
    <w:div w:id="697006281">
      <w:bodyDiv w:val="1"/>
      <w:marLeft w:val="0"/>
      <w:marRight w:val="0"/>
      <w:marTop w:val="0"/>
      <w:marBottom w:val="0"/>
      <w:divBdr>
        <w:top w:val="none" w:sz="0" w:space="0" w:color="auto"/>
        <w:left w:val="none" w:sz="0" w:space="0" w:color="auto"/>
        <w:bottom w:val="none" w:sz="0" w:space="0" w:color="auto"/>
        <w:right w:val="none" w:sz="0" w:space="0" w:color="auto"/>
      </w:divBdr>
    </w:div>
    <w:div w:id="697193668">
      <w:bodyDiv w:val="1"/>
      <w:marLeft w:val="0"/>
      <w:marRight w:val="0"/>
      <w:marTop w:val="0"/>
      <w:marBottom w:val="0"/>
      <w:divBdr>
        <w:top w:val="none" w:sz="0" w:space="0" w:color="auto"/>
        <w:left w:val="none" w:sz="0" w:space="0" w:color="auto"/>
        <w:bottom w:val="none" w:sz="0" w:space="0" w:color="auto"/>
        <w:right w:val="none" w:sz="0" w:space="0" w:color="auto"/>
      </w:divBdr>
    </w:div>
    <w:div w:id="697317331">
      <w:bodyDiv w:val="1"/>
      <w:marLeft w:val="0"/>
      <w:marRight w:val="0"/>
      <w:marTop w:val="0"/>
      <w:marBottom w:val="0"/>
      <w:divBdr>
        <w:top w:val="none" w:sz="0" w:space="0" w:color="auto"/>
        <w:left w:val="none" w:sz="0" w:space="0" w:color="auto"/>
        <w:bottom w:val="none" w:sz="0" w:space="0" w:color="auto"/>
        <w:right w:val="none" w:sz="0" w:space="0" w:color="auto"/>
      </w:divBdr>
    </w:div>
    <w:div w:id="697319093">
      <w:bodyDiv w:val="1"/>
      <w:marLeft w:val="0"/>
      <w:marRight w:val="0"/>
      <w:marTop w:val="0"/>
      <w:marBottom w:val="0"/>
      <w:divBdr>
        <w:top w:val="none" w:sz="0" w:space="0" w:color="auto"/>
        <w:left w:val="none" w:sz="0" w:space="0" w:color="auto"/>
        <w:bottom w:val="none" w:sz="0" w:space="0" w:color="auto"/>
        <w:right w:val="none" w:sz="0" w:space="0" w:color="auto"/>
      </w:divBdr>
    </w:div>
    <w:div w:id="697580809">
      <w:bodyDiv w:val="1"/>
      <w:marLeft w:val="0"/>
      <w:marRight w:val="0"/>
      <w:marTop w:val="0"/>
      <w:marBottom w:val="0"/>
      <w:divBdr>
        <w:top w:val="none" w:sz="0" w:space="0" w:color="auto"/>
        <w:left w:val="none" w:sz="0" w:space="0" w:color="auto"/>
        <w:bottom w:val="none" w:sz="0" w:space="0" w:color="auto"/>
        <w:right w:val="none" w:sz="0" w:space="0" w:color="auto"/>
      </w:divBdr>
    </w:div>
    <w:div w:id="697698881">
      <w:bodyDiv w:val="1"/>
      <w:marLeft w:val="0"/>
      <w:marRight w:val="0"/>
      <w:marTop w:val="0"/>
      <w:marBottom w:val="0"/>
      <w:divBdr>
        <w:top w:val="none" w:sz="0" w:space="0" w:color="auto"/>
        <w:left w:val="none" w:sz="0" w:space="0" w:color="auto"/>
        <w:bottom w:val="none" w:sz="0" w:space="0" w:color="auto"/>
        <w:right w:val="none" w:sz="0" w:space="0" w:color="auto"/>
      </w:divBdr>
    </w:div>
    <w:div w:id="697851140">
      <w:bodyDiv w:val="1"/>
      <w:marLeft w:val="0"/>
      <w:marRight w:val="0"/>
      <w:marTop w:val="0"/>
      <w:marBottom w:val="0"/>
      <w:divBdr>
        <w:top w:val="none" w:sz="0" w:space="0" w:color="auto"/>
        <w:left w:val="none" w:sz="0" w:space="0" w:color="auto"/>
        <w:bottom w:val="none" w:sz="0" w:space="0" w:color="auto"/>
        <w:right w:val="none" w:sz="0" w:space="0" w:color="auto"/>
      </w:divBdr>
    </w:div>
    <w:div w:id="697854168">
      <w:bodyDiv w:val="1"/>
      <w:marLeft w:val="0"/>
      <w:marRight w:val="0"/>
      <w:marTop w:val="0"/>
      <w:marBottom w:val="0"/>
      <w:divBdr>
        <w:top w:val="none" w:sz="0" w:space="0" w:color="auto"/>
        <w:left w:val="none" w:sz="0" w:space="0" w:color="auto"/>
        <w:bottom w:val="none" w:sz="0" w:space="0" w:color="auto"/>
        <w:right w:val="none" w:sz="0" w:space="0" w:color="auto"/>
      </w:divBdr>
    </w:div>
    <w:div w:id="698435645">
      <w:bodyDiv w:val="1"/>
      <w:marLeft w:val="0"/>
      <w:marRight w:val="0"/>
      <w:marTop w:val="0"/>
      <w:marBottom w:val="0"/>
      <w:divBdr>
        <w:top w:val="none" w:sz="0" w:space="0" w:color="auto"/>
        <w:left w:val="none" w:sz="0" w:space="0" w:color="auto"/>
        <w:bottom w:val="none" w:sz="0" w:space="0" w:color="auto"/>
        <w:right w:val="none" w:sz="0" w:space="0" w:color="auto"/>
      </w:divBdr>
    </w:div>
    <w:div w:id="698548345">
      <w:bodyDiv w:val="1"/>
      <w:marLeft w:val="0"/>
      <w:marRight w:val="0"/>
      <w:marTop w:val="0"/>
      <w:marBottom w:val="0"/>
      <w:divBdr>
        <w:top w:val="none" w:sz="0" w:space="0" w:color="auto"/>
        <w:left w:val="none" w:sz="0" w:space="0" w:color="auto"/>
        <w:bottom w:val="none" w:sz="0" w:space="0" w:color="auto"/>
        <w:right w:val="none" w:sz="0" w:space="0" w:color="auto"/>
      </w:divBdr>
    </w:div>
    <w:div w:id="699204566">
      <w:bodyDiv w:val="1"/>
      <w:marLeft w:val="0"/>
      <w:marRight w:val="0"/>
      <w:marTop w:val="0"/>
      <w:marBottom w:val="0"/>
      <w:divBdr>
        <w:top w:val="none" w:sz="0" w:space="0" w:color="auto"/>
        <w:left w:val="none" w:sz="0" w:space="0" w:color="auto"/>
        <w:bottom w:val="none" w:sz="0" w:space="0" w:color="auto"/>
        <w:right w:val="none" w:sz="0" w:space="0" w:color="auto"/>
      </w:divBdr>
    </w:div>
    <w:div w:id="699663908">
      <w:bodyDiv w:val="1"/>
      <w:marLeft w:val="0"/>
      <w:marRight w:val="0"/>
      <w:marTop w:val="0"/>
      <w:marBottom w:val="0"/>
      <w:divBdr>
        <w:top w:val="none" w:sz="0" w:space="0" w:color="auto"/>
        <w:left w:val="none" w:sz="0" w:space="0" w:color="auto"/>
        <w:bottom w:val="none" w:sz="0" w:space="0" w:color="auto"/>
        <w:right w:val="none" w:sz="0" w:space="0" w:color="auto"/>
      </w:divBdr>
    </w:div>
    <w:div w:id="699891568">
      <w:bodyDiv w:val="1"/>
      <w:marLeft w:val="0"/>
      <w:marRight w:val="0"/>
      <w:marTop w:val="0"/>
      <w:marBottom w:val="0"/>
      <w:divBdr>
        <w:top w:val="none" w:sz="0" w:space="0" w:color="auto"/>
        <w:left w:val="none" w:sz="0" w:space="0" w:color="auto"/>
        <w:bottom w:val="none" w:sz="0" w:space="0" w:color="auto"/>
        <w:right w:val="none" w:sz="0" w:space="0" w:color="auto"/>
      </w:divBdr>
    </w:div>
    <w:div w:id="700322795">
      <w:bodyDiv w:val="1"/>
      <w:marLeft w:val="0"/>
      <w:marRight w:val="0"/>
      <w:marTop w:val="0"/>
      <w:marBottom w:val="0"/>
      <w:divBdr>
        <w:top w:val="none" w:sz="0" w:space="0" w:color="auto"/>
        <w:left w:val="none" w:sz="0" w:space="0" w:color="auto"/>
        <w:bottom w:val="none" w:sz="0" w:space="0" w:color="auto"/>
        <w:right w:val="none" w:sz="0" w:space="0" w:color="auto"/>
      </w:divBdr>
    </w:div>
    <w:div w:id="700324758">
      <w:bodyDiv w:val="1"/>
      <w:marLeft w:val="0"/>
      <w:marRight w:val="0"/>
      <w:marTop w:val="0"/>
      <w:marBottom w:val="0"/>
      <w:divBdr>
        <w:top w:val="none" w:sz="0" w:space="0" w:color="auto"/>
        <w:left w:val="none" w:sz="0" w:space="0" w:color="auto"/>
        <w:bottom w:val="none" w:sz="0" w:space="0" w:color="auto"/>
        <w:right w:val="none" w:sz="0" w:space="0" w:color="auto"/>
      </w:divBdr>
    </w:div>
    <w:div w:id="701591674">
      <w:bodyDiv w:val="1"/>
      <w:marLeft w:val="0"/>
      <w:marRight w:val="0"/>
      <w:marTop w:val="0"/>
      <w:marBottom w:val="0"/>
      <w:divBdr>
        <w:top w:val="none" w:sz="0" w:space="0" w:color="auto"/>
        <w:left w:val="none" w:sz="0" w:space="0" w:color="auto"/>
        <w:bottom w:val="none" w:sz="0" w:space="0" w:color="auto"/>
        <w:right w:val="none" w:sz="0" w:space="0" w:color="auto"/>
      </w:divBdr>
    </w:div>
    <w:div w:id="701634963">
      <w:bodyDiv w:val="1"/>
      <w:marLeft w:val="0"/>
      <w:marRight w:val="0"/>
      <w:marTop w:val="0"/>
      <w:marBottom w:val="0"/>
      <w:divBdr>
        <w:top w:val="none" w:sz="0" w:space="0" w:color="auto"/>
        <w:left w:val="none" w:sz="0" w:space="0" w:color="auto"/>
        <w:bottom w:val="none" w:sz="0" w:space="0" w:color="auto"/>
        <w:right w:val="none" w:sz="0" w:space="0" w:color="auto"/>
      </w:divBdr>
    </w:div>
    <w:div w:id="702444757">
      <w:bodyDiv w:val="1"/>
      <w:marLeft w:val="0"/>
      <w:marRight w:val="0"/>
      <w:marTop w:val="0"/>
      <w:marBottom w:val="0"/>
      <w:divBdr>
        <w:top w:val="none" w:sz="0" w:space="0" w:color="auto"/>
        <w:left w:val="none" w:sz="0" w:space="0" w:color="auto"/>
        <w:bottom w:val="none" w:sz="0" w:space="0" w:color="auto"/>
        <w:right w:val="none" w:sz="0" w:space="0" w:color="auto"/>
      </w:divBdr>
    </w:div>
    <w:div w:id="702678328">
      <w:bodyDiv w:val="1"/>
      <w:marLeft w:val="0"/>
      <w:marRight w:val="0"/>
      <w:marTop w:val="0"/>
      <w:marBottom w:val="0"/>
      <w:divBdr>
        <w:top w:val="none" w:sz="0" w:space="0" w:color="auto"/>
        <w:left w:val="none" w:sz="0" w:space="0" w:color="auto"/>
        <w:bottom w:val="none" w:sz="0" w:space="0" w:color="auto"/>
        <w:right w:val="none" w:sz="0" w:space="0" w:color="auto"/>
      </w:divBdr>
    </w:div>
    <w:div w:id="702944795">
      <w:bodyDiv w:val="1"/>
      <w:marLeft w:val="0"/>
      <w:marRight w:val="0"/>
      <w:marTop w:val="0"/>
      <w:marBottom w:val="0"/>
      <w:divBdr>
        <w:top w:val="none" w:sz="0" w:space="0" w:color="auto"/>
        <w:left w:val="none" w:sz="0" w:space="0" w:color="auto"/>
        <w:bottom w:val="none" w:sz="0" w:space="0" w:color="auto"/>
        <w:right w:val="none" w:sz="0" w:space="0" w:color="auto"/>
      </w:divBdr>
    </w:div>
    <w:div w:id="703408501">
      <w:bodyDiv w:val="1"/>
      <w:marLeft w:val="0"/>
      <w:marRight w:val="0"/>
      <w:marTop w:val="0"/>
      <w:marBottom w:val="0"/>
      <w:divBdr>
        <w:top w:val="none" w:sz="0" w:space="0" w:color="auto"/>
        <w:left w:val="none" w:sz="0" w:space="0" w:color="auto"/>
        <w:bottom w:val="none" w:sz="0" w:space="0" w:color="auto"/>
        <w:right w:val="none" w:sz="0" w:space="0" w:color="auto"/>
      </w:divBdr>
    </w:div>
    <w:div w:id="703750540">
      <w:bodyDiv w:val="1"/>
      <w:marLeft w:val="0"/>
      <w:marRight w:val="0"/>
      <w:marTop w:val="0"/>
      <w:marBottom w:val="0"/>
      <w:divBdr>
        <w:top w:val="none" w:sz="0" w:space="0" w:color="auto"/>
        <w:left w:val="none" w:sz="0" w:space="0" w:color="auto"/>
        <w:bottom w:val="none" w:sz="0" w:space="0" w:color="auto"/>
        <w:right w:val="none" w:sz="0" w:space="0" w:color="auto"/>
      </w:divBdr>
    </w:div>
    <w:div w:id="703866613">
      <w:bodyDiv w:val="1"/>
      <w:marLeft w:val="0"/>
      <w:marRight w:val="0"/>
      <w:marTop w:val="0"/>
      <w:marBottom w:val="0"/>
      <w:divBdr>
        <w:top w:val="none" w:sz="0" w:space="0" w:color="auto"/>
        <w:left w:val="none" w:sz="0" w:space="0" w:color="auto"/>
        <w:bottom w:val="none" w:sz="0" w:space="0" w:color="auto"/>
        <w:right w:val="none" w:sz="0" w:space="0" w:color="auto"/>
      </w:divBdr>
    </w:div>
    <w:div w:id="704251236">
      <w:bodyDiv w:val="1"/>
      <w:marLeft w:val="0"/>
      <w:marRight w:val="0"/>
      <w:marTop w:val="0"/>
      <w:marBottom w:val="0"/>
      <w:divBdr>
        <w:top w:val="none" w:sz="0" w:space="0" w:color="auto"/>
        <w:left w:val="none" w:sz="0" w:space="0" w:color="auto"/>
        <w:bottom w:val="none" w:sz="0" w:space="0" w:color="auto"/>
        <w:right w:val="none" w:sz="0" w:space="0" w:color="auto"/>
      </w:divBdr>
    </w:div>
    <w:div w:id="704672844">
      <w:bodyDiv w:val="1"/>
      <w:marLeft w:val="0"/>
      <w:marRight w:val="0"/>
      <w:marTop w:val="0"/>
      <w:marBottom w:val="0"/>
      <w:divBdr>
        <w:top w:val="none" w:sz="0" w:space="0" w:color="auto"/>
        <w:left w:val="none" w:sz="0" w:space="0" w:color="auto"/>
        <w:bottom w:val="none" w:sz="0" w:space="0" w:color="auto"/>
        <w:right w:val="none" w:sz="0" w:space="0" w:color="auto"/>
      </w:divBdr>
    </w:div>
    <w:div w:id="704720801">
      <w:bodyDiv w:val="1"/>
      <w:marLeft w:val="0"/>
      <w:marRight w:val="0"/>
      <w:marTop w:val="0"/>
      <w:marBottom w:val="0"/>
      <w:divBdr>
        <w:top w:val="none" w:sz="0" w:space="0" w:color="auto"/>
        <w:left w:val="none" w:sz="0" w:space="0" w:color="auto"/>
        <w:bottom w:val="none" w:sz="0" w:space="0" w:color="auto"/>
        <w:right w:val="none" w:sz="0" w:space="0" w:color="auto"/>
      </w:divBdr>
    </w:div>
    <w:div w:id="705062946">
      <w:bodyDiv w:val="1"/>
      <w:marLeft w:val="0"/>
      <w:marRight w:val="0"/>
      <w:marTop w:val="0"/>
      <w:marBottom w:val="0"/>
      <w:divBdr>
        <w:top w:val="none" w:sz="0" w:space="0" w:color="auto"/>
        <w:left w:val="none" w:sz="0" w:space="0" w:color="auto"/>
        <w:bottom w:val="none" w:sz="0" w:space="0" w:color="auto"/>
        <w:right w:val="none" w:sz="0" w:space="0" w:color="auto"/>
      </w:divBdr>
    </w:div>
    <w:div w:id="705909461">
      <w:bodyDiv w:val="1"/>
      <w:marLeft w:val="0"/>
      <w:marRight w:val="0"/>
      <w:marTop w:val="0"/>
      <w:marBottom w:val="0"/>
      <w:divBdr>
        <w:top w:val="none" w:sz="0" w:space="0" w:color="auto"/>
        <w:left w:val="none" w:sz="0" w:space="0" w:color="auto"/>
        <w:bottom w:val="none" w:sz="0" w:space="0" w:color="auto"/>
        <w:right w:val="none" w:sz="0" w:space="0" w:color="auto"/>
      </w:divBdr>
    </w:div>
    <w:div w:id="706294574">
      <w:bodyDiv w:val="1"/>
      <w:marLeft w:val="0"/>
      <w:marRight w:val="0"/>
      <w:marTop w:val="0"/>
      <w:marBottom w:val="0"/>
      <w:divBdr>
        <w:top w:val="none" w:sz="0" w:space="0" w:color="auto"/>
        <w:left w:val="none" w:sz="0" w:space="0" w:color="auto"/>
        <w:bottom w:val="none" w:sz="0" w:space="0" w:color="auto"/>
        <w:right w:val="none" w:sz="0" w:space="0" w:color="auto"/>
      </w:divBdr>
    </w:div>
    <w:div w:id="706376380">
      <w:bodyDiv w:val="1"/>
      <w:marLeft w:val="0"/>
      <w:marRight w:val="0"/>
      <w:marTop w:val="0"/>
      <w:marBottom w:val="0"/>
      <w:divBdr>
        <w:top w:val="none" w:sz="0" w:space="0" w:color="auto"/>
        <w:left w:val="none" w:sz="0" w:space="0" w:color="auto"/>
        <w:bottom w:val="none" w:sz="0" w:space="0" w:color="auto"/>
        <w:right w:val="none" w:sz="0" w:space="0" w:color="auto"/>
      </w:divBdr>
    </w:div>
    <w:div w:id="706638531">
      <w:bodyDiv w:val="1"/>
      <w:marLeft w:val="0"/>
      <w:marRight w:val="0"/>
      <w:marTop w:val="0"/>
      <w:marBottom w:val="0"/>
      <w:divBdr>
        <w:top w:val="none" w:sz="0" w:space="0" w:color="auto"/>
        <w:left w:val="none" w:sz="0" w:space="0" w:color="auto"/>
        <w:bottom w:val="none" w:sz="0" w:space="0" w:color="auto"/>
        <w:right w:val="none" w:sz="0" w:space="0" w:color="auto"/>
      </w:divBdr>
    </w:div>
    <w:div w:id="706758778">
      <w:bodyDiv w:val="1"/>
      <w:marLeft w:val="0"/>
      <w:marRight w:val="0"/>
      <w:marTop w:val="0"/>
      <w:marBottom w:val="0"/>
      <w:divBdr>
        <w:top w:val="none" w:sz="0" w:space="0" w:color="auto"/>
        <w:left w:val="none" w:sz="0" w:space="0" w:color="auto"/>
        <w:bottom w:val="none" w:sz="0" w:space="0" w:color="auto"/>
        <w:right w:val="none" w:sz="0" w:space="0" w:color="auto"/>
      </w:divBdr>
    </w:div>
    <w:div w:id="707071222">
      <w:bodyDiv w:val="1"/>
      <w:marLeft w:val="0"/>
      <w:marRight w:val="0"/>
      <w:marTop w:val="0"/>
      <w:marBottom w:val="0"/>
      <w:divBdr>
        <w:top w:val="none" w:sz="0" w:space="0" w:color="auto"/>
        <w:left w:val="none" w:sz="0" w:space="0" w:color="auto"/>
        <w:bottom w:val="none" w:sz="0" w:space="0" w:color="auto"/>
        <w:right w:val="none" w:sz="0" w:space="0" w:color="auto"/>
      </w:divBdr>
    </w:div>
    <w:div w:id="707341820">
      <w:bodyDiv w:val="1"/>
      <w:marLeft w:val="0"/>
      <w:marRight w:val="0"/>
      <w:marTop w:val="0"/>
      <w:marBottom w:val="0"/>
      <w:divBdr>
        <w:top w:val="none" w:sz="0" w:space="0" w:color="auto"/>
        <w:left w:val="none" w:sz="0" w:space="0" w:color="auto"/>
        <w:bottom w:val="none" w:sz="0" w:space="0" w:color="auto"/>
        <w:right w:val="none" w:sz="0" w:space="0" w:color="auto"/>
      </w:divBdr>
    </w:div>
    <w:div w:id="707343482">
      <w:bodyDiv w:val="1"/>
      <w:marLeft w:val="0"/>
      <w:marRight w:val="0"/>
      <w:marTop w:val="0"/>
      <w:marBottom w:val="0"/>
      <w:divBdr>
        <w:top w:val="none" w:sz="0" w:space="0" w:color="auto"/>
        <w:left w:val="none" w:sz="0" w:space="0" w:color="auto"/>
        <w:bottom w:val="none" w:sz="0" w:space="0" w:color="auto"/>
        <w:right w:val="none" w:sz="0" w:space="0" w:color="auto"/>
      </w:divBdr>
    </w:div>
    <w:div w:id="707532625">
      <w:bodyDiv w:val="1"/>
      <w:marLeft w:val="0"/>
      <w:marRight w:val="0"/>
      <w:marTop w:val="0"/>
      <w:marBottom w:val="0"/>
      <w:divBdr>
        <w:top w:val="none" w:sz="0" w:space="0" w:color="auto"/>
        <w:left w:val="none" w:sz="0" w:space="0" w:color="auto"/>
        <w:bottom w:val="none" w:sz="0" w:space="0" w:color="auto"/>
        <w:right w:val="none" w:sz="0" w:space="0" w:color="auto"/>
      </w:divBdr>
    </w:div>
    <w:div w:id="707725827">
      <w:bodyDiv w:val="1"/>
      <w:marLeft w:val="0"/>
      <w:marRight w:val="0"/>
      <w:marTop w:val="0"/>
      <w:marBottom w:val="0"/>
      <w:divBdr>
        <w:top w:val="none" w:sz="0" w:space="0" w:color="auto"/>
        <w:left w:val="none" w:sz="0" w:space="0" w:color="auto"/>
        <w:bottom w:val="none" w:sz="0" w:space="0" w:color="auto"/>
        <w:right w:val="none" w:sz="0" w:space="0" w:color="auto"/>
      </w:divBdr>
    </w:div>
    <w:div w:id="707879249">
      <w:bodyDiv w:val="1"/>
      <w:marLeft w:val="0"/>
      <w:marRight w:val="0"/>
      <w:marTop w:val="0"/>
      <w:marBottom w:val="0"/>
      <w:divBdr>
        <w:top w:val="none" w:sz="0" w:space="0" w:color="auto"/>
        <w:left w:val="none" w:sz="0" w:space="0" w:color="auto"/>
        <w:bottom w:val="none" w:sz="0" w:space="0" w:color="auto"/>
        <w:right w:val="none" w:sz="0" w:space="0" w:color="auto"/>
      </w:divBdr>
    </w:div>
    <w:div w:id="708065144">
      <w:bodyDiv w:val="1"/>
      <w:marLeft w:val="0"/>
      <w:marRight w:val="0"/>
      <w:marTop w:val="0"/>
      <w:marBottom w:val="0"/>
      <w:divBdr>
        <w:top w:val="none" w:sz="0" w:space="0" w:color="auto"/>
        <w:left w:val="none" w:sz="0" w:space="0" w:color="auto"/>
        <w:bottom w:val="none" w:sz="0" w:space="0" w:color="auto"/>
        <w:right w:val="none" w:sz="0" w:space="0" w:color="auto"/>
      </w:divBdr>
    </w:div>
    <w:div w:id="708336600">
      <w:bodyDiv w:val="1"/>
      <w:marLeft w:val="0"/>
      <w:marRight w:val="0"/>
      <w:marTop w:val="0"/>
      <w:marBottom w:val="0"/>
      <w:divBdr>
        <w:top w:val="none" w:sz="0" w:space="0" w:color="auto"/>
        <w:left w:val="none" w:sz="0" w:space="0" w:color="auto"/>
        <w:bottom w:val="none" w:sz="0" w:space="0" w:color="auto"/>
        <w:right w:val="none" w:sz="0" w:space="0" w:color="auto"/>
      </w:divBdr>
    </w:div>
    <w:div w:id="708527184">
      <w:bodyDiv w:val="1"/>
      <w:marLeft w:val="0"/>
      <w:marRight w:val="0"/>
      <w:marTop w:val="0"/>
      <w:marBottom w:val="0"/>
      <w:divBdr>
        <w:top w:val="none" w:sz="0" w:space="0" w:color="auto"/>
        <w:left w:val="none" w:sz="0" w:space="0" w:color="auto"/>
        <w:bottom w:val="none" w:sz="0" w:space="0" w:color="auto"/>
        <w:right w:val="none" w:sz="0" w:space="0" w:color="auto"/>
      </w:divBdr>
    </w:div>
    <w:div w:id="708720840">
      <w:bodyDiv w:val="1"/>
      <w:marLeft w:val="0"/>
      <w:marRight w:val="0"/>
      <w:marTop w:val="0"/>
      <w:marBottom w:val="0"/>
      <w:divBdr>
        <w:top w:val="none" w:sz="0" w:space="0" w:color="auto"/>
        <w:left w:val="none" w:sz="0" w:space="0" w:color="auto"/>
        <w:bottom w:val="none" w:sz="0" w:space="0" w:color="auto"/>
        <w:right w:val="none" w:sz="0" w:space="0" w:color="auto"/>
      </w:divBdr>
    </w:div>
    <w:div w:id="709232741">
      <w:bodyDiv w:val="1"/>
      <w:marLeft w:val="0"/>
      <w:marRight w:val="0"/>
      <w:marTop w:val="0"/>
      <w:marBottom w:val="0"/>
      <w:divBdr>
        <w:top w:val="none" w:sz="0" w:space="0" w:color="auto"/>
        <w:left w:val="none" w:sz="0" w:space="0" w:color="auto"/>
        <w:bottom w:val="none" w:sz="0" w:space="0" w:color="auto"/>
        <w:right w:val="none" w:sz="0" w:space="0" w:color="auto"/>
      </w:divBdr>
    </w:div>
    <w:div w:id="709452375">
      <w:bodyDiv w:val="1"/>
      <w:marLeft w:val="0"/>
      <w:marRight w:val="0"/>
      <w:marTop w:val="0"/>
      <w:marBottom w:val="0"/>
      <w:divBdr>
        <w:top w:val="none" w:sz="0" w:space="0" w:color="auto"/>
        <w:left w:val="none" w:sz="0" w:space="0" w:color="auto"/>
        <w:bottom w:val="none" w:sz="0" w:space="0" w:color="auto"/>
        <w:right w:val="none" w:sz="0" w:space="0" w:color="auto"/>
      </w:divBdr>
    </w:div>
    <w:div w:id="709651038">
      <w:bodyDiv w:val="1"/>
      <w:marLeft w:val="0"/>
      <w:marRight w:val="0"/>
      <w:marTop w:val="0"/>
      <w:marBottom w:val="0"/>
      <w:divBdr>
        <w:top w:val="none" w:sz="0" w:space="0" w:color="auto"/>
        <w:left w:val="none" w:sz="0" w:space="0" w:color="auto"/>
        <w:bottom w:val="none" w:sz="0" w:space="0" w:color="auto"/>
        <w:right w:val="none" w:sz="0" w:space="0" w:color="auto"/>
      </w:divBdr>
    </w:div>
    <w:div w:id="709761816">
      <w:bodyDiv w:val="1"/>
      <w:marLeft w:val="0"/>
      <w:marRight w:val="0"/>
      <w:marTop w:val="0"/>
      <w:marBottom w:val="0"/>
      <w:divBdr>
        <w:top w:val="none" w:sz="0" w:space="0" w:color="auto"/>
        <w:left w:val="none" w:sz="0" w:space="0" w:color="auto"/>
        <w:bottom w:val="none" w:sz="0" w:space="0" w:color="auto"/>
        <w:right w:val="none" w:sz="0" w:space="0" w:color="auto"/>
      </w:divBdr>
    </w:div>
    <w:div w:id="710345371">
      <w:bodyDiv w:val="1"/>
      <w:marLeft w:val="0"/>
      <w:marRight w:val="0"/>
      <w:marTop w:val="0"/>
      <w:marBottom w:val="0"/>
      <w:divBdr>
        <w:top w:val="none" w:sz="0" w:space="0" w:color="auto"/>
        <w:left w:val="none" w:sz="0" w:space="0" w:color="auto"/>
        <w:bottom w:val="none" w:sz="0" w:space="0" w:color="auto"/>
        <w:right w:val="none" w:sz="0" w:space="0" w:color="auto"/>
      </w:divBdr>
    </w:div>
    <w:div w:id="711534365">
      <w:bodyDiv w:val="1"/>
      <w:marLeft w:val="0"/>
      <w:marRight w:val="0"/>
      <w:marTop w:val="0"/>
      <w:marBottom w:val="0"/>
      <w:divBdr>
        <w:top w:val="none" w:sz="0" w:space="0" w:color="auto"/>
        <w:left w:val="none" w:sz="0" w:space="0" w:color="auto"/>
        <w:bottom w:val="none" w:sz="0" w:space="0" w:color="auto"/>
        <w:right w:val="none" w:sz="0" w:space="0" w:color="auto"/>
      </w:divBdr>
    </w:div>
    <w:div w:id="711658800">
      <w:bodyDiv w:val="1"/>
      <w:marLeft w:val="0"/>
      <w:marRight w:val="0"/>
      <w:marTop w:val="0"/>
      <w:marBottom w:val="0"/>
      <w:divBdr>
        <w:top w:val="none" w:sz="0" w:space="0" w:color="auto"/>
        <w:left w:val="none" w:sz="0" w:space="0" w:color="auto"/>
        <w:bottom w:val="none" w:sz="0" w:space="0" w:color="auto"/>
        <w:right w:val="none" w:sz="0" w:space="0" w:color="auto"/>
      </w:divBdr>
    </w:div>
    <w:div w:id="713122459">
      <w:bodyDiv w:val="1"/>
      <w:marLeft w:val="0"/>
      <w:marRight w:val="0"/>
      <w:marTop w:val="0"/>
      <w:marBottom w:val="0"/>
      <w:divBdr>
        <w:top w:val="none" w:sz="0" w:space="0" w:color="auto"/>
        <w:left w:val="none" w:sz="0" w:space="0" w:color="auto"/>
        <w:bottom w:val="none" w:sz="0" w:space="0" w:color="auto"/>
        <w:right w:val="none" w:sz="0" w:space="0" w:color="auto"/>
      </w:divBdr>
    </w:div>
    <w:div w:id="713651531">
      <w:bodyDiv w:val="1"/>
      <w:marLeft w:val="0"/>
      <w:marRight w:val="0"/>
      <w:marTop w:val="0"/>
      <w:marBottom w:val="0"/>
      <w:divBdr>
        <w:top w:val="none" w:sz="0" w:space="0" w:color="auto"/>
        <w:left w:val="none" w:sz="0" w:space="0" w:color="auto"/>
        <w:bottom w:val="none" w:sz="0" w:space="0" w:color="auto"/>
        <w:right w:val="none" w:sz="0" w:space="0" w:color="auto"/>
      </w:divBdr>
    </w:div>
    <w:div w:id="714232662">
      <w:bodyDiv w:val="1"/>
      <w:marLeft w:val="0"/>
      <w:marRight w:val="0"/>
      <w:marTop w:val="0"/>
      <w:marBottom w:val="0"/>
      <w:divBdr>
        <w:top w:val="none" w:sz="0" w:space="0" w:color="auto"/>
        <w:left w:val="none" w:sz="0" w:space="0" w:color="auto"/>
        <w:bottom w:val="none" w:sz="0" w:space="0" w:color="auto"/>
        <w:right w:val="none" w:sz="0" w:space="0" w:color="auto"/>
      </w:divBdr>
    </w:div>
    <w:div w:id="714425625">
      <w:bodyDiv w:val="1"/>
      <w:marLeft w:val="0"/>
      <w:marRight w:val="0"/>
      <w:marTop w:val="0"/>
      <w:marBottom w:val="0"/>
      <w:divBdr>
        <w:top w:val="none" w:sz="0" w:space="0" w:color="auto"/>
        <w:left w:val="none" w:sz="0" w:space="0" w:color="auto"/>
        <w:bottom w:val="none" w:sz="0" w:space="0" w:color="auto"/>
        <w:right w:val="none" w:sz="0" w:space="0" w:color="auto"/>
      </w:divBdr>
    </w:div>
    <w:div w:id="714499163">
      <w:bodyDiv w:val="1"/>
      <w:marLeft w:val="0"/>
      <w:marRight w:val="0"/>
      <w:marTop w:val="0"/>
      <w:marBottom w:val="0"/>
      <w:divBdr>
        <w:top w:val="none" w:sz="0" w:space="0" w:color="auto"/>
        <w:left w:val="none" w:sz="0" w:space="0" w:color="auto"/>
        <w:bottom w:val="none" w:sz="0" w:space="0" w:color="auto"/>
        <w:right w:val="none" w:sz="0" w:space="0" w:color="auto"/>
      </w:divBdr>
    </w:div>
    <w:div w:id="714740537">
      <w:bodyDiv w:val="1"/>
      <w:marLeft w:val="0"/>
      <w:marRight w:val="0"/>
      <w:marTop w:val="0"/>
      <w:marBottom w:val="0"/>
      <w:divBdr>
        <w:top w:val="none" w:sz="0" w:space="0" w:color="auto"/>
        <w:left w:val="none" w:sz="0" w:space="0" w:color="auto"/>
        <w:bottom w:val="none" w:sz="0" w:space="0" w:color="auto"/>
        <w:right w:val="none" w:sz="0" w:space="0" w:color="auto"/>
      </w:divBdr>
    </w:div>
    <w:div w:id="715620142">
      <w:bodyDiv w:val="1"/>
      <w:marLeft w:val="0"/>
      <w:marRight w:val="0"/>
      <w:marTop w:val="0"/>
      <w:marBottom w:val="0"/>
      <w:divBdr>
        <w:top w:val="none" w:sz="0" w:space="0" w:color="auto"/>
        <w:left w:val="none" w:sz="0" w:space="0" w:color="auto"/>
        <w:bottom w:val="none" w:sz="0" w:space="0" w:color="auto"/>
        <w:right w:val="none" w:sz="0" w:space="0" w:color="auto"/>
      </w:divBdr>
    </w:div>
    <w:div w:id="715668782">
      <w:bodyDiv w:val="1"/>
      <w:marLeft w:val="0"/>
      <w:marRight w:val="0"/>
      <w:marTop w:val="0"/>
      <w:marBottom w:val="0"/>
      <w:divBdr>
        <w:top w:val="none" w:sz="0" w:space="0" w:color="auto"/>
        <w:left w:val="none" w:sz="0" w:space="0" w:color="auto"/>
        <w:bottom w:val="none" w:sz="0" w:space="0" w:color="auto"/>
        <w:right w:val="none" w:sz="0" w:space="0" w:color="auto"/>
      </w:divBdr>
    </w:div>
    <w:div w:id="716322587">
      <w:bodyDiv w:val="1"/>
      <w:marLeft w:val="0"/>
      <w:marRight w:val="0"/>
      <w:marTop w:val="0"/>
      <w:marBottom w:val="0"/>
      <w:divBdr>
        <w:top w:val="none" w:sz="0" w:space="0" w:color="auto"/>
        <w:left w:val="none" w:sz="0" w:space="0" w:color="auto"/>
        <w:bottom w:val="none" w:sz="0" w:space="0" w:color="auto"/>
        <w:right w:val="none" w:sz="0" w:space="0" w:color="auto"/>
      </w:divBdr>
    </w:div>
    <w:div w:id="717166431">
      <w:bodyDiv w:val="1"/>
      <w:marLeft w:val="0"/>
      <w:marRight w:val="0"/>
      <w:marTop w:val="0"/>
      <w:marBottom w:val="0"/>
      <w:divBdr>
        <w:top w:val="none" w:sz="0" w:space="0" w:color="auto"/>
        <w:left w:val="none" w:sz="0" w:space="0" w:color="auto"/>
        <w:bottom w:val="none" w:sz="0" w:space="0" w:color="auto"/>
        <w:right w:val="none" w:sz="0" w:space="0" w:color="auto"/>
      </w:divBdr>
    </w:div>
    <w:div w:id="717170734">
      <w:bodyDiv w:val="1"/>
      <w:marLeft w:val="0"/>
      <w:marRight w:val="0"/>
      <w:marTop w:val="0"/>
      <w:marBottom w:val="0"/>
      <w:divBdr>
        <w:top w:val="none" w:sz="0" w:space="0" w:color="auto"/>
        <w:left w:val="none" w:sz="0" w:space="0" w:color="auto"/>
        <w:bottom w:val="none" w:sz="0" w:space="0" w:color="auto"/>
        <w:right w:val="none" w:sz="0" w:space="0" w:color="auto"/>
      </w:divBdr>
    </w:div>
    <w:div w:id="717317737">
      <w:bodyDiv w:val="1"/>
      <w:marLeft w:val="0"/>
      <w:marRight w:val="0"/>
      <w:marTop w:val="0"/>
      <w:marBottom w:val="0"/>
      <w:divBdr>
        <w:top w:val="none" w:sz="0" w:space="0" w:color="auto"/>
        <w:left w:val="none" w:sz="0" w:space="0" w:color="auto"/>
        <w:bottom w:val="none" w:sz="0" w:space="0" w:color="auto"/>
        <w:right w:val="none" w:sz="0" w:space="0" w:color="auto"/>
      </w:divBdr>
    </w:div>
    <w:div w:id="718212629">
      <w:bodyDiv w:val="1"/>
      <w:marLeft w:val="0"/>
      <w:marRight w:val="0"/>
      <w:marTop w:val="0"/>
      <w:marBottom w:val="0"/>
      <w:divBdr>
        <w:top w:val="none" w:sz="0" w:space="0" w:color="auto"/>
        <w:left w:val="none" w:sz="0" w:space="0" w:color="auto"/>
        <w:bottom w:val="none" w:sz="0" w:space="0" w:color="auto"/>
        <w:right w:val="none" w:sz="0" w:space="0" w:color="auto"/>
      </w:divBdr>
    </w:div>
    <w:div w:id="718280946">
      <w:bodyDiv w:val="1"/>
      <w:marLeft w:val="0"/>
      <w:marRight w:val="0"/>
      <w:marTop w:val="0"/>
      <w:marBottom w:val="0"/>
      <w:divBdr>
        <w:top w:val="none" w:sz="0" w:space="0" w:color="auto"/>
        <w:left w:val="none" w:sz="0" w:space="0" w:color="auto"/>
        <w:bottom w:val="none" w:sz="0" w:space="0" w:color="auto"/>
        <w:right w:val="none" w:sz="0" w:space="0" w:color="auto"/>
      </w:divBdr>
    </w:div>
    <w:div w:id="718624667">
      <w:bodyDiv w:val="1"/>
      <w:marLeft w:val="0"/>
      <w:marRight w:val="0"/>
      <w:marTop w:val="0"/>
      <w:marBottom w:val="0"/>
      <w:divBdr>
        <w:top w:val="none" w:sz="0" w:space="0" w:color="auto"/>
        <w:left w:val="none" w:sz="0" w:space="0" w:color="auto"/>
        <w:bottom w:val="none" w:sz="0" w:space="0" w:color="auto"/>
        <w:right w:val="none" w:sz="0" w:space="0" w:color="auto"/>
      </w:divBdr>
    </w:div>
    <w:div w:id="719473495">
      <w:bodyDiv w:val="1"/>
      <w:marLeft w:val="0"/>
      <w:marRight w:val="0"/>
      <w:marTop w:val="0"/>
      <w:marBottom w:val="0"/>
      <w:divBdr>
        <w:top w:val="none" w:sz="0" w:space="0" w:color="auto"/>
        <w:left w:val="none" w:sz="0" w:space="0" w:color="auto"/>
        <w:bottom w:val="none" w:sz="0" w:space="0" w:color="auto"/>
        <w:right w:val="none" w:sz="0" w:space="0" w:color="auto"/>
      </w:divBdr>
    </w:div>
    <w:div w:id="719867304">
      <w:bodyDiv w:val="1"/>
      <w:marLeft w:val="0"/>
      <w:marRight w:val="0"/>
      <w:marTop w:val="0"/>
      <w:marBottom w:val="0"/>
      <w:divBdr>
        <w:top w:val="none" w:sz="0" w:space="0" w:color="auto"/>
        <w:left w:val="none" w:sz="0" w:space="0" w:color="auto"/>
        <w:bottom w:val="none" w:sz="0" w:space="0" w:color="auto"/>
        <w:right w:val="none" w:sz="0" w:space="0" w:color="auto"/>
      </w:divBdr>
    </w:div>
    <w:div w:id="719985870">
      <w:bodyDiv w:val="1"/>
      <w:marLeft w:val="0"/>
      <w:marRight w:val="0"/>
      <w:marTop w:val="0"/>
      <w:marBottom w:val="0"/>
      <w:divBdr>
        <w:top w:val="none" w:sz="0" w:space="0" w:color="auto"/>
        <w:left w:val="none" w:sz="0" w:space="0" w:color="auto"/>
        <w:bottom w:val="none" w:sz="0" w:space="0" w:color="auto"/>
        <w:right w:val="none" w:sz="0" w:space="0" w:color="auto"/>
      </w:divBdr>
    </w:div>
    <w:div w:id="720136919">
      <w:bodyDiv w:val="1"/>
      <w:marLeft w:val="0"/>
      <w:marRight w:val="0"/>
      <w:marTop w:val="0"/>
      <w:marBottom w:val="0"/>
      <w:divBdr>
        <w:top w:val="none" w:sz="0" w:space="0" w:color="auto"/>
        <w:left w:val="none" w:sz="0" w:space="0" w:color="auto"/>
        <w:bottom w:val="none" w:sz="0" w:space="0" w:color="auto"/>
        <w:right w:val="none" w:sz="0" w:space="0" w:color="auto"/>
      </w:divBdr>
    </w:div>
    <w:div w:id="720521213">
      <w:bodyDiv w:val="1"/>
      <w:marLeft w:val="0"/>
      <w:marRight w:val="0"/>
      <w:marTop w:val="0"/>
      <w:marBottom w:val="0"/>
      <w:divBdr>
        <w:top w:val="none" w:sz="0" w:space="0" w:color="auto"/>
        <w:left w:val="none" w:sz="0" w:space="0" w:color="auto"/>
        <w:bottom w:val="none" w:sz="0" w:space="0" w:color="auto"/>
        <w:right w:val="none" w:sz="0" w:space="0" w:color="auto"/>
      </w:divBdr>
    </w:div>
    <w:div w:id="721951628">
      <w:bodyDiv w:val="1"/>
      <w:marLeft w:val="0"/>
      <w:marRight w:val="0"/>
      <w:marTop w:val="0"/>
      <w:marBottom w:val="0"/>
      <w:divBdr>
        <w:top w:val="none" w:sz="0" w:space="0" w:color="auto"/>
        <w:left w:val="none" w:sz="0" w:space="0" w:color="auto"/>
        <w:bottom w:val="none" w:sz="0" w:space="0" w:color="auto"/>
        <w:right w:val="none" w:sz="0" w:space="0" w:color="auto"/>
      </w:divBdr>
    </w:div>
    <w:div w:id="722604747">
      <w:bodyDiv w:val="1"/>
      <w:marLeft w:val="0"/>
      <w:marRight w:val="0"/>
      <w:marTop w:val="0"/>
      <w:marBottom w:val="0"/>
      <w:divBdr>
        <w:top w:val="none" w:sz="0" w:space="0" w:color="auto"/>
        <w:left w:val="none" w:sz="0" w:space="0" w:color="auto"/>
        <w:bottom w:val="none" w:sz="0" w:space="0" w:color="auto"/>
        <w:right w:val="none" w:sz="0" w:space="0" w:color="auto"/>
      </w:divBdr>
    </w:div>
    <w:div w:id="722948046">
      <w:bodyDiv w:val="1"/>
      <w:marLeft w:val="0"/>
      <w:marRight w:val="0"/>
      <w:marTop w:val="0"/>
      <w:marBottom w:val="0"/>
      <w:divBdr>
        <w:top w:val="none" w:sz="0" w:space="0" w:color="auto"/>
        <w:left w:val="none" w:sz="0" w:space="0" w:color="auto"/>
        <w:bottom w:val="none" w:sz="0" w:space="0" w:color="auto"/>
        <w:right w:val="none" w:sz="0" w:space="0" w:color="auto"/>
      </w:divBdr>
    </w:div>
    <w:div w:id="723404772">
      <w:bodyDiv w:val="1"/>
      <w:marLeft w:val="0"/>
      <w:marRight w:val="0"/>
      <w:marTop w:val="0"/>
      <w:marBottom w:val="0"/>
      <w:divBdr>
        <w:top w:val="none" w:sz="0" w:space="0" w:color="auto"/>
        <w:left w:val="none" w:sz="0" w:space="0" w:color="auto"/>
        <w:bottom w:val="none" w:sz="0" w:space="0" w:color="auto"/>
        <w:right w:val="none" w:sz="0" w:space="0" w:color="auto"/>
      </w:divBdr>
    </w:div>
    <w:div w:id="723677446">
      <w:bodyDiv w:val="1"/>
      <w:marLeft w:val="0"/>
      <w:marRight w:val="0"/>
      <w:marTop w:val="0"/>
      <w:marBottom w:val="0"/>
      <w:divBdr>
        <w:top w:val="none" w:sz="0" w:space="0" w:color="auto"/>
        <w:left w:val="none" w:sz="0" w:space="0" w:color="auto"/>
        <w:bottom w:val="none" w:sz="0" w:space="0" w:color="auto"/>
        <w:right w:val="none" w:sz="0" w:space="0" w:color="auto"/>
      </w:divBdr>
    </w:div>
    <w:div w:id="724254646">
      <w:bodyDiv w:val="1"/>
      <w:marLeft w:val="0"/>
      <w:marRight w:val="0"/>
      <w:marTop w:val="0"/>
      <w:marBottom w:val="0"/>
      <w:divBdr>
        <w:top w:val="none" w:sz="0" w:space="0" w:color="auto"/>
        <w:left w:val="none" w:sz="0" w:space="0" w:color="auto"/>
        <w:bottom w:val="none" w:sz="0" w:space="0" w:color="auto"/>
        <w:right w:val="none" w:sz="0" w:space="0" w:color="auto"/>
      </w:divBdr>
    </w:div>
    <w:div w:id="725110910">
      <w:bodyDiv w:val="1"/>
      <w:marLeft w:val="0"/>
      <w:marRight w:val="0"/>
      <w:marTop w:val="0"/>
      <w:marBottom w:val="0"/>
      <w:divBdr>
        <w:top w:val="none" w:sz="0" w:space="0" w:color="auto"/>
        <w:left w:val="none" w:sz="0" w:space="0" w:color="auto"/>
        <w:bottom w:val="none" w:sz="0" w:space="0" w:color="auto"/>
        <w:right w:val="none" w:sz="0" w:space="0" w:color="auto"/>
      </w:divBdr>
    </w:div>
    <w:div w:id="725757473">
      <w:bodyDiv w:val="1"/>
      <w:marLeft w:val="0"/>
      <w:marRight w:val="0"/>
      <w:marTop w:val="0"/>
      <w:marBottom w:val="0"/>
      <w:divBdr>
        <w:top w:val="none" w:sz="0" w:space="0" w:color="auto"/>
        <w:left w:val="none" w:sz="0" w:space="0" w:color="auto"/>
        <w:bottom w:val="none" w:sz="0" w:space="0" w:color="auto"/>
        <w:right w:val="none" w:sz="0" w:space="0" w:color="auto"/>
      </w:divBdr>
    </w:div>
    <w:div w:id="725950553">
      <w:bodyDiv w:val="1"/>
      <w:marLeft w:val="0"/>
      <w:marRight w:val="0"/>
      <w:marTop w:val="0"/>
      <w:marBottom w:val="0"/>
      <w:divBdr>
        <w:top w:val="none" w:sz="0" w:space="0" w:color="auto"/>
        <w:left w:val="none" w:sz="0" w:space="0" w:color="auto"/>
        <w:bottom w:val="none" w:sz="0" w:space="0" w:color="auto"/>
        <w:right w:val="none" w:sz="0" w:space="0" w:color="auto"/>
      </w:divBdr>
    </w:div>
    <w:div w:id="726147897">
      <w:bodyDiv w:val="1"/>
      <w:marLeft w:val="0"/>
      <w:marRight w:val="0"/>
      <w:marTop w:val="0"/>
      <w:marBottom w:val="0"/>
      <w:divBdr>
        <w:top w:val="none" w:sz="0" w:space="0" w:color="auto"/>
        <w:left w:val="none" w:sz="0" w:space="0" w:color="auto"/>
        <w:bottom w:val="none" w:sz="0" w:space="0" w:color="auto"/>
        <w:right w:val="none" w:sz="0" w:space="0" w:color="auto"/>
      </w:divBdr>
    </w:div>
    <w:div w:id="726339694">
      <w:bodyDiv w:val="1"/>
      <w:marLeft w:val="0"/>
      <w:marRight w:val="0"/>
      <w:marTop w:val="0"/>
      <w:marBottom w:val="0"/>
      <w:divBdr>
        <w:top w:val="none" w:sz="0" w:space="0" w:color="auto"/>
        <w:left w:val="none" w:sz="0" w:space="0" w:color="auto"/>
        <w:bottom w:val="none" w:sz="0" w:space="0" w:color="auto"/>
        <w:right w:val="none" w:sz="0" w:space="0" w:color="auto"/>
      </w:divBdr>
    </w:div>
    <w:div w:id="726417936">
      <w:bodyDiv w:val="1"/>
      <w:marLeft w:val="0"/>
      <w:marRight w:val="0"/>
      <w:marTop w:val="0"/>
      <w:marBottom w:val="0"/>
      <w:divBdr>
        <w:top w:val="none" w:sz="0" w:space="0" w:color="auto"/>
        <w:left w:val="none" w:sz="0" w:space="0" w:color="auto"/>
        <w:bottom w:val="none" w:sz="0" w:space="0" w:color="auto"/>
        <w:right w:val="none" w:sz="0" w:space="0" w:color="auto"/>
      </w:divBdr>
    </w:div>
    <w:div w:id="726611112">
      <w:bodyDiv w:val="1"/>
      <w:marLeft w:val="0"/>
      <w:marRight w:val="0"/>
      <w:marTop w:val="0"/>
      <w:marBottom w:val="0"/>
      <w:divBdr>
        <w:top w:val="none" w:sz="0" w:space="0" w:color="auto"/>
        <w:left w:val="none" w:sz="0" w:space="0" w:color="auto"/>
        <w:bottom w:val="none" w:sz="0" w:space="0" w:color="auto"/>
        <w:right w:val="none" w:sz="0" w:space="0" w:color="auto"/>
      </w:divBdr>
    </w:div>
    <w:div w:id="726954576">
      <w:bodyDiv w:val="1"/>
      <w:marLeft w:val="0"/>
      <w:marRight w:val="0"/>
      <w:marTop w:val="0"/>
      <w:marBottom w:val="0"/>
      <w:divBdr>
        <w:top w:val="none" w:sz="0" w:space="0" w:color="auto"/>
        <w:left w:val="none" w:sz="0" w:space="0" w:color="auto"/>
        <w:bottom w:val="none" w:sz="0" w:space="0" w:color="auto"/>
        <w:right w:val="none" w:sz="0" w:space="0" w:color="auto"/>
      </w:divBdr>
    </w:div>
    <w:div w:id="726997720">
      <w:bodyDiv w:val="1"/>
      <w:marLeft w:val="0"/>
      <w:marRight w:val="0"/>
      <w:marTop w:val="0"/>
      <w:marBottom w:val="0"/>
      <w:divBdr>
        <w:top w:val="none" w:sz="0" w:space="0" w:color="auto"/>
        <w:left w:val="none" w:sz="0" w:space="0" w:color="auto"/>
        <w:bottom w:val="none" w:sz="0" w:space="0" w:color="auto"/>
        <w:right w:val="none" w:sz="0" w:space="0" w:color="auto"/>
      </w:divBdr>
    </w:div>
    <w:div w:id="727724974">
      <w:bodyDiv w:val="1"/>
      <w:marLeft w:val="0"/>
      <w:marRight w:val="0"/>
      <w:marTop w:val="0"/>
      <w:marBottom w:val="0"/>
      <w:divBdr>
        <w:top w:val="none" w:sz="0" w:space="0" w:color="auto"/>
        <w:left w:val="none" w:sz="0" w:space="0" w:color="auto"/>
        <w:bottom w:val="none" w:sz="0" w:space="0" w:color="auto"/>
        <w:right w:val="none" w:sz="0" w:space="0" w:color="auto"/>
      </w:divBdr>
    </w:div>
    <w:div w:id="727850025">
      <w:bodyDiv w:val="1"/>
      <w:marLeft w:val="0"/>
      <w:marRight w:val="0"/>
      <w:marTop w:val="0"/>
      <w:marBottom w:val="0"/>
      <w:divBdr>
        <w:top w:val="none" w:sz="0" w:space="0" w:color="auto"/>
        <w:left w:val="none" w:sz="0" w:space="0" w:color="auto"/>
        <w:bottom w:val="none" w:sz="0" w:space="0" w:color="auto"/>
        <w:right w:val="none" w:sz="0" w:space="0" w:color="auto"/>
      </w:divBdr>
    </w:div>
    <w:div w:id="727922931">
      <w:bodyDiv w:val="1"/>
      <w:marLeft w:val="0"/>
      <w:marRight w:val="0"/>
      <w:marTop w:val="0"/>
      <w:marBottom w:val="0"/>
      <w:divBdr>
        <w:top w:val="none" w:sz="0" w:space="0" w:color="auto"/>
        <w:left w:val="none" w:sz="0" w:space="0" w:color="auto"/>
        <w:bottom w:val="none" w:sz="0" w:space="0" w:color="auto"/>
        <w:right w:val="none" w:sz="0" w:space="0" w:color="auto"/>
      </w:divBdr>
    </w:div>
    <w:div w:id="728580221">
      <w:bodyDiv w:val="1"/>
      <w:marLeft w:val="0"/>
      <w:marRight w:val="0"/>
      <w:marTop w:val="0"/>
      <w:marBottom w:val="0"/>
      <w:divBdr>
        <w:top w:val="none" w:sz="0" w:space="0" w:color="auto"/>
        <w:left w:val="none" w:sz="0" w:space="0" w:color="auto"/>
        <w:bottom w:val="none" w:sz="0" w:space="0" w:color="auto"/>
        <w:right w:val="none" w:sz="0" w:space="0" w:color="auto"/>
      </w:divBdr>
    </w:div>
    <w:div w:id="728648990">
      <w:bodyDiv w:val="1"/>
      <w:marLeft w:val="0"/>
      <w:marRight w:val="0"/>
      <w:marTop w:val="0"/>
      <w:marBottom w:val="0"/>
      <w:divBdr>
        <w:top w:val="none" w:sz="0" w:space="0" w:color="auto"/>
        <w:left w:val="none" w:sz="0" w:space="0" w:color="auto"/>
        <w:bottom w:val="none" w:sz="0" w:space="0" w:color="auto"/>
        <w:right w:val="none" w:sz="0" w:space="0" w:color="auto"/>
      </w:divBdr>
    </w:div>
    <w:div w:id="728848808">
      <w:bodyDiv w:val="1"/>
      <w:marLeft w:val="0"/>
      <w:marRight w:val="0"/>
      <w:marTop w:val="0"/>
      <w:marBottom w:val="0"/>
      <w:divBdr>
        <w:top w:val="none" w:sz="0" w:space="0" w:color="auto"/>
        <w:left w:val="none" w:sz="0" w:space="0" w:color="auto"/>
        <w:bottom w:val="none" w:sz="0" w:space="0" w:color="auto"/>
        <w:right w:val="none" w:sz="0" w:space="0" w:color="auto"/>
      </w:divBdr>
    </w:div>
    <w:div w:id="729041518">
      <w:bodyDiv w:val="1"/>
      <w:marLeft w:val="0"/>
      <w:marRight w:val="0"/>
      <w:marTop w:val="0"/>
      <w:marBottom w:val="0"/>
      <w:divBdr>
        <w:top w:val="none" w:sz="0" w:space="0" w:color="auto"/>
        <w:left w:val="none" w:sz="0" w:space="0" w:color="auto"/>
        <w:bottom w:val="none" w:sz="0" w:space="0" w:color="auto"/>
        <w:right w:val="none" w:sz="0" w:space="0" w:color="auto"/>
      </w:divBdr>
    </w:div>
    <w:div w:id="729620884">
      <w:bodyDiv w:val="1"/>
      <w:marLeft w:val="0"/>
      <w:marRight w:val="0"/>
      <w:marTop w:val="0"/>
      <w:marBottom w:val="0"/>
      <w:divBdr>
        <w:top w:val="none" w:sz="0" w:space="0" w:color="auto"/>
        <w:left w:val="none" w:sz="0" w:space="0" w:color="auto"/>
        <w:bottom w:val="none" w:sz="0" w:space="0" w:color="auto"/>
        <w:right w:val="none" w:sz="0" w:space="0" w:color="auto"/>
      </w:divBdr>
    </w:div>
    <w:div w:id="729769691">
      <w:bodyDiv w:val="1"/>
      <w:marLeft w:val="0"/>
      <w:marRight w:val="0"/>
      <w:marTop w:val="0"/>
      <w:marBottom w:val="0"/>
      <w:divBdr>
        <w:top w:val="none" w:sz="0" w:space="0" w:color="auto"/>
        <w:left w:val="none" w:sz="0" w:space="0" w:color="auto"/>
        <w:bottom w:val="none" w:sz="0" w:space="0" w:color="auto"/>
        <w:right w:val="none" w:sz="0" w:space="0" w:color="auto"/>
      </w:divBdr>
    </w:div>
    <w:div w:id="729772543">
      <w:bodyDiv w:val="1"/>
      <w:marLeft w:val="0"/>
      <w:marRight w:val="0"/>
      <w:marTop w:val="0"/>
      <w:marBottom w:val="0"/>
      <w:divBdr>
        <w:top w:val="none" w:sz="0" w:space="0" w:color="auto"/>
        <w:left w:val="none" w:sz="0" w:space="0" w:color="auto"/>
        <w:bottom w:val="none" w:sz="0" w:space="0" w:color="auto"/>
        <w:right w:val="none" w:sz="0" w:space="0" w:color="auto"/>
      </w:divBdr>
    </w:div>
    <w:div w:id="730689451">
      <w:bodyDiv w:val="1"/>
      <w:marLeft w:val="0"/>
      <w:marRight w:val="0"/>
      <w:marTop w:val="0"/>
      <w:marBottom w:val="0"/>
      <w:divBdr>
        <w:top w:val="none" w:sz="0" w:space="0" w:color="auto"/>
        <w:left w:val="none" w:sz="0" w:space="0" w:color="auto"/>
        <w:bottom w:val="none" w:sz="0" w:space="0" w:color="auto"/>
        <w:right w:val="none" w:sz="0" w:space="0" w:color="auto"/>
      </w:divBdr>
    </w:div>
    <w:div w:id="731079891">
      <w:bodyDiv w:val="1"/>
      <w:marLeft w:val="0"/>
      <w:marRight w:val="0"/>
      <w:marTop w:val="0"/>
      <w:marBottom w:val="0"/>
      <w:divBdr>
        <w:top w:val="none" w:sz="0" w:space="0" w:color="auto"/>
        <w:left w:val="none" w:sz="0" w:space="0" w:color="auto"/>
        <w:bottom w:val="none" w:sz="0" w:space="0" w:color="auto"/>
        <w:right w:val="none" w:sz="0" w:space="0" w:color="auto"/>
      </w:divBdr>
    </w:div>
    <w:div w:id="731269745">
      <w:bodyDiv w:val="1"/>
      <w:marLeft w:val="0"/>
      <w:marRight w:val="0"/>
      <w:marTop w:val="0"/>
      <w:marBottom w:val="0"/>
      <w:divBdr>
        <w:top w:val="none" w:sz="0" w:space="0" w:color="auto"/>
        <w:left w:val="none" w:sz="0" w:space="0" w:color="auto"/>
        <w:bottom w:val="none" w:sz="0" w:space="0" w:color="auto"/>
        <w:right w:val="none" w:sz="0" w:space="0" w:color="auto"/>
      </w:divBdr>
    </w:div>
    <w:div w:id="731319787">
      <w:bodyDiv w:val="1"/>
      <w:marLeft w:val="0"/>
      <w:marRight w:val="0"/>
      <w:marTop w:val="0"/>
      <w:marBottom w:val="0"/>
      <w:divBdr>
        <w:top w:val="none" w:sz="0" w:space="0" w:color="auto"/>
        <w:left w:val="none" w:sz="0" w:space="0" w:color="auto"/>
        <w:bottom w:val="none" w:sz="0" w:space="0" w:color="auto"/>
        <w:right w:val="none" w:sz="0" w:space="0" w:color="auto"/>
      </w:divBdr>
    </w:div>
    <w:div w:id="731394357">
      <w:bodyDiv w:val="1"/>
      <w:marLeft w:val="0"/>
      <w:marRight w:val="0"/>
      <w:marTop w:val="0"/>
      <w:marBottom w:val="0"/>
      <w:divBdr>
        <w:top w:val="none" w:sz="0" w:space="0" w:color="auto"/>
        <w:left w:val="none" w:sz="0" w:space="0" w:color="auto"/>
        <w:bottom w:val="none" w:sz="0" w:space="0" w:color="auto"/>
        <w:right w:val="none" w:sz="0" w:space="0" w:color="auto"/>
      </w:divBdr>
    </w:div>
    <w:div w:id="731536541">
      <w:bodyDiv w:val="1"/>
      <w:marLeft w:val="0"/>
      <w:marRight w:val="0"/>
      <w:marTop w:val="0"/>
      <w:marBottom w:val="0"/>
      <w:divBdr>
        <w:top w:val="none" w:sz="0" w:space="0" w:color="auto"/>
        <w:left w:val="none" w:sz="0" w:space="0" w:color="auto"/>
        <w:bottom w:val="none" w:sz="0" w:space="0" w:color="auto"/>
        <w:right w:val="none" w:sz="0" w:space="0" w:color="auto"/>
      </w:divBdr>
    </w:div>
    <w:div w:id="731657288">
      <w:bodyDiv w:val="1"/>
      <w:marLeft w:val="0"/>
      <w:marRight w:val="0"/>
      <w:marTop w:val="0"/>
      <w:marBottom w:val="0"/>
      <w:divBdr>
        <w:top w:val="none" w:sz="0" w:space="0" w:color="auto"/>
        <w:left w:val="none" w:sz="0" w:space="0" w:color="auto"/>
        <w:bottom w:val="none" w:sz="0" w:space="0" w:color="auto"/>
        <w:right w:val="none" w:sz="0" w:space="0" w:color="auto"/>
      </w:divBdr>
    </w:div>
    <w:div w:id="732703668">
      <w:bodyDiv w:val="1"/>
      <w:marLeft w:val="0"/>
      <w:marRight w:val="0"/>
      <w:marTop w:val="0"/>
      <w:marBottom w:val="0"/>
      <w:divBdr>
        <w:top w:val="none" w:sz="0" w:space="0" w:color="auto"/>
        <w:left w:val="none" w:sz="0" w:space="0" w:color="auto"/>
        <w:bottom w:val="none" w:sz="0" w:space="0" w:color="auto"/>
        <w:right w:val="none" w:sz="0" w:space="0" w:color="auto"/>
      </w:divBdr>
    </w:div>
    <w:div w:id="732774389">
      <w:bodyDiv w:val="1"/>
      <w:marLeft w:val="0"/>
      <w:marRight w:val="0"/>
      <w:marTop w:val="0"/>
      <w:marBottom w:val="0"/>
      <w:divBdr>
        <w:top w:val="none" w:sz="0" w:space="0" w:color="auto"/>
        <w:left w:val="none" w:sz="0" w:space="0" w:color="auto"/>
        <w:bottom w:val="none" w:sz="0" w:space="0" w:color="auto"/>
        <w:right w:val="none" w:sz="0" w:space="0" w:color="auto"/>
      </w:divBdr>
    </w:div>
    <w:div w:id="733159936">
      <w:bodyDiv w:val="1"/>
      <w:marLeft w:val="0"/>
      <w:marRight w:val="0"/>
      <w:marTop w:val="0"/>
      <w:marBottom w:val="0"/>
      <w:divBdr>
        <w:top w:val="none" w:sz="0" w:space="0" w:color="auto"/>
        <w:left w:val="none" w:sz="0" w:space="0" w:color="auto"/>
        <w:bottom w:val="none" w:sz="0" w:space="0" w:color="auto"/>
        <w:right w:val="none" w:sz="0" w:space="0" w:color="auto"/>
      </w:divBdr>
    </w:div>
    <w:div w:id="733772326">
      <w:bodyDiv w:val="1"/>
      <w:marLeft w:val="0"/>
      <w:marRight w:val="0"/>
      <w:marTop w:val="0"/>
      <w:marBottom w:val="0"/>
      <w:divBdr>
        <w:top w:val="none" w:sz="0" w:space="0" w:color="auto"/>
        <w:left w:val="none" w:sz="0" w:space="0" w:color="auto"/>
        <w:bottom w:val="none" w:sz="0" w:space="0" w:color="auto"/>
        <w:right w:val="none" w:sz="0" w:space="0" w:color="auto"/>
      </w:divBdr>
    </w:div>
    <w:div w:id="734205785">
      <w:bodyDiv w:val="1"/>
      <w:marLeft w:val="0"/>
      <w:marRight w:val="0"/>
      <w:marTop w:val="0"/>
      <w:marBottom w:val="0"/>
      <w:divBdr>
        <w:top w:val="none" w:sz="0" w:space="0" w:color="auto"/>
        <w:left w:val="none" w:sz="0" w:space="0" w:color="auto"/>
        <w:bottom w:val="none" w:sz="0" w:space="0" w:color="auto"/>
        <w:right w:val="none" w:sz="0" w:space="0" w:color="auto"/>
      </w:divBdr>
    </w:div>
    <w:div w:id="734737962">
      <w:bodyDiv w:val="1"/>
      <w:marLeft w:val="0"/>
      <w:marRight w:val="0"/>
      <w:marTop w:val="0"/>
      <w:marBottom w:val="0"/>
      <w:divBdr>
        <w:top w:val="none" w:sz="0" w:space="0" w:color="auto"/>
        <w:left w:val="none" w:sz="0" w:space="0" w:color="auto"/>
        <w:bottom w:val="none" w:sz="0" w:space="0" w:color="auto"/>
        <w:right w:val="none" w:sz="0" w:space="0" w:color="auto"/>
      </w:divBdr>
    </w:div>
    <w:div w:id="735010739">
      <w:bodyDiv w:val="1"/>
      <w:marLeft w:val="0"/>
      <w:marRight w:val="0"/>
      <w:marTop w:val="0"/>
      <w:marBottom w:val="0"/>
      <w:divBdr>
        <w:top w:val="none" w:sz="0" w:space="0" w:color="auto"/>
        <w:left w:val="none" w:sz="0" w:space="0" w:color="auto"/>
        <w:bottom w:val="none" w:sz="0" w:space="0" w:color="auto"/>
        <w:right w:val="none" w:sz="0" w:space="0" w:color="auto"/>
      </w:divBdr>
    </w:div>
    <w:div w:id="735473536">
      <w:bodyDiv w:val="1"/>
      <w:marLeft w:val="0"/>
      <w:marRight w:val="0"/>
      <w:marTop w:val="0"/>
      <w:marBottom w:val="0"/>
      <w:divBdr>
        <w:top w:val="none" w:sz="0" w:space="0" w:color="auto"/>
        <w:left w:val="none" w:sz="0" w:space="0" w:color="auto"/>
        <w:bottom w:val="none" w:sz="0" w:space="0" w:color="auto"/>
        <w:right w:val="none" w:sz="0" w:space="0" w:color="auto"/>
      </w:divBdr>
    </w:div>
    <w:div w:id="736518914">
      <w:bodyDiv w:val="1"/>
      <w:marLeft w:val="0"/>
      <w:marRight w:val="0"/>
      <w:marTop w:val="0"/>
      <w:marBottom w:val="0"/>
      <w:divBdr>
        <w:top w:val="none" w:sz="0" w:space="0" w:color="auto"/>
        <w:left w:val="none" w:sz="0" w:space="0" w:color="auto"/>
        <w:bottom w:val="none" w:sz="0" w:space="0" w:color="auto"/>
        <w:right w:val="none" w:sz="0" w:space="0" w:color="auto"/>
      </w:divBdr>
    </w:div>
    <w:div w:id="737360323">
      <w:bodyDiv w:val="1"/>
      <w:marLeft w:val="0"/>
      <w:marRight w:val="0"/>
      <w:marTop w:val="0"/>
      <w:marBottom w:val="0"/>
      <w:divBdr>
        <w:top w:val="none" w:sz="0" w:space="0" w:color="auto"/>
        <w:left w:val="none" w:sz="0" w:space="0" w:color="auto"/>
        <w:bottom w:val="none" w:sz="0" w:space="0" w:color="auto"/>
        <w:right w:val="none" w:sz="0" w:space="0" w:color="auto"/>
      </w:divBdr>
    </w:div>
    <w:div w:id="737559376">
      <w:bodyDiv w:val="1"/>
      <w:marLeft w:val="0"/>
      <w:marRight w:val="0"/>
      <w:marTop w:val="0"/>
      <w:marBottom w:val="0"/>
      <w:divBdr>
        <w:top w:val="none" w:sz="0" w:space="0" w:color="auto"/>
        <w:left w:val="none" w:sz="0" w:space="0" w:color="auto"/>
        <w:bottom w:val="none" w:sz="0" w:space="0" w:color="auto"/>
        <w:right w:val="none" w:sz="0" w:space="0" w:color="auto"/>
      </w:divBdr>
    </w:div>
    <w:div w:id="737872352">
      <w:bodyDiv w:val="1"/>
      <w:marLeft w:val="0"/>
      <w:marRight w:val="0"/>
      <w:marTop w:val="0"/>
      <w:marBottom w:val="0"/>
      <w:divBdr>
        <w:top w:val="none" w:sz="0" w:space="0" w:color="auto"/>
        <w:left w:val="none" w:sz="0" w:space="0" w:color="auto"/>
        <w:bottom w:val="none" w:sz="0" w:space="0" w:color="auto"/>
        <w:right w:val="none" w:sz="0" w:space="0" w:color="auto"/>
      </w:divBdr>
    </w:div>
    <w:div w:id="738869202">
      <w:bodyDiv w:val="1"/>
      <w:marLeft w:val="0"/>
      <w:marRight w:val="0"/>
      <w:marTop w:val="0"/>
      <w:marBottom w:val="0"/>
      <w:divBdr>
        <w:top w:val="none" w:sz="0" w:space="0" w:color="auto"/>
        <w:left w:val="none" w:sz="0" w:space="0" w:color="auto"/>
        <w:bottom w:val="none" w:sz="0" w:space="0" w:color="auto"/>
        <w:right w:val="none" w:sz="0" w:space="0" w:color="auto"/>
      </w:divBdr>
    </w:div>
    <w:div w:id="738870966">
      <w:bodyDiv w:val="1"/>
      <w:marLeft w:val="0"/>
      <w:marRight w:val="0"/>
      <w:marTop w:val="0"/>
      <w:marBottom w:val="0"/>
      <w:divBdr>
        <w:top w:val="none" w:sz="0" w:space="0" w:color="auto"/>
        <w:left w:val="none" w:sz="0" w:space="0" w:color="auto"/>
        <w:bottom w:val="none" w:sz="0" w:space="0" w:color="auto"/>
        <w:right w:val="none" w:sz="0" w:space="0" w:color="auto"/>
      </w:divBdr>
    </w:div>
    <w:div w:id="739258198">
      <w:bodyDiv w:val="1"/>
      <w:marLeft w:val="0"/>
      <w:marRight w:val="0"/>
      <w:marTop w:val="0"/>
      <w:marBottom w:val="0"/>
      <w:divBdr>
        <w:top w:val="none" w:sz="0" w:space="0" w:color="auto"/>
        <w:left w:val="none" w:sz="0" w:space="0" w:color="auto"/>
        <w:bottom w:val="none" w:sz="0" w:space="0" w:color="auto"/>
        <w:right w:val="none" w:sz="0" w:space="0" w:color="auto"/>
      </w:divBdr>
    </w:div>
    <w:div w:id="739330033">
      <w:bodyDiv w:val="1"/>
      <w:marLeft w:val="0"/>
      <w:marRight w:val="0"/>
      <w:marTop w:val="0"/>
      <w:marBottom w:val="0"/>
      <w:divBdr>
        <w:top w:val="none" w:sz="0" w:space="0" w:color="auto"/>
        <w:left w:val="none" w:sz="0" w:space="0" w:color="auto"/>
        <w:bottom w:val="none" w:sz="0" w:space="0" w:color="auto"/>
        <w:right w:val="none" w:sz="0" w:space="0" w:color="auto"/>
      </w:divBdr>
    </w:div>
    <w:div w:id="739987775">
      <w:bodyDiv w:val="1"/>
      <w:marLeft w:val="0"/>
      <w:marRight w:val="0"/>
      <w:marTop w:val="0"/>
      <w:marBottom w:val="0"/>
      <w:divBdr>
        <w:top w:val="none" w:sz="0" w:space="0" w:color="auto"/>
        <w:left w:val="none" w:sz="0" w:space="0" w:color="auto"/>
        <w:bottom w:val="none" w:sz="0" w:space="0" w:color="auto"/>
        <w:right w:val="none" w:sz="0" w:space="0" w:color="auto"/>
      </w:divBdr>
    </w:div>
    <w:div w:id="740248402">
      <w:bodyDiv w:val="1"/>
      <w:marLeft w:val="0"/>
      <w:marRight w:val="0"/>
      <w:marTop w:val="0"/>
      <w:marBottom w:val="0"/>
      <w:divBdr>
        <w:top w:val="none" w:sz="0" w:space="0" w:color="auto"/>
        <w:left w:val="none" w:sz="0" w:space="0" w:color="auto"/>
        <w:bottom w:val="none" w:sz="0" w:space="0" w:color="auto"/>
        <w:right w:val="none" w:sz="0" w:space="0" w:color="auto"/>
      </w:divBdr>
    </w:div>
    <w:div w:id="740567077">
      <w:bodyDiv w:val="1"/>
      <w:marLeft w:val="0"/>
      <w:marRight w:val="0"/>
      <w:marTop w:val="0"/>
      <w:marBottom w:val="0"/>
      <w:divBdr>
        <w:top w:val="none" w:sz="0" w:space="0" w:color="auto"/>
        <w:left w:val="none" w:sz="0" w:space="0" w:color="auto"/>
        <w:bottom w:val="none" w:sz="0" w:space="0" w:color="auto"/>
        <w:right w:val="none" w:sz="0" w:space="0" w:color="auto"/>
      </w:divBdr>
    </w:div>
    <w:div w:id="740829716">
      <w:bodyDiv w:val="1"/>
      <w:marLeft w:val="0"/>
      <w:marRight w:val="0"/>
      <w:marTop w:val="0"/>
      <w:marBottom w:val="0"/>
      <w:divBdr>
        <w:top w:val="none" w:sz="0" w:space="0" w:color="auto"/>
        <w:left w:val="none" w:sz="0" w:space="0" w:color="auto"/>
        <w:bottom w:val="none" w:sz="0" w:space="0" w:color="auto"/>
        <w:right w:val="none" w:sz="0" w:space="0" w:color="auto"/>
      </w:divBdr>
    </w:div>
    <w:div w:id="741104940">
      <w:bodyDiv w:val="1"/>
      <w:marLeft w:val="0"/>
      <w:marRight w:val="0"/>
      <w:marTop w:val="0"/>
      <w:marBottom w:val="0"/>
      <w:divBdr>
        <w:top w:val="none" w:sz="0" w:space="0" w:color="auto"/>
        <w:left w:val="none" w:sz="0" w:space="0" w:color="auto"/>
        <w:bottom w:val="none" w:sz="0" w:space="0" w:color="auto"/>
        <w:right w:val="none" w:sz="0" w:space="0" w:color="auto"/>
      </w:divBdr>
    </w:div>
    <w:div w:id="741105540">
      <w:bodyDiv w:val="1"/>
      <w:marLeft w:val="0"/>
      <w:marRight w:val="0"/>
      <w:marTop w:val="0"/>
      <w:marBottom w:val="0"/>
      <w:divBdr>
        <w:top w:val="none" w:sz="0" w:space="0" w:color="auto"/>
        <w:left w:val="none" w:sz="0" w:space="0" w:color="auto"/>
        <w:bottom w:val="none" w:sz="0" w:space="0" w:color="auto"/>
        <w:right w:val="none" w:sz="0" w:space="0" w:color="auto"/>
      </w:divBdr>
    </w:div>
    <w:div w:id="741759840">
      <w:bodyDiv w:val="1"/>
      <w:marLeft w:val="0"/>
      <w:marRight w:val="0"/>
      <w:marTop w:val="0"/>
      <w:marBottom w:val="0"/>
      <w:divBdr>
        <w:top w:val="none" w:sz="0" w:space="0" w:color="auto"/>
        <w:left w:val="none" w:sz="0" w:space="0" w:color="auto"/>
        <w:bottom w:val="none" w:sz="0" w:space="0" w:color="auto"/>
        <w:right w:val="none" w:sz="0" w:space="0" w:color="auto"/>
      </w:divBdr>
    </w:div>
    <w:div w:id="741872722">
      <w:bodyDiv w:val="1"/>
      <w:marLeft w:val="0"/>
      <w:marRight w:val="0"/>
      <w:marTop w:val="0"/>
      <w:marBottom w:val="0"/>
      <w:divBdr>
        <w:top w:val="none" w:sz="0" w:space="0" w:color="auto"/>
        <w:left w:val="none" w:sz="0" w:space="0" w:color="auto"/>
        <w:bottom w:val="none" w:sz="0" w:space="0" w:color="auto"/>
        <w:right w:val="none" w:sz="0" w:space="0" w:color="auto"/>
      </w:divBdr>
    </w:div>
    <w:div w:id="742069039">
      <w:bodyDiv w:val="1"/>
      <w:marLeft w:val="0"/>
      <w:marRight w:val="0"/>
      <w:marTop w:val="0"/>
      <w:marBottom w:val="0"/>
      <w:divBdr>
        <w:top w:val="none" w:sz="0" w:space="0" w:color="auto"/>
        <w:left w:val="none" w:sz="0" w:space="0" w:color="auto"/>
        <w:bottom w:val="none" w:sz="0" w:space="0" w:color="auto"/>
        <w:right w:val="none" w:sz="0" w:space="0" w:color="auto"/>
      </w:divBdr>
    </w:div>
    <w:div w:id="742221190">
      <w:bodyDiv w:val="1"/>
      <w:marLeft w:val="0"/>
      <w:marRight w:val="0"/>
      <w:marTop w:val="0"/>
      <w:marBottom w:val="0"/>
      <w:divBdr>
        <w:top w:val="none" w:sz="0" w:space="0" w:color="auto"/>
        <w:left w:val="none" w:sz="0" w:space="0" w:color="auto"/>
        <w:bottom w:val="none" w:sz="0" w:space="0" w:color="auto"/>
        <w:right w:val="none" w:sz="0" w:space="0" w:color="auto"/>
      </w:divBdr>
    </w:div>
    <w:div w:id="742263358">
      <w:bodyDiv w:val="1"/>
      <w:marLeft w:val="0"/>
      <w:marRight w:val="0"/>
      <w:marTop w:val="0"/>
      <w:marBottom w:val="0"/>
      <w:divBdr>
        <w:top w:val="none" w:sz="0" w:space="0" w:color="auto"/>
        <w:left w:val="none" w:sz="0" w:space="0" w:color="auto"/>
        <w:bottom w:val="none" w:sz="0" w:space="0" w:color="auto"/>
        <w:right w:val="none" w:sz="0" w:space="0" w:color="auto"/>
      </w:divBdr>
    </w:div>
    <w:div w:id="742678344">
      <w:bodyDiv w:val="1"/>
      <w:marLeft w:val="0"/>
      <w:marRight w:val="0"/>
      <w:marTop w:val="0"/>
      <w:marBottom w:val="0"/>
      <w:divBdr>
        <w:top w:val="none" w:sz="0" w:space="0" w:color="auto"/>
        <w:left w:val="none" w:sz="0" w:space="0" w:color="auto"/>
        <w:bottom w:val="none" w:sz="0" w:space="0" w:color="auto"/>
        <w:right w:val="none" w:sz="0" w:space="0" w:color="auto"/>
      </w:divBdr>
    </w:div>
    <w:div w:id="742878435">
      <w:bodyDiv w:val="1"/>
      <w:marLeft w:val="0"/>
      <w:marRight w:val="0"/>
      <w:marTop w:val="0"/>
      <w:marBottom w:val="0"/>
      <w:divBdr>
        <w:top w:val="none" w:sz="0" w:space="0" w:color="auto"/>
        <w:left w:val="none" w:sz="0" w:space="0" w:color="auto"/>
        <w:bottom w:val="none" w:sz="0" w:space="0" w:color="auto"/>
        <w:right w:val="none" w:sz="0" w:space="0" w:color="auto"/>
      </w:divBdr>
    </w:div>
    <w:div w:id="743378113">
      <w:bodyDiv w:val="1"/>
      <w:marLeft w:val="0"/>
      <w:marRight w:val="0"/>
      <w:marTop w:val="0"/>
      <w:marBottom w:val="0"/>
      <w:divBdr>
        <w:top w:val="none" w:sz="0" w:space="0" w:color="auto"/>
        <w:left w:val="none" w:sz="0" w:space="0" w:color="auto"/>
        <w:bottom w:val="none" w:sz="0" w:space="0" w:color="auto"/>
        <w:right w:val="none" w:sz="0" w:space="0" w:color="auto"/>
      </w:divBdr>
    </w:div>
    <w:div w:id="743643346">
      <w:bodyDiv w:val="1"/>
      <w:marLeft w:val="0"/>
      <w:marRight w:val="0"/>
      <w:marTop w:val="0"/>
      <w:marBottom w:val="0"/>
      <w:divBdr>
        <w:top w:val="none" w:sz="0" w:space="0" w:color="auto"/>
        <w:left w:val="none" w:sz="0" w:space="0" w:color="auto"/>
        <w:bottom w:val="none" w:sz="0" w:space="0" w:color="auto"/>
        <w:right w:val="none" w:sz="0" w:space="0" w:color="auto"/>
      </w:divBdr>
    </w:div>
    <w:div w:id="743840795">
      <w:bodyDiv w:val="1"/>
      <w:marLeft w:val="0"/>
      <w:marRight w:val="0"/>
      <w:marTop w:val="0"/>
      <w:marBottom w:val="0"/>
      <w:divBdr>
        <w:top w:val="none" w:sz="0" w:space="0" w:color="auto"/>
        <w:left w:val="none" w:sz="0" w:space="0" w:color="auto"/>
        <w:bottom w:val="none" w:sz="0" w:space="0" w:color="auto"/>
        <w:right w:val="none" w:sz="0" w:space="0" w:color="auto"/>
      </w:divBdr>
    </w:div>
    <w:div w:id="743988201">
      <w:bodyDiv w:val="1"/>
      <w:marLeft w:val="0"/>
      <w:marRight w:val="0"/>
      <w:marTop w:val="0"/>
      <w:marBottom w:val="0"/>
      <w:divBdr>
        <w:top w:val="none" w:sz="0" w:space="0" w:color="auto"/>
        <w:left w:val="none" w:sz="0" w:space="0" w:color="auto"/>
        <w:bottom w:val="none" w:sz="0" w:space="0" w:color="auto"/>
        <w:right w:val="none" w:sz="0" w:space="0" w:color="auto"/>
      </w:divBdr>
    </w:div>
    <w:div w:id="743989304">
      <w:bodyDiv w:val="1"/>
      <w:marLeft w:val="0"/>
      <w:marRight w:val="0"/>
      <w:marTop w:val="0"/>
      <w:marBottom w:val="0"/>
      <w:divBdr>
        <w:top w:val="none" w:sz="0" w:space="0" w:color="auto"/>
        <w:left w:val="none" w:sz="0" w:space="0" w:color="auto"/>
        <w:bottom w:val="none" w:sz="0" w:space="0" w:color="auto"/>
        <w:right w:val="none" w:sz="0" w:space="0" w:color="auto"/>
      </w:divBdr>
    </w:div>
    <w:div w:id="744183868">
      <w:bodyDiv w:val="1"/>
      <w:marLeft w:val="0"/>
      <w:marRight w:val="0"/>
      <w:marTop w:val="0"/>
      <w:marBottom w:val="0"/>
      <w:divBdr>
        <w:top w:val="none" w:sz="0" w:space="0" w:color="auto"/>
        <w:left w:val="none" w:sz="0" w:space="0" w:color="auto"/>
        <w:bottom w:val="none" w:sz="0" w:space="0" w:color="auto"/>
        <w:right w:val="none" w:sz="0" w:space="0" w:color="auto"/>
      </w:divBdr>
    </w:div>
    <w:div w:id="744492627">
      <w:bodyDiv w:val="1"/>
      <w:marLeft w:val="0"/>
      <w:marRight w:val="0"/>
      <w:marTop w:val="0"/>
      <w:marBottom w:val="0"/>
      <w:divBdr>
        <w:top w:val="none" w:sz="0" w:space="0" w:color="auto"/>
        <w:left w:val="none" w:sz="0" w:space="0" w:color="auto"/>
        <w:bottom w:val="none" w:sz="0" w:space="0" w:color="auto"/>
        <w:right w:val="none" w:sz="0" w:space="0" w:color="auto"/>
      </w:divBdr>
    </w:div>
    <w:div w:id="744643280">
      <w:bodyDiv w:val="1"/>
      <w:marLeft w:val="0"/>
      <w:marRight w:val="0"/>
      <w:marTop w:val="0"/>
      <w:marBottom w:val="0"/>
      <w:divBdr>
        <w:top w:val="none" w:sz="0" w:space="0" w:color="auto"/>
        <w:left w:val="none" w:sz="0" w:space="0" w:color="auto"/>
        <w:bottom w:val="none" w:sz="0" w:space="0" w:color="auto"/>
        <w:right w:val="none" w:sz="0" w:space="0" w:color="auto"/>
      </w:divBdr>
    </w:div>
    <w:div w:id="744837240">
      <w:bodyDiv w:val="1"/>
      <w:marLeft w:val="0"/>
      <w:marRight w:val="0"/>
      <w:marTop w:val="0"/>
      <w:marBottom w:val="0"/>
      <w:divBdr>
        <w:top w:val="none" w:sz="0" w:space="0" w:color="auto"/>
        <w:left w:val="none" w:sz="0" w:space="0" w:color="auto"/>
        <w:bottom w:val="none" w:sz="0" w:space="0" w:color="auto"/>
        <w:right w:val="none" w:sz="0" w:space="0" w:color="auto"/>
      </w:divBdr>
    </w:div>
    <w:div w:id="744837704">
      <w:bodyDiv w:val="1"/>
      <w:marLeft w:val="0"/>
      <w:marRight w:val="0"/>
      <w:marTop w:val="0"/>
      <w:marBottom w:val="0"/>
      <w:divBdr>
        <w:top w:val="none" w:sz="0" w:space="0" w:color="auto"/>
        <w:left w:val="none" w:sz="0" w:space="0" w:color="auto"/>
        <w:bottom w:val="none" w:sz="0" w:space="0" w:color="auto"/>
        <w:right w:val="none" w:sz="0" w:space="0" w:color="auto"/>
      </w:divBdr>
    </w:div>
    <w:div w:id="744911519">
      <w:bodyDiv w:val="1"/>
      <w:marLeft w:val="0"/>
      <w:marRight w:val="0"/>
      <w:marTop w:val="0"/>
      <w:marBottom w:val="0"/>
      <w:divBdr>
        <w:top w:val="none" w:sz="0" w:space="0" w:color="auto"/>
        <w:left w:val="none" w:sz="0" w:space="0" w:color="auto"/>
        <w:bottom w:val="none" w:sz="0" w:space="0" w:color="auto"/>
        <w:right w:val="none" w:sz="0" w:space="0" w:color="auto"/>
      </w:divBdr>
    </w:div>
    <w:div w:id="745416689">
      <w:bodyDiv w:val="1"/>
      <w:marLeft w:val="0"/>
      <w:marRight w:val="0"/>
      <w:marTop w:val="0"/>
      <w:marBottom w:val="0"/>
      <w:divBdr>
        <w:top w:val="none" w:sz="0" w:space="0" w:color="auto"/>
        <w:left w:val="none" w:sz="0" w:space="0" w:color="auto"/>
        <w:bottom w:val="none" w:sz="0" w:space="0" w:color="auto"/>
        <w:right w:val="none" w:sz="0" w:space="0" w:color="auto"/>
      </w:divBdr>
    </w:div>
    <w:div w:id="745804791">
      <w:bodyDiv w:val="1"/>
      <w:marLeft w:val="0"/>
      <w:marRight w:val="0"/>
      <w:marTop w:val="0"/>
      <w:marBottom w:val="0"/>
      <w:divBdr>
        <w:top w:val="none" w:sz="0" w:space="0" w:color="auto"/>
        <w:left w:val="none" w:sz="0" w:space="0" w:color="auto"/>
        <w:bottom w:val="none" w:sz="0" w:space="0" w:color="auto"/>
        <w:right w:val="none" w:sz="0" w:space="0" w:color="auto"/>
      </w:divBdr>
    </w:div>
    <w:div w:id="746072528">
      <w:bodyDiv w:val="1"/>
      <w:marLeft w:val="0"/>
      <w:marRight w:val="0"/>
      <w:marTop w:val="0"/>
      <w:marBottom w:val="0"/>
      <w:divBdr>
        <w:top w:val="none" w:sz="0" w:space="0" w:color="auto"/>
        <w:left w:val="none" w:sz="0" w:space="0" w:color="auto"/>
        <w:bottom w:val="none" w:sz="0" w:space="0" w:color="auto"/>
        <w:right w:val="none" w:sz="0" w:space="0" w:color="auto"/>
      </w:divBdr>
    </w:div>
    <w:div w:id="746919632">
      <w:bodyDiv w:val="1"/>
      <w:marLeft w:val="0"/>
      <w:marRight w:val="0"/>
      <w:marTop w:val="0"/>
      <w:marBottom w:val="0"/>
      <w:divBdr>
        <w:top w:val="none" w:sz="0" w:space="0" w:color="auto"/>
        <w:left w:val="none" w:sz="0" w:space="0" w:color="auto"/>
        <w:bottom w:val="none" w:sz="0" w:space="0" w:color="auto"/>
        <w:right w:val="none" w:sz="0" w:space="0" w:color="auto"/>
      </w:divBdr>
    </w:div>
    <w:div w:id="748036711">
      <w:bodyDiv w:val="1"/>
      <w:marLeft w:val="0"/>
      <w:marRight w:val="0"/>
      <w:marTop w:val="0"/>
      <w:marBottom w:val="0"/>
      <w:divBdr>
        <w:top w:val="none" w:sz="0" w:space="0" w:color="auto"/>
        <w:left w:val="none" w:sz="0" w:space="0" w:color="auto"/>
        <w:bottom w:val="none" w:sz="0" w:space="0" w:color="auto"/>
        <w:right w:val="none" w:sz="0" w:space="0" w:color="auto"/>
      </w:divBdr>
    </w:div>
    <w:div w:id="748231270">
      <w:bodyDiv w:val="1"/>
      <w:marLeft w:val="0"/>
      <w:marRight w:val="0"/>
      <w:marTop w:val="0"/>
      <w:marBottom w:val="0"/>
      <w:divBdr>
        <w:top w:val="none" w:sz="0" w:space="0" w:color="auto"/>
        <w:left w:val="none" w:sz="0" w:space="0" w:color="auto"/>
        <w:bottom w:val="none" w:sz="0" w:space="0" w:color="auto"/>
        <w:right w:val="none" w:sz="0" w:space="0" w:color="auto"/>
      </w:divBdr>
    </w:div>
    <w:div w:id="748306562">
      <w:bodyDiv w:val="1"/>
      <w:marLeft w:val="0"/>
      <w:marRight w:val="0"/>
      <w:marTop w:val="0"/>
      <w:marBottom w:val="0"/>
      <w:divBdr>
        <w:top w:val="none" w:sz="0" w:space="0" w:color="auto"/>
        <w:left w:val="none" w:sz="0" w:space="0" w:color="auto"/>
        <w:bottom w:val="none" w:sz="0" w:space="0" w:color="auto"/>
        <w:right w:val="none" w:sz="0" w:space="0" w:color="auto"/>
      </w:divBdr>
    </w:div>
    <w:div w:id="748312130">
      <w:bodyDiv w:val="1"/>
      <w:marLeft w:val="0"/>
      <w:marRight w:val="0"/>
      <w:marTop w:val="0"/>
      <w:marBottom w:val="0"/>
      <w:divBdr>
        <w:top w:val="none" w:sz="0" w:space="0" w:color="auto"/>
        <w:left w:val="none" w:sz="0" w:space="0" w:color="auto"/>
        <w:bottom w:val="none" w:sz="0" w:space="0" w:color="auto"/>
        <w:right w:val="none" w:sz="0" w:space="0" w:color="auto"/>
      </w:divBdr>
    </w:div>
    <w:div w:id="748691734">
      <w:bodyDiv w:val="1"/>
      <w:marLeft w:val="0"/>
      <w:marRight w:val="0"/>
      <w:marTop w:val="0"/>
      <w:marBottom w:val="0"/>
      <w:divBdr>
        <w:top w:val="none" w:sz="0" w:space="0" w:color="auto"/>
        <w:left w:val="none" w:sz="0" w:space="0" w:color="auto"/>
        <w:bottom w:val="none" w:sz="0" w:space="0" w:color="auto"/>
        <w:right w:val="none" w:sz="0" w:space="0" w:color="auto"/>
      </w:divBdr>
    </w:div>
    <w:div w:id="748769572">
      <w:bodyDiv w:val="1"/>
      <w:marLeft w:val="0"/>
      <w:marRight w:val="0"/>
      <w:marTop w:val="0"/>
      <w:marBottom w:val="0"/>
      <w:divBdr>
        <w:top w:val="none" w:sz="0" w:space="0" w:color="auto"/>
        <w:left w:val="none" w:sz="0" w:space="0" w:color="auto"/>
        <w:bottom w:val="none" w:sz="0" w:space="0" w:color="auto"/>
        <w:right w:val="none" w:sz="0" w:space="0" w:color="auto"/>
      </w:divBdr>
    </w:div>
    <w:div w:id="749155367">
      <w:bodyDiv w:val="1"/>
      <w:marLeft w:val="0"/>
      <w:marRight w:val="0"/>
      <w:marTop w:val="0"/>
      <w:marBottom w:val="0"/>
      <w:divBdr>
        <w:top w:val="none" w:sz="0" w:space="0" w:color="auto"/>
        <w:left w:val="none" w:sz="0" w:space="0" w:color="auto"/>
        <w:bottom w:val="none" w:sz="0" w:space="0" w:color="auto"/>
        <w:right w:val="none" w:sz="0" w:space="0" w:color="auto"/>
      </w:divBdr>
    </w:div>
    <w:div w:id="749228995">
      <w:bodyDiv w:val="1"/>
      <w:marLeft w:val="0"/>
      <w:marRight w:val="0"/>
      <w:marTop w:val="0"/>
      <w:marBottom w:val="0"/>
      <w:divBdr>
        <w:top w:val="none" w:sz="0" w:space="0" w:color="auto"/>
        <w:left w:val="none" w:sz="0" w:space="0" w:color="auto"/>
        <w:bottom w:val="none" w:sz="0" w:space="0" w:color="auto"/>
        <w:right w:val="none" w:sz="0" w:space="0" w:color="auto"/>
      </w:divBdr>
    </w:div>
    <w:div w:id="749429716">
      <w:bodyDiv w:val="1"/>
      <w:marLeft w:val="0"/>
      <w:marRight w:val="0"/>
      <w:marTop w:val="0"/>
      <w:marBottom w:val="0"/>
      <w:divBdr>
        <w:top w:val="none" w:sz="0" w:space="0" w:color="auto"/>
        <w:left w:val="none" w:sz="0" w:space="0" w:color="auto"/>
        <w:bottom w:val="none" w:sz="0" w:space="0" w:color="auto"/>
        <w:right w:val="none" w:sz="0" w:space="0" w:color="auto"/>
      </w:divBdr>
    </w:div>
    <w:div w:id="749813459">
      <w:bodyDiv w:val="1"/>
      <w:marLeft w:val="0"/>
      <w:marRight w:val="0"/>
      <w:marTop w:val="0"/>
      <w:marBottom w:val="0"/>
      <w:divBdr>
        <w:top w:val="none" w:sz="0" w:space="0" w:color="auto"/>
        <w:left w:val="none" w:sz="0" w:space="0" w:color="auto"/>
        <w:bottom w:val="none" w:sz="0" w:space="0" w:color="auto"/>
        <w:right w:val="none" w:sz="0" w:space="0" w:color="auto"/>
      </w:divBdr>
    </w:div>
    <w:div w:id="749933202">
      <w:bodyDiv w:val="1"/>
      <w:marLeft w:val="0"/>
      <w:marRight w:val="0"/>
      <w:marTop w:val="0"/>
      <w:marBottom w:val="0"/>
      <w:divBdr>
        <w:top w:val="none" w:sz="0" w:space="0" w:color="auto"/>
        <w:left w:val="none" w:sz="0" w:space="0" w:color="auto"/>
        <w:bottom w:val="none" w:sz="0" w:space="0" w:color="auto"/>
        <w:right w:val="none" w:sz="0" w:space="0" w:color="auto"/>
      </w:divBdr>
    </w:div>
    <w:div w:id="750395503">
      <w:bodyDiv w:val="1"/>
      <w:marLeft w:val="0"/>
      <w:marRight w:val="0"/>
      <w:marTop w:val="0"/>
      <w:marBottom w:val="0"/>
      <w:divBdr>
        <w:top w:val="none" w:sz="0" w:space="0" w:color="auto"/>
        <w:left w:val="none" w:sz="0" w:space="0" w:color="auto"/>
        <w:bottom w:val="none" w:sz="0" w:space="0" w:color="auto"/>
        <w:right w:val="none" w:sz="0" w:space="0" w:color="auto"/>
      </w:divBdr>
    </w:div>
    <w:div w:id="750548242">
      <w:bodyDiv w:val="1"/>
      <w:marLeft w:val="0"/>
      <w:marRight w:val="0"/>
      <w:marTop w:val="0"/>
      <w:marBottom w:val="0"/>
      <w:divBdr>
        <w:top w:val="none" w:sz="0" w:space="0" w:color="auto"/>
        <w:left w:val="none" w:sz="0" w:space="0" w:color="auto"/>
        <w:bottom w:val="none" w:sz="0" w:space="0" w:color="auto"/>
        <w:right w:val="none" w:sz="0" w:space="0" w:color="auto"/>
      </w:divBdr>
    </w:div>
    <w:div w:id="750812087">
      <w:bodyDiv w:val="1"/>
      <w:marLeft w:val="0"/>
      <w:marRight w:val="0"/>
      <w:marTop w:val="0"/>
      <w:marBottom w:val="0"/>
      <w:divBdr>
        <w:top w:val="none" w:sz="0" w:space="0" w:color="auto"/>
        <w:left w:val="none" w:sz="0" w:space="0" w:color="auto"/>
        <w:bottom w:val="none" w:sz="0" w:space="0" w:color="auto"/>
        <w:right w:val="none" w:sz="0" w:space="0" w:color="auto"/>
      </w:divBdr>
    </w:div>
    <w:div w:id="750852376">
      <w:bodyDiv w:val="1"/>
      <w:marLeft w:val="0"/>
      <w:marRight w:val="0"/>
      <w:marTop w:val="0"/>
      <w:marBottom w:val="0"/>
      <w:divBdr>
        <w:top w:val="none" w:sz="0" w:space="0" w:color="auto"/>
        <w:left w:val="none" w:sz="0" w:space="0" w:color="auto"/>
        <w:bottom w:val="none" w:sz="0" w:space="0" w:color="auto"/>
        <w:right w:val="none" w:sz="0" w:space="0" w:color="auto"/>
      </w:divBdr>
    </w:div>
    <w:div w:id="751585651">
      <w:bodyDiv w:val="1"/>
      <w:marLeft w:val="0"/>
      <w:marRight w:val="0"/>
      <w:marTop w:val="0"/>
      <w:marBottom w:val="0"/>
      <w:divBdr>
        <w:top w:val="none" w:sz="0" w:space="0" w:color="auto"/>
        <w:left w:val="none" w:sz="0" w:space="0" w:color="auto"/>
        <w:bottom w:val="none" w:sz="0" w:space="0" w:color="auto"/>
        <w:right w:val="none" w:sz="0" w:space="0" w:color="auto"/>
      </w:divBdr>
    </w:div>
    <w:div w:id="753860802">
      <w:bodyDiv w:val="1"/>
      <w:marLeft w:val="0"/>
      <w:marRight w:val="0"/>
      <w:marTop w:val="0"/>
      <w:marBottom w:val="0"/>
      <w:divBdr>
        <w:top w:val="none" w:sz="0" w:space="0" w:color="auto"/>
        <w:left w:val="none" w:sz="0" w:space="0" w:color="auto"/>
        <w:bottom w:val="none" w:sz="0" w:space="0" w:color="auto"/>
        <w:right w:val="none" w:sz="0" w:space="0" w:color="auto"/>
      </w:divBdr>
    </w:div>
    <w:div w:id="754127021">
      <w:bodyDiv w:val="1"/>
      <w:marLeft w:val="0"/>
      <w:marRight w:val="0"/>
      <w:marTop w:val="0"/>
      <w:marBottom w:val="0"/>
      <w:divBdr>
        <w:top w:val="none" w:sz="0" w:space="0" w:color="auto"/>
        <w:left w:val="none" w:sz="0" w:space="0" w:color="auto"/>
        <w:bottom w:val="none" w:sz="0" w:space="0" w:color="auto"/>
        <w:right w:val="none" w:sz="0" w:space="0" w:color="auto"/>
      </w:divBdr>
    </w:div>
    <w:div w:id="754666671">
      <w:bodyDiv w:val="1"/>
      <w:marLeft w:val="0"/>
      <w:marRight w:val="0"/>
      <w:marTop w:val="0"/>
      <w:marBottom w:val="0"/>
      <w:divBdr>
        <w:top w:val="none" w:sz="0" w:space="0" w:color="auto"/>
        <w:left w:val="none" w:sz="0" w:space="0" w:color="auto"/>
        <w:bottom w:val="none" w:sz="0" w:space="0" w:color="auto"/>
        <w:right w:val="none" w:sz="0" w:space="0" w:color="auto"/>
      </w:divBdr>
    </w:div>
    <w:div w:id="754739446">
      <w:bodyDiv w:val="1"/>
      <w:marLeft w:val="0"/>
      <w:marRight w:val="0"/>
      <w:marTop w:val="0"/>
      <w:marBottom w:val="0"/>
      <w:divBdr>
        <w:top w:val="none" w:sz="0" w:space="0" w:color="auto"/>
        <w:left w:val="none" w:sz="0" w:space="0" w:color="auto"/>
        <w:bottom w:val="none" w:sz="0" w:space="0" w:color="auto"/>
        <w:right w:val="none" w:sz="0" w:space="0" w:color="auto"/>
      </w:divBdr>
    </w:div>
    <w:div w:id="755176192">
      <w:bodyDiv w:val="1"/>
      <w:marLeft w:val="0"/>
      <w:marRight w:val="0"/>
      <w:marTop w:val="0"/>
      <w:marBottom w:val="0"/>
      <w:divBdr>
        <w:top w:val="none" w:sz="0" w:space="0" w:color="auto"/>
        <w:left w:val="none" w:sz="0" w:space="0" w:color="auto"/>
        <w:bottom w:val="none" w:sz="0" w:space="0" w:color="auto"/>
        <w:right w:val="none" w:sz="0" w:space="0" w:color="auto"/>
      </w:divBdr>
    </w:div>
    <w:div w:id="755589465">
      <w:bodyDiv w:val="1"/>
      <w:marLeft w:val="0"/>
      <w:marRight w:val="0"/>
      <w:marTop w:val="0"/>
      <w:marBottom w:val="0"/>
      <w:divBdr>
        <w:top w:val="none" w:sz="0" w:space="0" w:color="auto"/>
        <w:left w:val="none" w:sz="0" w:space="0" w:color="auto"/>
        <w:bottom w:val="none" w:sz="0" w:space="0" w:color="auto"/>
        <w:right w:val="none" w:sz="0" w:space="0" w:color="auto"/>
      </w:divBdr>
    </w:div>
    <w:div w:id="756291545">
      <w:bodyDiv w:val="1"/>
      <w:marLeft w:val="0"/>
      <w:marRight w:val="0"/>
      <w:marTop w:val="0"/>
      <w:marBottom w:val="0"/>
      <w:divBdr>
        <w:top w:val="none" w:sz="0" w:space="0" w:color="auto"/>
        <w:left w:val="none" w:sz="0" w:space="0" w:color="auto"/>
        <w:bottom w:val="none" w:sz="0" w:space="0" w:color="auto"/>
        <w:right w:val="none" w:sz="0" w:space="0" w:color="auto"/>
      </w:divBdr>
    </w:div>
    <w:div w:id="757020827">
      <w:bodyDiv w:val="1"/>
      <w:marLeft w:val="0"/>
      <w:marRight w:val="0"/>
      <w:marTop w:val="0"/>
      <w:marBottom w:val="0"/>
      <w:divBdr>
        <w:top w:val="none" w:sz="0" w:space="0" w:color="auto"/>
        <w:left w:val="none" w:sz="0" w:space="0" w:color="auto"/>
        <w:bottom w:val="none" w:sz="0" w:space="0" w:color="auto"/>
        <w:right w:val="none" w:sz="0" w:space="0" w:color="auto"/>
      </w:divBdr>
    </w:div>
    <w:div w:id="757211754">
      <w:bodyDiv w:val="1"/>
      <w:marLeft w:val="0"/>
      <w:marRight w:val="0"/>
      <w:marTop w:val="0"/>
      <w:marBottom w:val="0"/>
      <w:divBdr>
        <w:top w:val="none" w:sz="0" w:space="0" w:color="auto"/>
        <w:left w:val="none" w:sz="0" w:space="0" w:color="auto"/>
        <w:bottom w:val="none" w:sz="0" w:space="0" w:color="auto"/>
        <w:right w:val="none" w:sz="0" w:space="0" w:color="auto"/>
      </w:divBdr>
    </w:div>
    <w:div w:id="757212101">
      <w:bodyDiv w:val="1"/>
      <w:marLeft w:val="0"/>
      <w:marRight w:val="0"/>
      <w:marTop w:val="0"/>
      <w:marBottom w:val="0"/>
      <w:divBdr>
        <w:top w:val="none" w:sz="0" w:space="0" w:color="auto"/>
        <w:left w:val="none" w:sz="0" w:space="0" w:color="auto"/>
        <w:bottom w:val="none" w:sz="0" w:space="0" w:color="auto"/>
        <w:right w:val="none" w:sz="0" w:space="0" w:color="auto"/>
      </w:divBdr>
    </w:div>
    <w:div w:id="757825050">
      <w:bodyDiv w:val="1"/>
      <w:marLeft w:val="0"/>
      <w:marRight w:val="0"/>
      <w:marTop w:val="0"/>
      <w:marBottom w:val="0"/>
      <w:divBdr>
        <w:top w:val="none" w:sz="0" w:space="0" w:color="auto"/>
        <w:left w:val="none" w:sz="0" w:space="0" w:color="auto"/>
        <w:bottom w:val="none" w:sz="0" w:space="0" w:color="auto"/>
        <w:right w:val="none" w:sz="0" w:space="0" w:color="auto"/>
      </w:divBdr>
    </w:div>
    <w:div w:id="758139351">
      <w:bodyDiv w:val="1"/>
      <w:marLeft w:val="0"/>
      <w:marRight w:val="0"/>
      <w:marTop w:val="0"/>
      <w:marBottom w:val="0"/>
      <w:divBdr>
        <w:top w:val="none" w:sz="0" w:space="0" w:color="auto"/>
        <w:left w:val="none" w:sz="0" w:space="0" w:color="auto"/>
        <w:bottom w:val="none" w:sz="0" w:space="0" w:color="auto"/>
        <w:right w:val="none" w:sz="0" w:space="0" w:color="auto"/>
      </w:divBdr>
    </w:div>
    <w:div w:id="758326939">
      <w:bodyDiv w:val="1"/>
      <w:marLeft w:val="0"/>
      <w:marRight w:val="0"/>
      <w:marTop w:val="0"/>
      <w:marBottom w:val="0"/>
      <w:divBdr>
        <w:top w:val="none" w:sz="0" w:space="0" w:color="auto"/>
        <w:left w:val="none" w:sz="0" w:space="0" w:color="auto"/>
        <w:bottom w:val="none" w:sz="0" w:space="0" w:color="auto"/>
        <w:right w:val="none" w:sz="0" w:space="0" w:color="auto"/>
      </w:divBdr>
    </w:div>
    <w:div w:id="758449183">
      <w:bodyDiv w:val="1"/>
      <w:marLeft w:val="0"/>
      <w:marRight w:val="0"/>
      <w:marTop w:val="0"/>
      <w:marBottom w:val="0"/>
      <w:divBdr>
        <w:top w:val="none" w:sz="0" w:space="0" w:color="auto"/>
        <w:left w:val="none" w:sz="0" w:space="0" w:color="auto"/>
        <w:bottom w:val="none" w:sz="0" w:space="0" w:color="auto"/>
        <w:right w:val="none" w:sz="0" w:space="0" w:color="auto"/>
      </w:divBdr>
    </w:div>
    <w:div w:id="758527623">
      <w:bodyDiv w:val="1"/>
      <w:marLeft w:val="0"/>
      <w:marRight w:val="0"/>
      <w:marTop w:val="0"/>
      <w:marBottom w:val="0"/>
      <w:divBdr>
        <w:top w:val="none" w:sz="0" w:space="0" w:color="auto"/>
        <w:left w:val="none" w:sz="0" w:space="0" w:color="auto"/>
        <w:bottom w:val="none" w:sz="0" w:space="0" w:color="auto"/>
        <w:right w:val="none" w:sz="0" w:space="0" w:color="auto"/>
      </w:divBdr>
    </w:div>
    <w:div w:id="759106530">
      <w:bodyDiv w:val="1"/>
      <w:marLeft w:val="0"/>
      <w:marRight w:val="0"/>
      <w:marTop w:val="0"/>
      <w:marBottom w:val="0"/>
      <w:divBdr>
        <w:top w:val="none" w:sz="0" w:space="0" w:color="auto"/>
        <w:left w:val="none" w:sz="0" w:space="0" w:color="auto"/>
        <w:bottom w:val="none" w:sz="0" w:space="0" w:color="auto"/>
        <w:right w:val="none" w:sz="0" w:space="0" w:color="auto"/>
      </w:divBdr>
    </w:div>
    <w:div w:id="759571016">
      <w:bodyDiv w:val="1"/>
      <w:marLeft w:val="0"/>
      <w:marRight w:val="0"/>
      <w:marTop w:val="0"/>
      <w:marBottom w:val="0"/>
      <w:divBdr>
        <w:top w:val="none" w:sz="0" w:space="0" w:color="auto"/>
        <w:left w:val="none" w:sz="0" w:space="0" w:color="auto"/>
        <w:bottom w:val="none" w:sz="0" w:space="0" w:color="auto"/>
        <w:right w:val="none" w:sz="0" w:space="0" w:color="auto"/>
      </w:divBdr>
    </w:div>
    <w:div w:id="759759780">
      <w:bodyDiv w:val="1"/>
      <w:marLeft w:val="0"/>
      <w:marRight w:val="0"/>
      <w:marTop w:val="0"/>
      <w:marBottom w:val="0"/>
      <w:divBdr>
        <w:top w:val="none" w:sz="0" w:space="0" w:color="auto"/>
        <w:left w:val="none" w:sz="0" w:space="0" w:color="auto"/>
        <w:bottom w:val="none" w:sz="0" w:space="0" w:color="auto"/>
        <w:right w:val="none" w:sz="0" w:space="0" w:color="auto"/>
      </w:divBdr>
    </w:div>
    <w:div w:id="759832056">
      <w:bodyDiv w:val="1"/>
      <w:marLeft w:val="0"/>
      <w:marRight w:val="0"/>
      <w:marTop w:val="0"/>
      <w:marBottom w:val="0"/>
      <w:divBdr>
        <w:top w:val="none" w:sz="0" w:space="0" w:color="auto"/>
        <w:left w:val="none" w:sz="0" w:space="0" w:color="auto"/>
        <w:bottom w:val="none" w:sz="0" w:space="0" w:color="auto"/>
        <w:right w:val="none" w:sz="0" w:space="0" w:color="auto"/>
      </w:divBdr>
    </w:div>
    <w:div w:id="760444846">
      <w:bodyDiv w:val="1"/>
      <w:marLeft w:val="0"/>
      <w:marRight w:val="0"/>
      <w:marTop w:val="0"/>
      <w:marBottom w:val="0"/>
      <w:divBdr>
        <w:top w:val="none" w:sz="0" w:space="0" w:color="auto"/>
        <w:left w:val="none" w:sz="0" w:space="0" w:color="auto"/>
        <w:bottom w:val="none" w:sz="0" w:space="0" w:color="auto"/>
        <w:right w:val="none" w:sz="0" w:space="0" w:color="auto"/>
      </w:divBdr>
    </w:div>
    <w:div w:id="760839678">
      <w:bodyDiv w:val="1"/>
      <w:marLeft w:val="0"/>
      <w:marRight w:val="0"/>
      <w:marTop w:val="0"/>
      <w:marBottom w:val="0"/>
      <w:divBdr>
        <w:top w:val="none" w:sz="0" w:space="0" w:color="auto"/>
        <w:left w:val="none" w:sz="0" w:space="0" w:color="auto"/>
        <w:bottom w:val="none" w:sz="0" w:space="0" w:color="auto"/>
        <w:right w:val="none" w:sz="0" w:space="0" w:color="auto"/>
      </w:divBdr>
    </w:div>
    <w:div w:id="761412710">
      <w:bodyDiv w:val="1"/>
      <w:marLeft w:val="0"/>
      <w:marRight w:val="0"/>
      <w:marTop w:val="0"/>
      <w:marBottom w:val="0"/>
      <w:divBdr>
        <w:top w:val="none" w:sz="0" w:space="0" w:color="auto"/>
        <w:left w:val="none" w:sz="0" w:space="0" w:color="auto"/>
        <w:bottom w:val="none" w:sz="0" w:space="0" w:color="auto"/>
        <w:right w:val="none" w:sz="0" w:space="0" w:color="auto"/>
      </w:divBdr>
    </w:div>
    <w:div w:id="761686748">
      <w:bodyDiv w:val="1"/>
      <w:marLeft w:val="0"/>
      <w:marRight w:val="0"/>
      <w:marTop w:val="0"/>
      <w:marBottom w:val="0"/>
      <w:divBdr>
        <w:top w:val="none" w:sz="0" w:space="0" w:color="auto"/>
        <w:left w:val="none" w:sz="0" w:space="0" w:color="auto"/>
        <w:bottom w:val="none" w:sz="0" w:space="0" w:color="auto"/>
        <w:right w:val="none" w:sz="0" w:space="0" w:color="auto"/>
      </w:divBdr>
    </w:div>
    <w:div w:id="761686766">
      <w:bodyDiv w:val="1"/>
      <w:marLeft w:val="0"/>
      <w:marRight w:val="0"/>
      <w:marTop w:val="0"/>
      <w:marBottom w:val="0"/>
      <w:divBdr>
        <w:top w:val="none" w:sz="0" w:space="0" w:color="auto"/>
        <w:left w:val="none" w:sz="0" w:space="0" w:color="auto"/>
        <w:bottom w:val="none" w:sz="0" w:space="0" w:color="auto"/>
        <w:right w:val="none" w:sz="0" w:space="0" w:color="auto"/>
      </w:divBdr>
    </w:div>
    <w:div w:id="762994266">
      <w:bodyDiv w:val="1"/>
      <w:marLeft w:val="0"/>
      <w:marRight w:val="0"/>
      <w:marTop w:val="0"/>
      <w:marBottom w:val="0"/>
      <w:divBdr>
        <w:top w:val="none" w:sz="0" w:space="0" w:color="auto"/>
        <w:left w:val="none" w:sz="0" w:space="0" w:color="auto"/>
        <w:bottom w:val="none" w:sz="0" w:space="0" w:color="auto"/>
        <w:right w:val="none" w:sz="0" w:space="0" w:color="auto"/>
      </w:divBdr>
    </w:div>
    <w:div w:id="763110285">
      <w:bodyDiv w:val="1"/>
      <w:marLeft w:val="0"/>
      <w:marRight w:val="0"/>
      <w:marTop w:val="0"/>
      <w:marBottom w:val="0"/>
      <w:divBdr>
        <w:top w:val="none" w:sz="0" w:space="0" w:color="auto"/>
        <w:left w:val="none" w:sz="0" w:space="0" w:color="auto"/>
        <w:bottom w:val="none" w:sz="0" w:space="0" w:color="auto"/>
        <w:right w:val="none" w:sz="0" w:space="0" w:color="auto"/>
      </w:divBdr>
    </w:div>
    <w:div w:id="763569498">
      <w:bodyDiv w:val="1"/>
      <w:marLeft w:val="0"/>
      <w:marRight w:val="0"/>
      <w:marTop w:val="0"/>
      <w:marBottom w:val="0"/>
      <w:divBdr>
        <w:top w:val="none" w:sz="0" w:space="0" w:color="auto"/>
        <w:left w:val="none" w:sz="0" w:space="0" w:color="auto"/>
        <w:bottom w:val="none" w:sz="0" w:space="0" w:color="auto"/>
        <w:right w:val="none" w:sz="0" w:space="0" w:color="auto"/>
      </w:divBdr>
    </w:div>
    <w:div w:id="763722028">
      <w:bodyDiv w:val="1"/>
      <w:marLeft w:val="0"/>
      <w:marRight w:val="0"/>
      <w:marTop w:val="0"/>
      <w:marBottom w:val="0"/>
      <w:divBdr>
        <w:top w:val="none" w:sz="0" w:space="0" w:color="auto"/>
        <w:left w:val="none" w:sz="0" w:space="0" w:color="auto"/>
        <w:bottom w:val="none" w:sz="0" w:space="0" w:color="auto"/>
        <w:right w:val="none" w:sz="0" w:space="0" w:color="auto"/>
      </w:divBdr>
    </w:div>
    <w:div w:id="764150415">
      <w:bodyDiv w:val="1"/>
      <w:marLeft w:val="0"/>
      <w:marRight w:val="0"/>
      <w:marTop w:val="0"/>
      <w:marBottom w:val="0"/>
      <w:divBdr>
        <w:top w:val="none" w:sz="0" w:space="0" w:color="auto"/>
        <w:left w:val="none" w:sz="0" w:space="0" w:color="auto"/>
        <w:bottom w:val="none" w:sz="0" w:space="0" w:color="auto"/>
        <w:right w:val="none" w:sz="0" w:space="0" w:color="auto"/>
      </w:divBdr>
    </w:div>
    <w:div w:id="764228711">
      <w:bodyDiv w:val="1"/>
      <w:marLeft w:val="0"/>
      <w:marRight w:val="0"/>
      <w:marTop w:val="0"/>
      <w:marBottom w:val="0"/>
      <w:divBdr>
        <w:top w:val="none" w:sz="0" w:space="0" w:color="auto"/>
        <w:left w:val="none" w:sz="0" w:space="0" w:color="auto"/>
        <w:bottom w:val="none" w:sz="0" w:space="0" w:color="auto"/>
        <w:right w:val="none" w:sz="0" w:space="0" w:color="auto"/>
      </w:divBdr>
    </w:div>
    <w:div w:id="764307591">
      <w:bodyDiv w:val="1"/>
      <w:marLeft w:val="0"/>
      <w:marRight w:val="0"/>
      <w:marTop w:val="0"/>
      <w:marBottom w:val="0"/>
      <w:divBdr>
        <w:top w:val="none" w:sz="0" w:space="0" w:color="auto"/>
        <w:left w:val="none" w:sz="0" w:space="0" w:color="auto"/>
        <w:bottom w:val="none" w:sz="0" w:space="0" w:color="auto"/>
        <w:right w:val="none" w:sz="0" w:space="0" w:color="auto"/>
      </w:divBdr>
    </w:div>
    <w:div w:id="764350321">
      <w:bodyDiv w:val="1"/>
      <w:marLeft w:val="0"/>
      <w:marRight w:val="0"/>
      <w:marTop w:val="0"/>
      <w:marBottom w:val="0"/>
      <w:divBdr>
        <w:top w:val="none" w:sz="0" w:space="0" w:color="auto"/>
        <w:left w:val="none" w:sz="0" w:space="0" w:color="auto"/>
        <w:bottom w:val="none" w:sz="0" w:space="0" w:color="auto"/>
        <w:right w:val="none" w:sz="0" w:space="0" w:color="auto"/>
      </w:divBdr>
    </w:div>
    <w:div w:id="764497243">
      <w:bodyDiv w:val="1"/>
      <w:marLeft w:val="0"/>
      <w:marRight w:val="0"/>
      <w:marTop w:val="0"/>
      <w:marBottom w:val="0"/>
      <w:divBdr>
        <w:top w:val="none" w:sz="0" w:space="0" w:color="auto"/>
        <w:left w:val="none" w:sz="0" w:space="0" w:color="auto"/>
        <w:bottom w:val="none" w:sz="0" w:space="0" w:color="auto"/>
        <w:right w:val="none" w:sz="0" w:space="0" w:color="auto"/>
      </w:divBdr>
    </w:div>
    <w:div w:id="765074144">
      <w:bodyDiv w:val="1"/>
      <w:marLeft w:val="0"/>
      <w:marRight w:val="0"/>
      <w:marTop w:val="0"/>
      <w:marBottom w:val="0"/>
      <w:divBdr>
        <w:top w:val="none" w:sz="0" w:space="0" w:color="auto"/>
        <w:left w:val="none" w:sz="0" w:space="0" w:color="auto"/>
        <w:bottom w:val="none" w:sz="0" w:space="0" w:color="auto"/>
        <w:right w:val="none" w:sz="0" w:space="0" w:color="auto"/>
      </w:divBdr>
    </w:div>
    <w:div w:id="765347009">
      <w:bodyDiv w:val="1"/>
      <w:marLeft w:val="0"/>
      <w:marRight w:val="0"/>
      <w:marTop w:val="0"/>
      <w:marBottom w:val="0"/>
      <w:divBdr>
        <w:top w:val="none" w:sz="0" w:space="0" w:color="auto"/>
        <w:left w:val="none" w:sz="0" w:space="0" w:color="auto"/>
        <w:bottom w:val="none" w:sz="0" w:space="0" w:color="auto"/>
        <w:right w:val="none" w:sz="0" w:space="0" w:color="auto"/>
      </w:divBdr>
    </w:div>
    <w:div w:id="765421978">
      <w:bodyDiv w:val="1"/>
      <w:marLeft w:val="0"/>
      <w:marRight w:val="0"/>
      <w:marTop w:val="0"/>
      <w:marBottom w:val="0"/>
      <w:divBdr>
        <w:top w:val="none" w:sz="0" w:space="0" w:color="auto"/>
        <w:left w:val="none" w:sz="0" w:space="0" w:color="auto"/>
        <w:bottom w:val="none" w:sz="0" w:space="0" w:color="auto"/>
        <w:right w:val="none" w:sz="0" w:space="0" w:color="auto"/>
      </w:divBdr>
    </w:div>
    <w:div w:id="766468508">
      <w:bodyDiv w:val="1"/>
      <w:marLeft w:val="0"/>
      <w:marRight w:val="0"/>
      <w:marTop w:val="0"/>
      <w:marBottom w:val="0"/>
      <w:divBdr>
        <w:top w:val="none" w:sz="0" w:space="0" w:color="auto"/>
        <w:left w:val="none" w:sz="0" w:space="0" w:color="auto"/>
        <w:bottom w:val="none" w:sz="0" w:space="0" w:color="auto"/>
        <w:right w:val="none" w:sz="0" w:space="0" w:color="auto"/>
      </w:divBdr>
    </w:div>
    <w:div w:id="766730119">
      <w:bodyDiv w:val="1"/>
      <w:marLeft w:val="0"/>
      <w:marRight w:val="0"/>
      <w:marTop w:val="0"/>
      <w:marBottom w:val="0"/>
      <w:divBdr>
        <w:top w:val="none" w:sz="0" w:space="0" w:color="auto"/>
        <w:left w:val="none" w:sz="0" w:space="0" w:color="auto"/>
        <w:bottom w:val="none" w:sz="0" w:space="0" w:color="auto"/>
        <w:right w:val="none" w:sz="0" w:space="0" w:color="auto"/>
      </w:divBdr>
    </w:div>
    <w:div w:id="767314594">
      <w:bodyDiv w:val="1"/>
      <w:marLeft w:val="0"/>
      <w:marRight w:val="0"/>
      <w:marTop w:val="0"/>
      <w:marBottom w:val="0"/>
      <w:divBdr>
        <w:top w:val="none" w:sz="0" w:space="0" w:color="auto"/>
        <w:left w:val="none" w:sz="0" w:space="0" w:color="auto"/>
        <w:bottom w:val="none" w:sz="0" w:space="0" w:color="auto"/>
        <w:right w:val="none" w:sz="0" w:space="0" w:color="auto"/>
      </w:divBdr>
    </w:div>
    <w:div w:id="768620086">
      <w:bodyDiv w:val="1"/>
      <w:marLeft w:val="0"/>
      <w:marRight w:val="0"/>
      <w:marTop w:val="0"/>
      <w:marBottom w:val="0"/>
      <w:divBdr>
        <w:top w:val="none" w:sz="0" w:space="0" w:color="auto"/>
        <w:left w:val="none" w:sz="0" w:space="0" w:color="auto"/>
        <w:bottom w:val="none" w:sz="0" w:space="0" w:color="auto"/>
        <w:right w:val="none" w:sz="0" w:space="0" w:color="auto"/>
      </w:divBdr>
    </w:div>
    <w:div w:id="768820880">
      <w:bodyDiv w:val="1"/>
      <w:marLeft w:val="0"/>
      <w:marRight w:val="0"/>
      <w:marTop w:val="0"/>
      <w:marBottom w:val="0"/>
      <w:divBdr>
        <w:top w:val="none" w:sz="0" w:space="0" w:color="auto"/>
        <w:left w:val="none" w:sz="0" w:space="0" w:color="auto"/>
        <w:bottom w:val="none" w:sz="0" w:space="0" w:color="auto"/>
        <w:right w:val="none" w:sz="0" w:space="0" w:color="auto"/>
      </w:divBdr>
    </w:div>
    <w:div w:id="769086865">
      <w:bodyDiv w:val="1"/>
      <w:marLeft w:val="0"/>
      <w:marRight w:val="0"/>
      <w:marTop w:val="0"/>
      <w:marBottom w:val="0"/>
      <w:divBdr>
        <w:top w:val="none" w:sz="0" w:space="0" w:color="auto"/>
        <w:left w:val="none" w:sz="0" w:space="0" w:color="auto"/>
        <w:bottom w:val="none" w:sz="0" w:space="0" w:color="auto"/>
        <w:right w:val="none" w:sz="0" w:space="0" w:color="auto"/>
      </w:divBdr>
    </w:div>
    <w:div w:id="769396313">
      <w:bodyDiv w:val="1"/>
      <w:marLeft w:val="0"/>
      <w:marRight w:val="0"/>
      <w:marTop w:val="0"/>
      <w:marBottom w:val="0"/>
      <w:divBdr>
        <w:top w:val="none" w:sz="0" w:space="0" w:color="auto"/>
        <w:left w:val="none" w:sz="0" w:space="0" w:color="auto"/>
        <w:bottom w:val="none" w:sz="0" w:space="0" w:color="auto"/>
        <w:right w:val="none" w:sz="0" w:space="0" w:color="auto"/>
      </w:divBdr>
    </w:div>
    <w:div w:id="770053538">
      <w:bodyDiv w:val="1"/>
      <w:marLeft w:val="0"/>
      <w:marRight w:val="0"/>
      <w:marTop w:val="0"/>
      <w:marBottom w:val="0"/>
      <w:divBdr>
        <w:top w:val="none" w:sz="0" w:space="0" w:color="auto"/>
        <w:left w:val="none" w:sz="0" w:space="0" w:color="auto"/>
        <w:bottom w:val="none" w:sz="0" w:space="0" w:color="auto"/>
        <w:right w:val="none" w:sz="0" w:space="0" w:color="auto"/>
      </w:divBdr>
    </w:div>
    <w:div w:id="770391056">
      <w:bodyDiv w:val="1"/>
      <w:marLeft w:val="0"/>
      <w:marRight w:val="0"/>
      <w:marTop w:val="0"/>
      <w:marBottom w:val="0"/>
      <w:divBdr>
        <w:top w:val="none" w:sz="0" w:space="0" w:color="auto"/>
        <w:left w:val="none" w:sz="0" w:space="0" w:color="auto"/>
        <w:bottom w:val="none" w:sz="0" w:space="0" w:color="auto"/>
        <w:right w:val="none" w:sz="0" w:space="0" w:color="auto"/>
      </w:divBdr>
    </w:div>
    <w:div w:id="770470033">
      <w:bodyDiv w:val="1"/>
      <w:marLeft w:val="0"/>
      <w:marRight w:val="0"/>
      <w:marTop w:val="0"/>
      <w:marBottom w:val="0"/>
      <w:divBdr>
        <w:top w:val="none" w:sz="0" w:space="0" w:color="auto"/>
        <w:left w:val="none" w:sz="0" w:space="0" w:color="auto"/>
        <w:bottom w:val="none" w:sz="0" w:space="0" w:color="auto"/>
        <w:right w:val="none" w:sz="0" w:space="0" w:color="auto"/>
      </w:divBdr>
    </w:div>
    <w:div w:id="771122422">
      <w:bodyDiv w:val="1"/>
      <w:marLeft w:val="0"/>
      <w:marRight w:val="0"/>
      <w:marTop w:val="0"/>
      <w:marBottom w:val="0"/>
      <w:divBdr>
        <w:top w:val="none" w:sz="0" w:space="0" w:color="auto"/>
        <w:left w:val="none" w:sz="0" w:space="0" w:color="auto"/>
        <w:bottom w:val="none" w:sz="0" w:space="0" w:color="auto"/>
        <w:right w:val="none" w:sz="0" w:space="0" w:color="auto"/>
      </w:divBdr>
    </w:div>
    <w:div w:id="771170748">
      <w:bodyDiv w:val="1"/>
      <w:marLeft w:val="0"/>
      <w:marRight w:val="0"/>
      <w:marTop w:val="0"/>
      <w:marBottom w:val="0"/>
      <w:divBdr>
        <w:top w:val="none" w:sz="0" w:space="0" w:color="auto"/>
        <w:left w:val="none" w:sz="0" w:space="0" w:color="auto"/>
        <w:bottom w:val="none" w:sz="0" w:space="0" w:color="auto"/>
        <w:right w:val="none" w:sz="0" w:space="0" w:color="auto"/>
      </w:divBdr>
    </w:div>
    <w:div w:id="771315861">
      <w:bodyDiv w:val="1"/>
      <w:marLeft w:val="0"/>
      <w:marRight w:val="0"/>
      <w:marTop w:val="0"/>
      <w:marBottom w:val="0"/>
      <w:divBdr>
        <w:top w:val="none" w:sz="0" w:space="0" w:color="auto"/>
        <w:left w:val="none" w:sz="0" w:space="0" w:color="auto"/>
        <w:bottom w:val="none" w:sz="0" w:space="0" w:color="auto"/>
        <w:right w:val="none" w:sz="0" w:space="0" w:color="auto"/>
      </w:divBdr>
    </w:div>
    <w:div w:id="771391265">
      <w:bodyDiv w:val="1"/>
      <w:marLeft w:val="0"/>
      <w:marRight w:val="0"/>
      <w:marTop w:val="0"/>
      <w:marBottom w:val="0"/>
      <w:divBdr>
        <w:top w:val="none" w:sz="0" w:space="0" w:color="auto"/>
        <w:left w:val="none" w:sz="0" w:space="0" w:color="auto"/>
        <w:bottom w:val="none" w:sz="0" w:space="0" w:color="auto"/>
        <w:right w:val="none" w:sz="0" w:space="0" w:color="auto"/>
      </w:divBdr>
    </w:div>
    <w:div w:id="771555868">
      <w:bodyDiv w:val="1"/>
      <w:marLeft w:val="0"/>
      <w:marRight w:val="0"/>
      <w:marTop w:val="0"/>
      <w:marBottom w:val="0"/>
      <w:divBdr>
        <w:top w:val="none" w:sz="0" w:space="0" w:color="auto"/>
        <w:left w:val="none" w:sz="0" w:space="0" w:color="auto"/>
        <w:bottom w:val="none" w:sz="0" w:space="0" w:color="auto"/>
        <w:right w:val="none" w:sz="0" w:space="0" w:color="auto"/>
      </w:divBdr>
    </w:div>
    <w:div w:id="771776364">
      <w:bodyDiv w:val="1"/>
      <w:marLeft w:val="0"/>
      <w:marRight w:val="0"/>
      <w:marTop w:val="0"/>
      <w:marBottom w:val="0"/>
      <w:divBdr>
        <w:top w:val="none" w:sz="0" w:space="0" w:color="auto"/>
        <w:left w:val="none" w:sz="0" w:space="0" w:color="auto"/>
        <w:bottom w:val="none" w:sz="0" w:space="0" w:color="auto"/>
        <w:right w:val="none" w:sz="0" w:space="0" w:color="auto"/>
      </w:divBdr>
    </w:div>
    <w:div w:id="771977065">
      <w:bodyDiv w:val="1"/>
      <w:marLeft w:val="0"/>
      <w:marRight w:val="0"/>
      <w:marTop w:val="0"/>
      <w:marBottom w:val="0"/>
      <w:divBdr>
        <w:top w:val="none" w:sz="0" w:space="0" w:color="auto"/>
        <w:left w:val="none" w:sz="0" w:space="0" w:color="auto"/>
        <w:bottom w:val="none" w:sz="0" w:space="0" w:color="auto"/>
        <w:right w:val="none" w:sz="0" w:space="0" w:color="auto"/>
      </w:divBdr>
    </w:div>
    <w:div w:id="772170623">
      <w:bodyDiv w:val="1"/>
      <w:marLeft w:val="0"/>
      <w:marRight w:val="0"/>
      <w:marTop w:val="0"/>
      <w:marBottom w:val="0"/>
      <w:divBdr>
        <w:top w:val="none" w:sz="0" w:space="0" w:color="auto"/>
        <w:left w:val="none" w:sz="0" w:space="0" w:color="auto"/>
        <w:bottom w:val="none" w:sz="0" w:space="0" w:color="auto"/>
        <w:right w:val="none" w:sz="0" w:space="0" w:color="auto"/>
      </w:divBdr>
    </w:div>
    <w:div w:id="772289644">
      <w:bodyDiv w:val="1"/>
      <w:marLeft w:val="0"/>
      <w:marRight w:val="0"/>
      <w:marTop w:val="0"/>
      <w:marBottom w:val="0"/>
      <w:divBdr>
        <w:top w:val="none" w:sz="0" w:space="0" w:color="auto"/>
        <w:left w:val="none" w:sz="0" w:space="0" w:color="auto"/>
        <w:bottom w:val="none" w:sz="0" w:space="0" w:color="auto"/>
        <w:right w:val="none" w:sz="0" w:space="0" w:color="auto"/>
      </w:divBdr>
    </w:div>
    <w:div w:id="772897743">
      <w:bodyDiv w:val="1"/>
      <w:marLeft w:val="0"/>
      <w:marRight w:val="0"/>
      <w:marTop w:val="0"/>
      <w:marBottom w:val="0"/>
      <w:divBdr>
        <w:top w:val="none" w:sz="0" w:space="0" w:color="auto"/>
        <w:left w:val="none" w:sz="0" w:space="0" w:color="auto"/>
        <w:bottom w:val="none" w:sz="0" w:space="0" w:color="auto"/>
        <w:right w:val="none" w:sz="0" w:space="0" w:color="auto"/>
      </w:divBdr>
    </w:div>
    <w:div w:id="773479546">
      <w:bodyDiv w:val="1"/>
      <w:marLeft w:val="0"/>
      <w:marRight w:val="0"/>
      <w:marTop w:val="0"/>
      <w:marBottom w:val="0"/>
      <w:divBdr>
        <w:top w:val="none" w:sz="0" w:space="0" w:color="auto"/>
        <w:left w:val="none" w:sz="0" w:space="0" w:color="auto"/>
        <w:bottom w:val="none" w:sz="0" w:space="0" w:color="auto"/>
        <w:right w:val="none" w:sz="0" w:space="0" w:color="auto"/>
      </w:divBdr>
    </w:div>
    <w:div w:id="773593893">
      <w:bodyDiv w:val="1"/>
      <w:marLeft w:val="0"/>
      <w:marRight w:val="0"/>
      <w:marTop w:val="0"/>
      <w:marBottom w:val="0"/>
      <w:divBdr>
        <w:top w:val="none" w:sz="0" w:space="0" w:color="auto"/>
        <w:left w:val="none" w:sz="0" w:space="0" w:color="auto"/>
        <w:bottom w:val="none" w:sz="0" w:space="0" w:color="auto"/>
        <w:right w:val="none" w:sz="0" w:space="0" w:color="auto"/>
      </w:divBdr>
    </w:div>
    <w:div w:id="773980230">
      <w:bodyDiv w:val="1"/>
      <w:marLeft w:val="0"/>
      <w:marRight w:val="0"/>
      <w:marTop w:val="0"/>
      <w:marBottom w:val="0"/>
      <w:divBdr>
        <w:top w:val="none" w:sz="0" w:space="0" w:color="auto"/>
        <w:left w:val="none" w:sz="0" w:space="0" w:color="auto"/>
        <w:bottom w:val="none" w:sz="0" w:space="0" w:color="auto"/>
        <w:right w:val="none" w:sz="0" w:space="0" w:color="auto"/>
      </w:divBdr>
    </w:div>
    <w:div w:id="773982479">
      <w:bodyDiv w:val="1"/>
      <w:marLeft w:val="0"/>
      <w:marRight w:val="0"/>
      <w:marTop w:val="0"/>
      <w:marBottom w:val="0"/>
      <w:divBdr>
        <w:top w:val="none" w:sz="0" w:space="0" w:color="auto"/>
        <w:left w:val="none" w:sz="0" w:space="0" w:color="auto"/>
        <w:bottom w:val="none" w:sz="0" w:space="0" w:color="auto"/>
        <w:right w:val="none" w:sz="0" w:space="0" w:color="auto"/>
      </w:divBdr>
    </w:div>
    <w:div w:id="773984100">
      <w:bodyDiv w:val="1"/>
      <w:marLeft w:val="0"/>
      <w:marRight w:val="0"/>
      <w:marTop w:val="0"/>
      <w:marBottom w:val="0"/>
      <w:divBdr>
        <w:top w:val="none" w:sz="0" w:space="0" w:color="auto"/>
        <w:left w:val="none" w:sz="0" w:space="0" w:color="auto"/>
        <w:bottom w:val="none" w:sz="0" w:space="0" w:color="auto"/>
        <w:right w:val="none" w:sz="0" w:space="0" w:color="auto"/>
      </w:divBdr>
    </w:div>
    <w:div w:id="774254993">
      <w:bodyDiv w:val="1"/>
      <w:marLeft w:val="0"/>
      <w:marRight w:val="0"/>
      <w:marTop w:val="0"/>
      <w:marBottom w:val="0"/>
      <w:divBdr>
        <w:top w:val="none" w:sz="0" w:space="0" w:color="auto"/>
        <w:left w:val="none" w:sz="0" w:space="0" w:color="auto"/>
        <w:bottom w:val="none" w:sz="0" w:space="0" w:color="auto"/>
        <w:right w:val="none" w:sz="0" w:space="0" w:color="auto"/>
      </w:divBdr>
    </w:div>
    <w:div w:id="774902578">
      <w:bodyDiv w:val="1"/>
      <w:marLeft w:val="0"/>
      <w:marRight w:val="0"/>
      <w:marTop w:val="0"/>
      <w:marBottom w:val="0"/>
      <w:divBdr>
        <w:top w:val="none" w:sz="0" w:space="0" w:color="auto"/>
        <w:left w:val="none" w:sz="0" w:space="0" w:color="auto"/>
        <w:bottom w:val="none" w:sz="0" w:space="0" w:color="auto"/>
        <w:right w:val="none" w:sz="0" w:space="0" w:color="auto"/>
      </w:divBdr>
    </w:div>
    <w:div w:id="775060856">
      <w:bodyDiv w:val="1"/>
      <w:marLeft w:val="0"/>
      <w:marRight w:val="0"/>
      <w:marTop w:val="0"/>
      <w:marBottom w:val="0"/>
      <w:divBdr>
        <w:top w:val="none" w:sz="0" w:space="0" w:color="auto"/>
        <w:left w:val="none" w:sz="0" w:space="0" w:color="auto"/>
        <w:bottom w:val="none" w:sz="0" w:space="0" w:color="auto"/>
        <w:right w:val="none" w:sz="0" w:space="0" w:color="auto"/>
      </w:divBdr>
    </w:div>
    <w:div w:id="775442125">
      <w:bodyDiv w:val="1"/>
      <w:marLeft w:val="0"/>
      <w:marRight w:val="0"/>
      <w:marTop w:val="0"/>
      <w:marBottom w:val="0"/>
      <w:divBdr>
        <w:top w:val="none" w:sz="0" w:space="0" w:color="auto"/>
        <w:left w:val="none" w:sz="0" w:space="0" w:color="auto"/>
        <w:bottom w:val="none" w:sz="0" w:space="0" w:color="auto"/>
        <w:right w:val="none" w:sz="0" w:space="0" w:color="auto"/>
      </w:divBdr>
    </w:div>
    <w:div w:id="775487595">
      <w:bodyDiv w:val="1"/>
      <w:marLeft w:val="0"/>
      <w:marRight w:val="0"/>
      <w:marTop w:val="0"/>
      <w:marBottom w:val="0"/>
      <w:divBdr>
        <w:top w:val="none" w:sz="0" w:space="0" w:color="auto"/>
        <w:left w:val="none" w:sz="0" w:space="0" w:color="auto"/>
        <w:bottom w:val="none" w:sz="0" w:space="0" w:color="auto"/>
        <w:right w:val="none" w:sz="0" w:space="0" w:color="auto"/>
      </w:divBdr>
    </w:div>
    <w:div w:id="776022653">
      <w:bodyDiv w:val="1"/>
      <w:marLeft w:val="0"/>
      <w:marRight w:val="0"/>
      <w:marTop w:val="0"/>
      <w:marBottom w:val="0"/>
      <w:divBdr>
        <w:top w:val="none" w:sz="0" w:space="0" w:color="auto"/>
        <w:left w:val="none" w:sz="0" w:space="0" w:color="auto"/>
        <w:bottom w:val="none" w:sz="0" w:space="0" w:color="auto"/>
        <w:right w:val="none" w:sz="0" w:space="0" w:color="auto"/>
      </w:divBdr>
    </w:div>
    <w:div w:id="776170637">
      <w:bodyDiv w:val="1"/>
      <w:marLeft w:val="0"/>
      <w:marRight w:val="0"/>
      <w:marTop w:val="0"/>
      <w:marBottom w:val="0"/>
      <w:divBdr>
        <w:top w:val="none" w:sz="0" w:space="0" w:color="auto"/>
        <w:left w:val="none" w:sz="0" w:space="0" w:color="auto"/>
        <w:bottom w:val="none" w:sz="0" w:space="0" w:color="auto"/>
        <w:right w:val="none" w:sz="0" w:space="0" w:color="auto"/>
      </w:divBdr>
    </w:div>
    <w:div w:id="776487030">
      <w:bodyDiv w:val="1"/>
      <w:marLeft w:val="0"/>
      <w:marRight w:val="0"/>
      <w:marTop w:val="0"/>
      <w:marBottom w:val="0"/>
      <w:divBdr>
        <w:top w:val="none" w:sz="0" w:space="0" w:color="auto"/>
        <w:left w:val="none" w:sz="0" w:space="0" w:color="auto"/>
        <w:bottom w:val="none" w:sz="0" w:space="0" w:color="auto"/>
        <w:right w:val="none" w:sz="0" w:space="0" w:color="auto"/>
      </w:divBdr>
    </w:div>
    <w:div w:id="777216151">
      <w:bodyDiv w:val="1"/>
      <w:marLeft w:val="0"/>
      <w:marRight w:val="0"/>
      <w:marTop w:val="0"/>
      <w:marBottom w:val="0"/>
      <w:divBdr>
        <w:top w:val="none" w:sz="0" w:space="0" w:color="auto"/>
        <w:left w:val="none" w:sz="0" w:space="0" w:color="auto"/>
        <w:bottom w:val="none" w:sz="0" w:space="0" w:color="auto"/>
        <w:right w:val="none" w:sz="0" w:space="0" w:color="auto"/>
      </w:divBdr>
    </w:div>
    <w:div w:id="777412185">
      <w:bodyDiv w:val="1"/>
      <w:marLeft w:val="0"/>
      <w:marRight w:val="0"/>
      <w:marTop w:val="0"/>
      <w:marBottom w:val="0"/>
      <w:divBdr>
        <w:top w:val="none" w:sz="0" w:space="0" w:color="auto"/>
        <w:left w:val="none" w:sz="0" w:space="0" w:color="auto"/>
        <w:bottom w:val="none" w:sz="0" w:space="0" w:color="auto"/>
        <w:right w:val="none" w:sz="0" w:space="0" w:color="auto"/>
      </w:divBdr>
    </w:div>
    <w:div w:id="779034601">
      <w:bodyDiv w:val="1"/>
      <w:marLeft w:val="0"/>
      <w:marRight w:val="0"/>
      <w:marTop w:val="0"/>
      <w:marBottom w:val="0"/>
      <w:divBdr>
        <w:top w:val="none" w:sz="0" w:space="0" w:color="auto"/>
        <w:left w:val="none" w:sz="0" w:space="0" w:color="auto"/>
        <w:bottom w:val="none" w:sz="0" w:space="0" w:color="auto"/>
        <w:right w:val="none" w:sz="0" w:space="0" w:color="auto"/>
      </w:divBdr>
    </w:div>
    <w:div w:id="779296487">
      <w:bodyDiv w:val="1"/>
      <w:marLeft w:val="0"/>
      <w:marRight w:val="0"/>
      <w:marTop w:val="0"/>
      <w:marBottom w:val="0"/>
      <w:divBdr>
        <w:top w:val="none" w:sz="0" w:space="0" w:color="auto"/>
        <w:left w:val="none" w:sz="0" w:space="0" w:color="auto"/>
        <w:bottom w:val="none" w:sz="0" w:space="0" w:color="auto"/>
        <w:right w:val="none" w:sz="0" w:space="0" w:color="auto"/>
      </w:divBdr>
    </w:div>
    <w:div w:id="779300024">
      <w:bodyDiv w:val="1"/>
      <w:marLeft w:val="0"/>
      <w:marRight w:val="0"/>
      <w:marTop w:val="0"/>
      <w:marBottom w:val="0"/>
      <w:divBdr>
        <w:top w:val="none" w:sz="0" w:space="0" w:color="auto"/>
        <w:left w:val="none" w:sz="0" w:space="0" w:color="auto"/>
        <w:bottom w:val="none" w:sz="0" w:space="0" w:color="auto"/>
        <w:right w:val="none" w:sz="0" w:space="0" w:color="auto"/>
      </w:divBdr>
    </w:div>
    <w:div w:id="779644268">
      <w:bodyDiv w:val="1"/>
      <w:marLeft w:val="0"/>
      <w:marRight w:val="0"/>
      <w:marTop w:val="0"/>
      <w:marBottom w:val="0"/>
      <w:divBdr>
        <w:top w:val="none" w:sz="0" w:space="0" w:color="auto"/>
        <w:left w:val="none" w:sz="0" w:space="0" w:color="auto"/>
        <w:bottom w:val="none" w:sz="0" w:space="0" w:color="auto"/>
        <w:right w:val="none" w:sz="0" w:space="0" w:color="auto"/>
      </w:divBdr>
    </w:div>
    <w:div w:id="779684741">
      <w:bodyDiv w:val="1"/>
      <w:marLeft w:val="0"/>
      <w:marRight w:val="0"/>
      <w:marTop w:val="0"/>
      <w:marBottom w:val="0"/>
      <w:divBdr>
        <w:top w:val="none" w:sz="0" w:space="0" w:color="auto"/>
        <w:left w:val="none" w:sz="0" w:space="0" w:color="auto"/>
        <w:bottom w:val="none" w:sz="0" w:space="0" w:color="auto"/>
        <w:right w:val="none" w:sz="0" w:space="0" w:color="auto"/>
      </w:divBdr>
    </w:div>
    <w:div w:id="779882509">
      <w:bodyDiv w:val="1"/>
      <w:marLeft w:val="0"/>
      <w:marRight w:val="0"/>
      <w:marTop w:val="0"/>
      <w:marBottom w:val="0"/>
      <w:divBdr>
        <w:top w:val="none" w:sz="0" w:space="0" w:color="auto"/>
        <w:left w:val="none" w:sz="0" w:space="0" w:color="auto"/>
        <w:bottom w:val="none" w:sz="0" w:space="0" w:color="auto"/>
        <w:right w:val="none" w:sz="0" w:space="0" w:color="auto"/>
      </w:divBdr>
    </w:div>
    <w:div w:id="779883459">
      <w:bodyDiv w:val="1"/>
      <w:marLeft w:val="0"/>
      <w:marRight w:val="0"/>
      <w:marTop w:val="0"/>
      <w:marBottom w:val="0"/>
      <w:divBdr>
        <w:top w:val="none" w:sz="0" w:space="0" w:color="auto"/>
        <w:left w:val="none" w:sz="0" w:space="0" w:color="auto"/>
        <w:bottom w:val="none" w:sz="0" w:space="0" w:color="auto"/>
        <w:right w:val="none" w:sz="0" w:space="0" w:color="auto"/>
      </w:divBdr>
    </w:div>
    <w:div w:id="779883907">
      <w:bodyDiv w:val="1"/>
      <w:marLeft w:val="0"/>
      <w:marRight w:val="0"/>
      <w:marTop w:val="0"/>
      <w:marBottom w:val="0"/>
      <w:divBdr>
        <w:top w:val="none" w:sz="0" w:space="0" w:color="auto"/>
        <w:left w:val="none" w:sz="0" w:space="0" w:color="auto"/>
        <w:bottom w:val="none" w:sz="0" w:space="0" w:color="auto"/>
        <w:right w:val="none" w:sz="0" w:space="0" w:color="auto"/>
      </w:divBdr>
    </w:div>
    <w:div w:id="780299877">
      <w:bodyDiv w:val="1"/>
      <w:marLeft w:val="0"/>
      <w:marRight w:val="0"/>
      <w:marTop w:val="0"/>
      <w:marBottom w:val="0"/>
      <w:divBdr>
        <w:top w:val="none" w:sz="0" w:space="0" w:color="auto"/>
        <w:left w:val="none" w:sz="0" w:space="0" w:color="auto"/>
        <w:bottom w:val="none" w:sz="0" w:space="0" w:color="auto"/>
        <w:right w:val="none" w:sz="0" w:space="0" w:color="auto"/>
      </w:divBdr>
    </w:div>
    <w:div w:id="780565859">
      <w:bodyDiv w:val="1"/>
      <w:marLeft w:val="0"/>
      <w:marRight w:val="0"/>
      <w:marTop w:val="0"/>
      <w:marBottom w:val="0"/>
      <w:divBdr>
        <w:top w:val="none" w:sz="0" w:space="0" w:color="auto"/>
        <w:left w:val="none" w:sz="0" w:space="0" w:color="auto"/>
        <w:bottom w:val="none" w:sz="0" w:space="0" w:color="auto"/>
        <w:right w:val="none" w:sz="0" w:space="0" w:color="auto"/>
      </w:divBdr>
    </w:div>
    <w:div w:id="781657596">
      <w:bodyDiv w:val="1"/>
      <w:marLeft w:val="0"/>
      <w:marRight w:val="0"/>
      <w:marTop w:val="0"/>
      <w:marBottom w:val="0"/>
      <w:divBdr>
        <w:top w:val="none" w:sz="0" w:space="0" w:color="auto"/>
        <w:left w:val="none" w:sz="0" w:space="0" w:color="auto"/>
        <w:bottom w:val="none" w:sz="0" w:space="0" w:color="auto"/>
        <w:right w:val="none" w:sz="0" w:space="0" w:color="auto"/>
      </w:divBdr>
    </w:div>
    <w:div w:id="781993997">
      <w:bodyDiv w:val="1"/>
      <w:marLeft w:val="0"/>
      <w:marRight w:val="0"/>
      <w:marTop w:val="0"/>
      <w:marBottom w:val="0"/>
      <w:divBdr>
        <w:top w:val="none" w:sz="0" w:space="0" w:color="auto"/>
        <w:left w:val="none" w:sz="0" w:space="0" w:color="auto"/>
        <w:bottom w:val="none" w:sz="0" w:space="0" w:color="auto"/>
        <w:right w:val="none" w:sz="0" w:space="0" w:color="auto"/>
      </w:divBdr>
    </w:div>
    <w:div w:id="782186346">
      <w:bodyDiv w:val="1"/>
      <w:marLeft w:val="0"/>
      <w:marRight w:val="0"/>
      <w:marTop w:val="0"/>
      <w:marBottom w:val="0"/>
      <w:divBdr>
        <w:top w:val="none" w:sz="0" w:space="0" w:color="auto"/>
        <w:left w:val="none" w:sz="0" w:space="0" w:color="auto"/>
        <w:bottom w:val="none" w:sz="0" w:space="0" w:color="auto"/>
        <w:right w:val="none" w:sz="0" w:space="0" w:color="auto"/>
      </w:divBdr>
    </w:div>
    <w:div w:id="782388116">
      <w:bodyDiv w:val="1"/>
      <w:marLeft w:val="0"/>
      <w:marRight w:val="0"/>
      <w:marTop w:val="0"/>
      <w:marBottom w:val="0"/>
      <w:divBdr>
        <w:top w:val="none" w:sz="0" w:space="0" w:color="auto"/>
        <w:left w:val="none" w:sz="0" w:space="0" w:color="auto"/>
        <w:bottom w:val="none" w:sz="0" w:space="0" w:color="auto"/>
        <w:right w:val="none" w:sz="0" w:space="0" w:color="auto"/>
      </w:divBdr>
    </w:div>
    <w:div w:id="782572750">
      <w:bodyDiv w:val="1"/>
      <w:marLeft w:val="0"/>
      <w:marRight w:val="0"/>
      <w:marTop w:val="0"/>
      <w:marBottom w:val="0"/>
      <w:divBdr>
        <w:top w:val="none" w:sz="0" w:space="0" w:color="auto"/>
        <w:left w:val="none" w:sz="0" w:space="0" w:color="auto"/>
        <w:bottom w:val="none" w:sz="0" w:space="0" w:color="auto"/>
        <w:right w:val="none" w:sz="0" w:space="0" w:color="auto"/>
      </w:divBdr>
    </w:div>
    <w:div w:id="783156373">
      <w:bodyDiv w:val="1"/>
      <w:marLeft w:val="0"/>
      <w:marRight w:val="0"/>
      <w:marTop w:val="0"/>
      <w:marBottom w:val="0"/>
      <w:divBdr>
        <w:top w:val="none" w:sz="0" w:space="0" w:color="auto"/>
        <w:left w:val="none" w:sz="0" w:space="0" w:color="auto"/>
        <w:bottom w:val="none" w:sz="0" w:space="0" w:color="auto"/>
        <w:right w:val="none" w:sz="0" w:space="0" w:color="auto"/>
      </w:divBdr>
    </w:div>
    <w:div w:id="783502631">
      <w:bodyDiv w:val="1"/>
      <w:marLeft w:val="0"/>
      <w:marRight w:val="0"/>
      <w:marTop w:val="0"/>
      <w:marBottom w:val="0"/>
      <w:divBdr>
        <w:top w:val="none" w:sz="0" w:space="0" w:color="auto"/>
        <w:left w:val="none" w:sz="0" w:space="0" w:color="auto"/>
        <w:bottom w:val="none" w:sz="0" w:space="0" w:color="auto"/>
        <w:right w:val="none" w:sz="0" w:space="0" w:color="auto"/>
      </w:divBdr>
    </w:div>
    <w:div w:id="783571692">
      <w:bodyDiv w:val="1"/>
      <w:marLeft w:val="0"/>
      <w:marRight w:val="0"/>
      <w:marTop w:val="0"/>
      <w:marBottom w:val="0"/>
      <w:divBdr>
        <w:top w:val="none" w:sz="0" w:space="0" w:color="auto"/>
        <w:left w:val="none" w:sz="0" w:space="0" w:color="auto"/>
        <w:bottom w:val="none" w:sz="0" w:space="0" w:color="auto"/>
        <w:right w:val="none" w:sz="0" w:space="0" w:color="auto"/>
      </w:divBdr>
    </w:div>
    <w:div w:id="784079663">
      <w:bodyDiv w:val="1"/>
      <w:marLeft w:val="0"/>
      <w:marRight w:val="0"/>
      <w:marTop w:val="0"/>
      <w:marBottom w:val="0"/>
      <w:divBdr>
        <w:top w:val="none" w:sz="0" w:space="0" w:color="auto"/>
        <w:left w:val="none" w:sz="0" w:space="0" w:color="auto"/>
        <w:bottom w:val="none" w:sz="0" w:space="0" w:color="auto"/>
        <w:right w:val="none" w:sz="0" w:space="0" w:color="auto"/>
      </w:divBdr>
    </w:div>
    <w:div w:id="784160419">
      <w:bodyDiv w:val="1"/>
      <w:marLeft w:val="0"/>
      <w:marRight w:val="0"/>
      <w:marTop w:val="0"/>
      <w:marBottom w:val="0"/>
      <w:divBdr>
        <w:top w:val="none" w:sz="0" w:space="0" w:color="auto"/>
        <w:left w:val="none" w:sz="0" w:space="0" w:color="auto"/>
        <w:bottom w:val="none" w:sz="0" w:space="0" w:color="auto"/>
        <w:right w:val="none" w:sz="0" w:space="0" w:color="auto"/>
      </w:divBdr>
    </w:div>
    <w:div w:id="784227159">
      <w:bodyDiv w:val="1"/>
      <w:marLeft w:val="0"/>
      <w:marRight w:val="0"/>
      <w:marTop w:val="0"/>
      <w:marBottom w:val="0"/>
      <w:divBdr>
        <w:top w:val="none" w:sz="0" w:space="0" w:color="auto"/>
        <w:left w:val="none" w:sz="0" w:space="0" w:color="auto"/>
        <w:bottom w:val="none" w:sz="0" w:space="0" w:color="auto"/>
        <w:right w:val="none" w:sz="0" w:space="0" w:color="auto"/>
      </w:divBdr>
    </w:div>
    <w:div w:id="784345157">
      <w:bodyDiv w:val="1"/>
      <w:marLeft w:val="0"/>
      <w:marRight w:val="0"/>
      <w:marTop w:val="0"/>
      <w:marBottom w:val="0"/>
      <w:divBdr>
        <w:top w:val="none" w:sz="0" w:space="0" w:color="auto"/>
        <w:left w:val="none" w:sz="0" w:space="0" w:color="auto"/>
        <w:bottom w:val="none" w:sz="0" w:space="0" w:color="auto"/>
        <w:right w:val="none" w:sz="0" w:space="0" w:color="auto"/>
      </w:divBdr>
    </w:div>
    <w:div w:id="784427492">
      <w:bodyDiv w:val="1"/>
      <w:marLeft w:val="0"/>
      <w:marRight w:val="0"/>
      <w:marTop w:val="0"/>
      <w:marBottom w:val="0"/>
      <w:divBdr>
        <w:top w:val="none" w:sz="0" w:space="0" w:color="auto"/>
        <w:left w:val="none" w:sz="0" w:space="0" w:color="auto"/>
        <w:bottom w:val="none" w:sz="0" w:space="0" w:color="auto"/>
        <w:right w:val="none" w:sz="0" w:space="0" w:color="auto"/>
      </w:divBdr>
    </w:div>
    <w:div w:id="785121780">
      <w:bodyDiv w:val="1"/>
      <w:marLeft w:val="0"/>
      <w:marRight w:val="0"/>
      <w:marTop w:val="0"/>
      <w:marBottom w:val="0"/>
      <w:divBdr>
        <w:top w:val="none" w:sz="0" w:space="0" w:color="auto"/>
        <w:left w:val="none" w:sz="0" w:space="0" w:color="auto"/>
        <w:bottom w:val="none" w:sz="0" w:space="0" w:color="auto"/>
        <w:right w:val="none" w:sz="0" w:space="0" w:color="auto"/>
      </w:divBdr>
    </w:div>
    <w:div w:id="785852164">
      <w:bodyDiv w:val="1"/>
      <w:marLeft w:val="0"/>
      <w:marRight w:val="0"/>
      <w:marTop w:val="0"/>
      <w:marBottom w:val="0"/>
      <w:divBdr>
        <w:top w:val="none" w:sz="0" w:space="0" w:color="auto"/>
        <w:left w:val="none" w:sz="0" w:space="0" w:color="auto"/>
        <w:bottom w:val="none" w:sz="0" w:space="0" w:color="auto"/>
        <w:right w:val="none" w:sz="0" w:space="0" w:color="auto"/>
      </w:divBdr>
    </w:div>
    <w:div w:id="786117540">
      <w:bodyDiv w:val="1"/>
      <w:marLeft w:val="0"/>
      <w:marRight w:val="0"/>
      <w:marTop w:val="0"/>
      <w:marBottom w:val="0"/>
      <w:divBdr>
        <w:top w:val="none" w:sz="0" w:space="0" w:color="auto"/>
        <w:left w:val="none" w:sz="0" w:space="0" w:color="auto"/>
        <w:bottom w:val="none" w:sz="0" w:space="0" w:color="auto"/>
        <w:right w:val="none" w:sz="0" w:space="0" w:color="auto"/>
      </w:divBdr>
    </w:div>
    <w:div w:id="786201127">
      <w:bodyDiv w:val="1"/>
      <w:marLeft w:val="0"/>
      <w:marRight w:val="0"/>
      <w:marTop w:val="0"/>
      <w:marBottom w:val="0"/>
      <w:divBdr>
        <w:top w:val="none" w:sz="0" w:space="0" w:color="auto"/>
        <w:left w:val="none" w:sz="0" w:space="0" w:color="auto"/>
        <w:bottom w:val="none" w:sz="0" w:space="0" w:color="auto"/>
        <w:right w:val="none" w:sz="0" w:space="0" w:color="auto"/>
      </w:divBdr>
    </w:div>
    <w:div w:id="786511880">
      <w:bodyDiv w:val="1"/>
      <w:marLeft w:val="0"/>
      <w:marRight w:val="0"/>
      <w:marTop w:val="0"/>
      <w:marBottom w:val="0"/>
      <w:divBdr>
        <w:top w:val="none" w:sz="0" w:space="0" w:color="auto"/>
        <w:left w:val="none" w:sz="0" w:space="0" w:color="auto"/>
        <w:bottom w:val="none" w:sz="0" w:space="0" w:color="auto"/>
        <w:right w:val="none" w:sz="0" w:space="0" w:color="auto"/>
      </w:divBdr>
    </w:div>
    <w:div w:id="786704887">
      <w:bodyDiv w:val="1"/>
      <w:marLeft w:val="0"/>
      <w:marRight w:val="0"/>
      <w:marTop w:val="0"/>
      <w:marBottom w:val="0"/>
      <w:divBdr>
        <w:top w:val="none" w:sz="0" w:space="0" w:color="auto"/>
        <w:left w:val="none" w:sz="0" w:space="0" w:color="auto"/>
        <w:bottom w:val="none" w:sz="0" w:space="0" w:color="auto"/>
        <w:right w:val="none" w:sz="0" w:space="0" w:color="auto"/>
      </w:divBdr>
    </w:div>
    <w:div w:id="786848252">
      <w:bodyDiv w:val="1"/>
      <w:marLeft w:val="0"/>
      <w:marRight w:val="0"/>
      <w:marTop w:val="0"/>
      <w:marBottom w:val="0"/>
      <w:divBdr>
        <w:top w:val="none" w:sz="0" w:space="0" w:color="auto"/>
        <w:left w:val="none" w:sz="0" w:space="0" w:color="auto"/>
        <w:bottom w:val="none" w:sz="0" w:space="0" w:color="auto"/>
        <w:right w:val="none" w:sz="0" w:space="0" w:color="auto"/>
      </w:divBdr>
    </w:div>
    <w:div w:id="787090761">
      <w:bodyDiv w:val="1"/>
      <w:marLeft w:val="0"/>
      <w:marRight w:val="0"/>
      <w:marTop w:val="0"/>
      <w:marBottom w:val="0"/>
      <w:divBdr>
        <w:top w:val="none" w:sz="0" w:space="0" w:color="auto"/>
        <w:left w:val="none" w:sz="0" w:space="0" w:color="auto"/>
        <w:bottom w:val="none" w:sz="0" w:space="0" w:color="auto"/>
        <w:right w:val="none" w:sz="0" w:space="0" w:color="auto"/>
      </w:divBdr>
    </w:div>
    <w:div w:id="787091866">
      <w:bodyDiv w:val="1"/>
      <w:marLeft w:val="0"/>
      <w:marRight w:val="0"/>
      <w:marTop w:val="0"/>
      <w:marBottom w:val="0"/>
      <w:divBdr>
        <w:top w:val="none" w:sz="0" w:space="0" w:color="auto"/>
        <w:left w:val="none" w:sz="0" w:space="0" w:color="auto"/>
        <w:bottom w:val="none" w:sz="0" w:space="0" w:color="auto"/>
        <w:right w:val="none" w:sz="0" w:space="0" w:color="auto"/>
      </w:divBdr>
    </w:div>
    <w:div w:id="787508733">
      <w:bodyDiv w:val="1"/>
      <w:marLeft w:val="0"/>
      <w:marRight w:val="0"/>
      <w:marTop w:val="0"/>
      <w:marBottom w:val="0"/>
      <w:divBdr>
        <w:top w:val="none" w:sz="0" w:space="0" w:color="auto"/>
        <w:left w:val="none" w:sz="0" w:space="0" w:color="auto"/>
        <w:bottom w:val="none" w:sz="0" w:space="0" w:color="auto"/>
        <w:right w:val="none" w:sz="0" w:space="0" w:color="auto"/>
      </w:divBdr>
    </w:div>
    <w:div w:id="787622264">
      <w:bodyDiv w:val="1"/>
      <w:marLeft w:val="0"/>
      <w:marRight w:val="0"/>
      <w:marTop w:val="0"/>
      <w:marBottom w:val="0"/>
      <w:divBdr>
        <w:top w:val="none" w:sz="0" w:space="0" w:color="auto"/>
        <w:left w:val="none" w:sz="0" w:space="0" w:color="auto"/>
        <w:bottom w:val="none" w:sz="0" w:space="0" w:color="auto"/>
        <w:right w:val="none" w:sz="0" w:space="0" w:color="auto"/>
      </w:divBdr>
    </w:div>
    <w:div w:id="788011842">
      <w:bodyDiv w:val="1"/>
      <w:marLeft w:val="0"/>
      <w:marRight w:val="0"/>
      <w:marTop w:val="0"/>
      <w:marBottom w:val="0"/>
      <w:divBdr>
        <w:top w:val="none" w:sz="0" w:space="0" w:color="auto"/>
        <w:left w:val="none" w:sz="0" w:space="0" w:color="auto"/>
        <w:bottom w:val="none" w:sz="0" w:space="0" w:color="auto"/>
        <w:right w:val="none" w:sz="0" w:space="0" w:color="auto"/>
      </w:divBdr>
    </w:div>
    <w:div w:id="788160794">
      <w:bodyDiv w:val="1"/>
      <w:marLeft w:val="0"/>
      <w:marRight w:val="0"/>
      <w:marTop w:val="0"/>
      <w:marBottom w:val="0"/>
      <w:divBdr>
        <w:top w:val="none" w:sz="0" w:space="0" w:color="auto"/>
        <w:left w:val="none" w:sz="0" w:space="0" w:color="auto"/>
        <w:bottom w:val="none" w:sz="0" w:space="0" w:color="auto"/>
        <w:right w:val="none" w:sz="0" w:space="0" w:color="auto"/>
      </w:divBdr>
    </w:div>
    <w:div w:id="788937391">
      <w:bodyDiv w:val="1"/>
      <w:marLeft w:val="0"/>
      <w:marRight w:val="0"/>
      <w:marTop w:val="0"/>
      <w:marBottom w:val="0"/>
      <w:divBdr>
        <w:top w:val="none" w:sz="0" w:space="0" w:color="auto"/>
        <w:left w:val="none" w:sz="0" w:space="0" w:color="auto"/>
        <w:bottom w:val="none" w:sz="0" w:space="0" w:color="auto"/>
        <w:right w:val="none" w:sz="0" w:space="0" w:color="auto"/>
      </w:divBdr>
    </w:div>
    <w:div w:id="789010421">
      <w:bodyDiv w:val="1"/>
      <w:marLeft w:val="0"/>
      <w:marRight w:val="0"/>
      <w:marTop w:val="0"/>
      <w:marBottom w:val="0"/>
      <w:divBdr>
        <w:top w:val="none" w:sz="0" w:space="0" w:color="auto"/>
        <w:left w:val="none" w:sz="0" w:space="0" w:color="auto"/>
        <w:bottom w:val="none" w:sz="0" w:space="0" w:color="auto"/>
        <w:right w:val="none" w:sz="0" w:space="0" w:color="auto"/>
      </w:divBdr>
    </w:div>
    <w:div w:id="789014079">
      <w:bodyDiv w:val="1"/>
      <w:marLeft w:val="0"/>
      <w:marRight w:val="0"/>
      <w:marTop w:val="0"/>
      <w:marBottom w:val="0"/>
      <w:divBdr>
        <w:top w:val="none" w:sz="0" w:space="0" w:color="auto"/>
        <w:left w:val="none" w:sz="0" w:space="0" w:color="auto"/>
        <w:bottom w:val="none" w:sz="0" w:space="0" w:color="auto"/>
        <w:right w:val="none" w:sz="0" w:space="0" w:color="auto"/>
      </w:divBdr>
    </w:div>
    <w:div w:id="789126439">
      <w:bodyDiv w:val="1"/>
      <w:marLeft w:val="0"/>
      <w:marRight w:val="0"/>
      <w:marTop w:val="0"/>
      <w:marBottom w:val="0"/>
      <w:divBdr>
        <w:top w:val="none" w:sz="0" w:space="0" w:color="auto"/>
        <w:left w:val="none" w:sz="0" w:space="0" w:color="auto"/>
        <w:bottom w:val="none" w:sz="0" w:space="0" w:color="auto"/>
        <w:right w:val="none" w:sz="0" w:space="0" w:color="auto"/>
      </w:divBdr>
    </w:div>
    <w:div w:id="789129842">
      <w:bodyDiv w:val="1"/>
      <w:marLeft w:val="0"/>
      <w:marRight w:val="0"/>
      <w:marTop w:val="0"/>
      <w:marBottom w:val="0"/>
      <w:divBdr>
        <w:top w:val="none" w:sz="0" w:space="0" w:color="auto"/>
        <w:left w:val="none" w:sz="0" w:space="0" w:color="auto"/>
        <w:bottom w:val="none" w:sz="0" w:space="0" w:color="auto"/>
        <w:right w:val="none" w:sz="0" w:space="0" w:color="auto"/>
      </w:divBdr>
    </w:div>
    <w:div w:id="789783212">
      <w:bodyDiv w:val="1"/>
      <w:marLeft w:val="0"/>
      <w:marRight w:val="0"/>
      <w:marTop w:val="0"/>
      <w:marBottom w:val="0"/>
      <w:divBdr>
        <w:top w:val="none" w:sz="0" w:space="0" w:color="auto"/>
        <w:left w:val="none" w:sz="0" w:space="0" w:color="auto"/>
        <w:bottom w:val="none" w:sz="0" w:space="0" w:color="auto"/>
        <w:right w:val="none" w:sz="0" w:space="0" w:color="auto"/>
      </w:divBdr>
    </w:div>
    <w:div w:id="790051902">
      <w:bodyDiv w:val="1"/>
      <w:marLeft w:val="0"/>
      <w:marRight w:val="0"/>
      <w:marTop w:val="0"/>
      <w:marBottom w:val="0"/>
      <w:divBdr>
        <w:top w:val="none" w:sz="0" w:space="0" w:color="auto"/>
        <w:left w:val="none" w:sz="0" w:space="0" w:color="auto"/>
        <w:bottom w:val="none" w:sz="0" w:space="0" w:color="auto"/>
        <w:right w:val="none" w:sz="0" w:space="0" w:color="auto"/>
      </w:divBdr>
    </w:div>
    <w:div w:id="790125420">
      <w:bodyDiv w:val="1"/>
      <w:marLeft w:val="0"/>
      <w:marRight w:val="0"/>
      <w:marTop w:val="0"/>
      <w:marBottom w:val="0"/>
      <w:divBdr>
        <w:top w:val="none" w:sz="0" w:space="0" w:color="auto"/>
        <w:left w:val="none" w:sz="0" w:space="0" w:color="auto"/>
        <w:bottom w:val="none" w:sz="0" w:space="0" w:color="auto"/>
        <w:right w:val="none" w:sz="0" w:space="0" w:color="auto"/>
      </w:divBdr>
    </w:div>
    <w:div w:id="790396291">
      <w:bodyDiv w:val="1"/>
      <w:marLeft w:val="0"/>
      <w:marRight w:val="0"/>
      <w:marTop w:val="0"/>
      <w:marBottom w:val="0"/>
      <w:divBdr>
        <w:top w:val="none" w:sz="0" w:space="0" w:color="auto"/>
        <w:left w:val="none" w:sz="0" w:space="0" w:color="auto"/>
        <w:bottom w:val="none" w:sz="0" w:space="0" w:color="auto"/>
        <w:right w:val="none" w:sz="0" w:space="0" w:color="auto"/>
      </w:divBdr>
    </w:div>
    <w:div w:id="790637161">
      <w:bodyDiv w:val="1"/>
      <w:marLeft w:val="0"/>
      <w:marRight w:val="0"/>
      <w:marTop w:val="0"/>
      <w:marBottom w:val="0"/>
      <w:divBdr>
        <w:top w:val="none" w:sz="0" w:space="0" w:color="auto"/>
        <w:left w:val="none" w:sz="0" w:space="0" w:color="auto"/>
        <w:bottom w:val="none" w:sz="0" w:space="0" w:color="auto"/>
        <w:right w:val="none" w:sz="0" w:space="0" w:color="auto"/>
      </w:divBdr>
    </w:div>
    <w:div w:id="791480463">
      <w:bodyDiv w:val="1"/>
      <w:marLeft w:val="0"/>
      <w:marRight w:val="0"/>
      <w:marTop w:val="0"/>
      <w:marBottom w:val="0"/>
      <w:divBdr>
        <w:top w:val="none" w:sz="0" w:space="0" w:color="auto"/>
        <w:left w:val="none" w:sz="0" w:space="0" w:color="auto"/>
        <w:bottom w:val="none" w:sz="0" w:space="0" w:color="auto"/>
        <w:right w:val="none" w:sz="0" w:space="0" w:color="auto"/>
      </w:divBdr>
    </w:div>
    <w:div w:id="791552928">
      <w:bodyDiv w:val="1"/>
      <w:marLeft w:val="0"/>
      <w:marRight w:val="0"/>
      <w:marTop w:val="0"/>
      <w:marBottom w:val="0"/>
      <w:divBdr>
        <w:top w:val="none" w:sz="0" w:space="0" w:color="auto"/>
        <w:left w:val="none" w:sz="0" w:space="0" w:color="auto"/>
        <w:bottom w:val="none" w:sz="0" w:space="0" w:color="auto"/>
        <w:right w:val="none" w:sz="0" w:space="0" w:color="auto"/>
      </w:divBdr>
    </w:div>
    <w:div w:id="792091309">
      <w:bodyDiv w:val="1"/>
      <w:marLeft w:val="0"/>
      <w:marRight w:val="0"/>
      <w:marTop w:val="0"/>
      <w:marBottom w:val="0"/>
      <w:divBdr>
        <w:top w:val="none" w:sz="0" w:space="0" w:color="auto"/>
        <w:left w:val="none" w:sz="0" w:space="0" w:color="auto"/>
        <w:bottom w:val="none" w:sz="0" w:space="0" w:color="auto"/>
        <w:right w:val="none" w:sz="0" w:space="0" w:color="auto"/>
      </w:divBdr>
    </w:div>
    <w:div w:id="792284034">
      <w:bodyDiv w:val="1"/>
      <w:marLeft w:val="0"/>
      <w:marRight w:val="0"/>
      <w:marTop w:val="0"/>
      <w:marBottom w:val="0"/>
      <w:divBdr>
        <w:top w:val="none" w:sz="0" w:space="0" w:color="auto"/>
        <w:left w:val="none" w:sz="0" w:space="0" w:color="auto"/>
        <w:bottom w:val="none" w:sz="0" w:space="0" w:color="auto"/>
        <w:right w:val="none" w:sz="0" w:space="0" w:color="auto"/>
      </w:divBdr>
    </w:div>
    <w:div w:id="792594914">
      <w:bodyDiv w:val="1"/>
      <w:marLeft w:val="0"/>
      <w:marRight w:val="0"/>
      <w:marTop w:val="0"/>
      <w:marBottom w:val="0"/>
      <w:divBdr>
        <w:top w:val="none" w:sz="0" w:space="0" w:color="auto"/>
        <w:left w:val="none" w:sz="0" w:space="0" w:color="auto"/>
        <w:bottom w:val="none" w:sz="0" w:space="0" w:color="auto"/>
        <w:right w:val="none" w:sz="0" w:space="0" w:color="auto"/>
      </w:divBdr>
    </w:div>
    <w:div w:id="792793442">
      <w:bodyDiv w:val="1"/>
      <w:marLeft w:val="0"/>
      <w:marRight w:val="0"/>
      <w:marTop w:val="0"/>
      <w:marBottom w:val="0"/>
      <w:divBdr>
        <w:top w:val="none" w:sz="0" w:space="0" w:color="auto"/>
        <w:left w:val="none" w:sz="0" w:space="0" w:color="auto"/>
        <w:bottom w:val="none" w:sz="0" w:space="0" w:color="auto"/>
        <w:right w:val="none" w:sz="0" w:space="0" w:color="auto"/>
      </w:divBdr>
    </w:div>
    <w:div w:id="793400864">
      <w:bodyDiv w:val="1"/>
      <w:marLeft w:val="0"/>
      <w:marRight w:val="0"/>
      <w:marTop w:val="0"/>
      <w:marBottom w:val="0"/>
      <w:divBdr>
        <w:top w:val="none" w:sz="0" w:space="0" w:color="auto"/>
        <w:left w:val="none" w:sz="0" w:space="0" w:color="auto"/>
        <w:bottom w:val="none" w:sz="0" w:space="0" w:color="auto"/>
        <w:right w:val="none" w:sz="0" w:space="0" w:color="auto"/>
      </w:divBdr>
    </w:div>
    <w:div w:id="793792589">
      <w:bodyDiv w:val="1"/>
      <w:marLeft w:val="0"/>
      <w:marRight w:val="0"/>
      <w:marTop w:val="0"/>
      <w:marBottom w:val="0"/>
      <w:divBdr>
        <w:top w:val="none" w:sz="0" w:space="0" w:color="auto"/>
        <w:left w:val="none" w:sz="0" w:space="0" w:color="auto"/>
        <w:bottom w:val="none" w:sz="0" w:space="0" w:color="auto"/>
        <w:right w:val="none" w:sz="0" w:space="0" w:color="auto"/>
      </w:divBdr>
    </w:div>
    <w:div w:id="794257034">
      <w:bodyDiv w:val="1"/>
      <w:marLeft w:val="0"/>
      <w:marRight w:val="0"/>
      <w:marTop w:val="0"/>
      <w:marBottom w:val="0"/>
      <w:divBdr>
        <w:top w:val="none" w:sz="0" w:space="0" w:color="auto"/>
        <w:left w:val="none" w:sz="0" w:space="0" w:color="auto"/>
        <w:bottom w:val="none" w:sz="0" w:space="0" w:color="auto"/>
        <w:right w:val="none" w:sz="0" w:space="0" w:color="auto"/>
      </w:divBdr>
    </w:div>
    <w:div w:id="794373946">
      <w:bodyDiv w:val="1"/>
      <w:marLeft w:val="0"/>
      <w:marRight w:val="0"/>
      <w:marTop w:val="0"/>
      <w:marBottom w:val="0"/>
      <w:divBdr>
        <w:top w:val="none" w:sz="0" w:space="0" w:color="auto"/>
        <w:left w:val="none" w:sz="0" w:space="0" w:color="auto"/>
        <w:bottom w:val="none" w:sz="0" w:space="0" w:color="auto"/>
        <w:right w:val="none" w:sz="0" w:space="0" w:color="auto"/>
      </w:divBdr>
    </w:div>
    <w:div w:id="794376424">
      <w:bodyDiv w:val="1"/>
      <w:marLeft w:val="0"/>
      <w:marRight w:val="0"/>
      <w:marTop w:val="0"/>
      <w:marBottom w:val="0"/>
      <w:divBdr>
        <w:top w:val="none" w:sz="0" w:space="0" w:color="auto"/>
        <w:left w:val="none" w:sz="0" w:space="0" w:color="auto"/>
        <w:bottom w:val="none" w:sz="0" w:space="0" w:color="auto"/>
        <w:right w:val="none" w:sz="0" w:space="0" w:color="auto"/>
      </w:divBdr>
    </w:div>
    <w:div w:id="794905762">
      <w:bodyDiv w:val="1"/>
      <w:marLeft w:val="0"/>
      <w:marRight w:val="0"/>
      <w:marTop w:val="0"/>
      <w:marBottom w:val="0"/>
      <w:divBdr>
        <w:top w:val="none" w:sz="0" w:space="0" w:color="auto"/>
        <w:left w:val="none" w:sz="0" w:space="0" w:color="auto"/>
        <w:bottom w:val="none" w:sz="0" w:space="0" w:color="auto"/>
        <w:right w:val="none" w:sz="0" w:space="0" w:color="auto"/>
      </w:divBdr>
    </w:div>
    <w:div w:id="795682736">
      <w:bodyDiv w:val="1"/>
      <w:marLeft w:val="0"/>
      <w:marRight w:val="0"/>
      <w:marTop w:val="0"/>
      <w:marBottom w:val="0"/>
      <w:divBdr>
        <w:top w:val="none" w:sz="0" w:space="0" w:color="auto"/>
        <w:left w:val="none" w:sz="0" w:space="0" w:color="auto"/>
        <w:bottom w:val="none" w:sz="0" w:space="0" w:color="auto"/>
        <w:right w:val="none" w:sz="0" w:space="0" w:color="auto"/>
      </w:divBdr>
    </w:div>
    <w:div w:id="796073406">
      <w:bodyDiv w:val="1"/>
      <w:marLeft w:val="0"/>
      <w:marRight w:val="0"/>
      <w:marTop w:val="0"/>
      <w:marBottom w:val="0"/>
      <w:divBdr>
        <w:top w:val="none" w:sz="0" w:space="0" w:color="auto"/>
        <w:left w:val="none" w:sz="0" w:space="0" w:color="auto"/>
        <w:bottom w:val="none" w:sz="0" w:space="0" w:color="auto"/>
        <w:right w:val="none" w:sz="0" w:space="0" w:color="auto"/>
      </w:divBdr>
    </w:div>
    <w:div w:id="796459644">
      <w:bodyDiv w:val="1"/>
      <w:marLeft w:val="0"/>
      <w:marRight w:val="0"/>
      <w:marTop w:val="0"/>
      <w:marBottom w:val="0"/>
      <w:divBdr>
        <w:top w:val="none" w:sz="0" w:space="0" w:color="auto"/>
        <w:left w:val="none" w:sz="0" w:space="0" w:color="auto"/>
        <w:bottom w:val="none" w:sz="0" w:space="0" w:color="auto"/>
        <w:right w:val="none" w:sz="0" w:space="0" w:color="auto"/>
      </w:divBdr>
    </w:div>
    <w:div w:id="797140048">
      <w:bodyDiv w:val="1"/>
      <w:marLeft w:val="0"/>
      <w:marRight w:val="0"/>
      <w:marTop w:val="0"/>
      <w:marBottom w:val="0"/>
      <w:divBdr>
        <w:top w:val="none" w:sz="0" w:space="0" w:color="auto"/>
        <w:left w:val="none" w:sz="0" w:space="0" w:color="auto"/>
        <w:bottom w:val="none" w:sz="0" w:space="0" w:color="auto"/>
        <w:right w:val="none" w:sz="0" w:space="0" w:color="auto"/>
      </w:divBdr>
    </w:div>
    <w:div w:id="799110296">
      <w:bodyDiv w:val="1"/>
      <w:marLeft w:val="0"/>
      <w:marRight w:val="0"/>
      <w:marTop w:val="0"/>
      <w:marBottom w:val="0"/>
      <w:divBdr>
        <w:top w:val="none" w:sz="0" w:space="0" w:color="auto"/>
        <w:left w:val="none" w:sz="0" w:space="0" w:color="auto"/>
        <w:bottom w:val="none" w:sz="0" w:space="0" w:color="auto"/>
        <w:right w:val="none" w:sz="0" w:space="0" w:color="auto"/>
      </w:divBdr>
    </w:div>
    <w:div w:id="799349460">
      <w:bodyDiv w:val="1"/>
      <w:marLeft w:val="0"/>
      <w:marRight w:val="0"/>
      <w:marTop w:val="0"/>
      <w:marBottom w:val="0"/>
      <w:divBdr>
        <w:top w:val="none" w:sz="0" w:space="0" w:color="auto"/>
        <w:left w:val="none" w:sz="0" w:space="0" w:color="auto"/>
        <w:bottom w:val="none" w:sz="0" w:space="0" w:color="auto"/>
        <w:right w:val="none" w:sz="0" w:space="0" w:color="auto"/>
      </w:divBdr>
    </w:div>
    <w:div w:id="800075567">
      <w:bodyDiv w:val="1"/>
      <w:marLeft w:val="0"/>
      <w:marRight w:val="0"/>
      <w:marTop w:val="0"/>
      <w:marBottom w:val="0"/>
      <w:divBdr>
        <w:top w:val="none" w:sz="0" w:space="0" w:color="auto"/>
        <w:left w:val="none" w:sz="0" w:space="0" w:color="auto"/>
        <w:bottom w:val="none" w:sz="0" w:space="0" w:color="auto"/>
        <w:right w:val="none" w:sz="0" w:space="0" w:color="auto"/>
      </w:divBdr>
    </w:div>
    <w:div w:id="800077689">
      <w:bodyDiv w:val="1"/>
      <w:marLeft w:val="0"/>
      <w:marRight w:val="0"/>
      <w:marTop w:val="0"/>
      <w:marBottom w:val="0"/>
      <w:divBdr>
        <w:top w:val="none" w:sz="0" w:space="0" w:color="auto"/>
        <w:left w:val="none" w:sz="0" w:space="0" w:color="auto"/>
        <w:bottom w:val="none" w:sz="0" w:space="0" w:color="auto"/>
        <w:right w:val="none" w:sz="0" w:space="0" w:color="auto"/>
      </w:divBdr>
    </w:div>
    <w:div w:id="800423472">
      <w:bodyDiv w:val="1"/>
      <w:marLeft w:val="0"/>
      <w:marRight w:val="0"/>
      <w:marTop w:val="0"/>
      <w:marBottom w:val="0"/>
      <w:divBdr>
        <w:top w:val="none" w:sz="0" w:space="0" w:color="auto"/>
        <w:left w:val="none" w:sz="0" w:space="0" w:color="auto"/>
        <w:bottom w:val="none" w:sz="0" w:space="0" w:color="auto"/>
        <w:right w:val="none" w:sz="0" w:space="0" w:color="auto"/>
      </w:divBdr>
    </w:div>
    <w:div w:id="800609912">
      <w:bodyDiv w:val="1"/>
      <w:marLeft w:val="0"/>
      <w:marRight w:val="0"/>
      <w:marTop w:val="0"/>
      <w:marBottom w:val="0"/>
      <w:divBdr>
        <w:top w:val="none" w:sz="0" w:space="0" w:color="auto"/>
        <w:left w:val="none" w:sz="0" w:space="0" w:color="auto"/>
        <w:bottom w:val="none" w:sz="0" w:space="0" w:color="auto"/>
        <w:right w:val="none" w:sz="0" w:space="0" w:color="auto"/>
      </w:divBdr>
    </w:div>
    <w:div w:id="800657681">
      <w:bodyDiv w:val="1"/>
      <w:marLeft w:val="0"/>
      <w:marRight w:val="0"/>
      <w:marTop w:val="0"/>
      <w:marBottom w:val="0"/>
      <w:divBdr>
        <w:top w:val="none" w:sz="0" w:space="0" w:color="auto"/>
        <w:left w:val="none" w:sz="0" w:space="0" w:color="auto"/>
        <w:bottom w:val="none" w:sz="0" w:space="0" w:color="auto"/>
        <w:right w:val="none" w:sz="0" w:space="0" w:color="auto"/>
      </w:divBdr>
    </w:div>
    <w:div w:id="801340195">
      <w:bodyDiv w:val="1"/>
      <w:marLeft w:val="0"/>
      <w:marRight w:val="0"/>
      <w:marTop w:val="0"/>
      <w:marBottom w:val="0"/>
      <w:divBdr>
        <w:top w:val="none" w:sz="0" w:space="0" w:color="auto"/>
        <w:left w:val="none" w:sz="0" w:space="0" w:color="auto"/>
        <w:bottom w:val="none" w:sz="0" w:space="0" w:color="auto"/>
        <w:right w:val="none" w:sz="0" w:space="0" w:color="auto"/>
      </w:divBdr>
    </w:div>
    <w:div w:id="801843653">
      <w:bodyDiv w:val="1"/>
      <w:marLeft w:val="0"/>
      <w:marRight w:val="0"/>
      <w:marTop w:val="0"/>
      <w:marBottom w:val="0"/>
      <w:divBdr>
        <w:top w:val="none" w:sz="0" w:space="0" w:color="auto"/>
        <w:left w:val="none" w:sz="0" w:space="0" w:color="auto"/>
        <w:bottom w:val="none" w:sz="0" w:space="0" w:color="auto"/>
        <w:right w:val="none" w:sz="0" w:space="0" w:color="auto"/>
      </w:divBdr>
    </w:div>
    <w:div w:id="801848721">
      <w:bodyDiv w:val="1"/>
      <w:marLeft w:val="0"/>
      <w:marRight w:val="0"/>
      <w:marTop w:val="0"/>
      <w:marBottom w:val="0"/>
      <w:divBdr>
        <w:top w:val="none" w:sz="0" w:space="0" w:color="auto"/>
        <w:left w:val="none" w:sz="0" w:space="0" w:color="auto"/>
        <w:bottom w:val="none" w:sz="0" w:space="0" w:color="auto"/>
        <w:right w:val="none" w:sz="0" w:space="0" w:color="auto"/>
      </w:divBdr>
    </w:div>
    <w:div w:id="801995050">
      <w:bodyDiv w:val="1"/>
      <w:marLeft w:val="0"/>
      <w:marRight w:val="0"/>
      <w:marTop w:val="0"/>
      <w:marBottom w:val="0"/>
      <w:divBdr>
        <w:top w:val="none" w:sz="0" w:space="0" w:color="auto"/>
        <w:left w:val="none" w:sz="0" w:space="0" w:color="auto"/>
        <w:bottom w:val="none" w:sz="0" w:space="0" w:color="auto"/>
        <w:right w:val="none" w:sz="0" w:space="0" w:color="auto"/>
      </w:divBdr>
    </w:div>
    <w:div w:id="802423945">
      <w:bodyDiv w:val="1"/>
      <w:marLeft w:val="0"/>
      <w:marRight w:val="0"/>
      <w:marTop w:val="0"/>
      <w:marBottom w:val="0"/>
      <w:divBdr>
        <w:top w:val="none" w:sz="0" w:space="0" w:color="auto"/>
        <w:left w:val="none" w:sz="0" w:space="0" w:color="auto"/>
        <w:bottom w:val="none" w:sz="0" w:space="0" w:color="auto"/>
        <w:right w:val="none" w:sz="0" w:space="0" w:color="auto"/>
      </w:divBdr>
    </w:div>
    <w:div w:id="802692013">
      <w:bodyDiv w:val="1"/>
      <w:marLeft w:val="0"/>
      <w:marRight w:val="0"/>
      <w:marTop w:val="0"/>
      <w:marBottom w:val="0"/>
      <w:divBdr>
        <w:top w:val="none" w:sz="0" w:space="0" w:color="auto"/>
        <w:left w:val="none" w:sz="0" w:space="0" w:color="auto"/>
        <w:bottom w:val="none" w:sz="0" w:space="0" w:color="auto"/>
        <w:right w:val="none" w:sz="0" w:space="0" w:color="auto"/>
      </w:divBdr>
    </w:div>
    <w:div w:id="803236891">
      <w:bodyDiv w:val="1"/>
      <w:marLeft w:val="0"/>
      <w:marRight w:val="0"/>
      <w:marTop w:val="0"/>
      <w:marBottom w:val="0"/>
      <w:divBdr>
        <w:top w:val="none" w:sz="0" w:space="0" w:color="auto"/>
        <w:left w:val="none" w:sz="0" w:space="0" w:color="auto"/>
        <w:bottom w:val="none" w:sz="0" w:space="0" w:color="auto"/>
        <w:right w:val="none" w:sz="0" w:space="0" w:color="auto"/>
      </w:divBdr>
    </w:div>
    <w:div w:id="803739535">
      <w:bodyDiv w:val="1"/>
      <w:marLeft w:val="0"/>
      <w:marRight w:val="0"/>
      <w:marTop w:val="0"/>
      <w:marBottom w:val="0"/>
      <w:divBdr>
        <w:top w:val="none" w:sz="0" w:space="0" w:color="auto"/>
        <w:left w:val="none" w:sz="0" w:space="0" w:color="auto"/>
        <w:bottom w:val="none" w:sz="0" w:space="0" w:color="auto"/>
        <w:right w:val="none" w:sz="0" w:space="0" w:color="auto"/>
      </w:divBdr>
    </w:div>
    <w:div w:id="803814728">
      <w:bodyDiv w:val="1"/>
      <w:marLeft w:val="0"/>
      <w:marRight w:val="0"/>
      <w:marTop w:val="0"/>
      <w:marBottom w:val="0"/>
      <w:divBdr>
        <w:top w:val="none" w:sz="0" w:space="0" w:color="auto"/>
        <w:left w:val="none" w:sz="0" w:space="0" w:color="auto"/>
        <w:bottom w:val="none" w:sz="0" w:space="0" w:color="auto"/>
        <w:right w:val="none" w:sz="0" w:space="0" w:color="auto"/>
      </w:divBdr>
    </w:div>
    <w:div w:id="804006097">
      <w:bodyDiv w:val="1"/>
      <w:marLeft w:val="0"/>
      <w:marRight w:val="0"/>
      <w:marTop w:val="0"/>
      <w:marBottom w:val="0"/>
      <w:divBdr>
        <w:top w:val="none" w:sz="0" w:space="0" w:color="auto"/>
        <w:left w:val="none" w:sz="0" w:space="0" w:color="auto"/>
        <w:bottom w:val="none" w:sz="0" w:space="0" w:color="auto"/>
        <w:right w:val="none" w:sz="0" w:space="0" w:color="auto"/>
      </w:divBdr>
    </w:div>
    <w:div w:id="804276971">
      <w:bodyDiv w:val="1"/>
      <w:marLeft w:val="0"/>
      <w:marRight w:val="0"/>
      <w:marTop w:val="0"/>
      <w:marBottom w:val="0"/>
      <w:divBdr>
        <w:top w:val="none" w:sz="0" w:space="0" w:color="auto"/>
        <w:left w:val="none" w:sz="0" w:space="0" w:color="auto"/>
        <w:bottom w:val="none" w:sz="0" w:space="0" w:color="auto"/>
        <w:right w:val="none" w:sz="0" w:space="0" w:color="auto"/>
      </w:divBdr>
    </w:div>
    <w:div w:id="805316094">
      <w:bodyDiv w:val="1"/>
      <w:marLeft w:val="0"/>
      <w:marRight w:val="0"/>
      <w:marTop w:val="0"/>
      <w:marBottom w:val="0"/>
      <w:divBdr>
        <w:top w:val="none" w:sz="0" w:space="0" w:color="auto"/>
        <w:left w:val="none" w:sz="0" w:space="0" w:color="auto"/>
        <w:bottom w:val="none" w:sz="0" w:space="0" w:color="auto"/>
        <w:right w:val="none" w:sz="0" w:space="0" w:color="auto"/>
      </w:divBdr>
    </w:div>
    <w:div w:id="805440000">
      <w:bodyDiv w:val="1"/>
      <w:marLeft w:val="0"/>
      <w:marRight w:val="0"/>
      <w:marTop w:val="0"/>
      <w:marBottom w:val="0"/>
      <w:divBdr>
        <w:top w:val="none" w:sz="0" w:space="0" w:color="auto"/>
        <w:left w:val="none" w:sz="0" w:space="0" w:color="auto"/>
        <w:bottom w:val="none" w:sz="0" w:space="0" w:color="auto"/>
        <w:right w:val="none" w:sz="0" w:space="0" w:color="auto"/>
      </w:divBdr>
    </w:div>
    <w:div w:id="805514703">
      <w:bodyDiv w:val="1"/>
      <w:marLeft w:val="0"/>
      <w:marRight w:val="0"/>
      <w:marTop w:val="0"/>
      <w:marBottom w:val="0"/>
      <w:divBdr>
        <w:top w:val="none" w:sz="0" w:space="0" w:color="auto"/>
        <w:left w:val="none" w:sz="0" w:space="0" w:color="auto"/>
        <w:bottom w:val="none" w:sz="0" w:space="0" w:color="auto"/>
        <w:right w:val="none" w:sz="0" w:space="0" w:color="auto"/>
      </w:divBdr>
    </w:div>
    <w:div w:id="806162910">
      <w:bodyDiv w:val="1"/>
      <w:marLeft w:val="0"/>
      <w:marRight w:val="0"/>
      <w:marTop w:val="0"/>
      <w:marBottom w:val="0"/>
      <w:divBdr>
        <w:top w:val="none" w:sz="0" w:space="0" w:color="auto"/>
        <w:left w:val="none" w:sz="0" w:space="0" w:color="auto"/>
        <w:bottom w:val="none" w:sz="0" w:space="0" w:color="auto"/>
        <w:right w:val="none" w:sz="0" w:space="0" w:color="auto"/>
      </w:divBdr>
    </w:div>
    <w:div w:id="806315908">
      <w:bodyDiv w:val="1"/>
      <w:marLeft w:val="0"/>
      <w:marRight w:val="0"/>
      <w:marTop w:val="0"/>
      <w:marBottom w:val="0"/>
      <w:divBdr>
        <w:top w:val="none" w:sz="0" w:space="0" w:color="auto"/>
        <w:left w:val="none" w:sz="0" w:space="0" w:color="auto"/>
        <w:bottom w:val="none" w:sz="0" w:space="0" w:color="auto"/>
        <w:right w:val="none" w:sz="0" w:space="0" w:color="auto"/>
      </w:divBdr>
    </w:div>
    <w:div w:id="806315930">
      <w:bodyDiv w:val="1"/>
      <w:marLeft w:val="0"/>
      <w:marRight w:val="0"/>
      <w:marTop w:val="0"/>
      <w:marBottom w:val="0"/>
      <w:divBdr>
        <w:top w:val="none" w:sz="0" w:space="0" w:color="auto"/>
        <w:left w:val="none" w:sz="0" w:space="0" w:color="auto"/>
        <w:bottom w:val="none" w:sz="0" w:space="0" w:color="auto"/>
        <w:right w:val="none" w:sz="0" w:space="0" w:color="auto"/>
      </w:divBdr>
    </w:div>
    <w:div w:id="806706394">
      <w:bodyDiv w:val="1"/>
      <w:marLeft w:val="0"/>
      <w:marRight w:val="0"/>
      <w:marTop w:val="0"/>
      <w:marBottom w:val="0"/>
      <w:divBdr>
        <w:top w:val="none" w:sz="0" w:space="0" w:color="auto"/>
        <w:left w:val="none" w:sz="0" w:space="0" w:color="auto"/>
        <w:bottom w:val="none" w:sz="0" w:space="0" w:color="auto"/>
        <w:right w:val="none" w:sz="0" w:space="0" w:color="auto"/>
      </w:divBdr>
    </w:div>
    <w:div w:id="806894910">
      <w:bodyDiv w:val="1"/>
      <w:marLeft w:val="0"/>
      <w:marRight w:val="0"/>
      <w:marTop w:val="0"/>
      <w:marBottom w:val="0"/>
      <w:divBdr>
        <w:top w:val="none" w:sz="0" w:space="0" w:color="auto"/>
        <w:left w:val="none" w:sz="0" w:space="0" w:color="auto"/>
        <w:bottom w:val="none" w:sz="0" w:space="0" w:color="auto"/>
        <w:right w:val="none" w:sz="0" w:space="0" w:color="auto"/>
      </w:divBdr>
    </w:div>
    <w:div w:id="807092809">
      <w:bodyDiv w:val="1"/>
      <w:marLeft w:val="0"/>
      <w:marRight w:val="0"/>
      <w:marTop w:val="0"/>
      <w:marBottom w:val="0"/>
      <w:divBdr>
        <w:top w:val="none" w:sz="0" w:space="0" w:color="auto"/>
        <w:left w:val="none" w:sz="0" w:space="0" w:color="auto"/>
        <w:bottom w:val="none" w:sz="0" w:space="0" w:color="auto"/>
        <w:right w:val="none" w:sz="0" w:space="0" w:color="auto"/>
      </w:divBdr>
    </w:div>
    <w:div w:id="807434997">
      <w:bodyDiv w:val="1"/>
      <w:marLeft w:val="0"/>
      <w:marRight w:val="0"/>
      <w:marTop w:val="0"/>
      <w:marBottom w:val="0"/>
      <w:divBdr>
        <w:top w:val="none" w:sz="0" w:space="0" w:color="auto"/>
        <w:left w:val="none" w:sz="0" w:space="0" w:color="auto"/>
        <w:bottom w:val="none" w:sz="0" w:space="0" w:color="auto"/>
        <w:right w:val="none" w:sz="0" w:space="0" w:color="auto"/>
      </w:divBdr>
    </w:div>
    <w:div w:id="807625594">
      <w:bodyDiv w:val="1"/>
      <w:marLeft w:val="0"/>
      <w:marRight w:val="0"/>
      <w:marTop w:val="0"/>
      <w:marBottom w:val="0"/>
      <w:divBdr>
        <w:top w:val="none" w:sz="0" w:space="0" w:color="auto"/>
        <w:left w:val="none" w:sz="0" w:space="0" w:color="auto"/>
        <w:bottom w:val="none" w:sz="0" w:space="0" w:color="auto"/>
        <w:right w:val="none" w:sz="0" w:space="0" w:color="auto"/>
      </w:divBdr>
    </w:div>
    <w:div w:id="807669291">
      <w:bodyDiv w:val="1"/>
      <w:marLeft w:val="0"/>
      <w:marRight w:val="0"/>
      <w:marTop w:val="0"/>
      <w:marBottom w:val="0"/>
      <w:divBdr>
        <w:top w:val="none" w:sz="0" w:space="0" w:color="auto"/>
        <w:left w:val="none" w:sz="0" w:space="0" w:color="auto"/>
        <w:bottom w:val="none" w:sz="0" w:space="0" w:color="auto"/>
        <w:right w:val="none" w:sz="0" w:space="0" w:color="auto"/>
      </w:divBdr>
    </w:div>
    <w:div w:id="808017976">
      <w:bodyDiv w:val="1"/>
      <w:marLeft w:val="0"/>
      <w:marRight w:val="0"/>
      <w:marTop w:val="0"/>
      <w:marBottom w:val="0"/>
      <w:divBdr>
        <w:top w:val="none" w:sz="0" w:space="0" w:color="auto"/>
        <w:left w:val="none" w:sz="0" w:space="0" w:color="auto"/>
        <w:bottom w:val="none" w:sz="0" w:space="0" w:color="auto"/>
        <w:right w:val="none" w:sz="0" w:space="0" w:color="auto"/>
      </w:divBdr>
    </w:div>
    <w:div w:id="808281704">
      <w:bodyDiv w:val="1"/>
      <w:marLeft w:val="0"/>
      <w:marRight w:val="0"/>
      <w:marTop w:val="0"/>
      <w:marBottom w:val="0"/>
      <w:divBdr>
        <w:top w:val="none" w:sz="0" w:space="0" w:color="auto"/>
        <w:left w:val="none" w:sz="0" w:space="0" w:color="auto"/>
        <w:bottom w:val="none" w:sz="0" w:space="0" w:color="auto"/>
        <w:right w:val="none" w:sz="0" w:space="0" w:color="auto"/>
      </w:divBdr>
    </w:div>
    <w:div w:id="808979622">
      <w:bodyDiv w:val="1"/>
      <w:marLeft w:val="0"/>
      <w:marRight w:val="0"/>
      <w:marTop w:val="0"/>
      <w:marBottom w:val="0"/>
      <w:divBdr>
        <w:top w:val="none" w:sz="0" w:space="0" w:color="auto"/>
        <w:left w:val="none" w:sz="0" w:space="0" w:color="auto"/>
        <w:bottom w:val="none" w:sz="0" w:space="0" w:color="auto"/>
        <w:right w:val="none" w:sz="0" w:space="0" w:color="auto"/>
      </w:divBdr>
    </w:div>
    <w:div w:id="809781939">
      <w:bodyDiv w:val="1"/>
      <w:marLeft w:val="0"/>
      <w:marRight w:val="0"/>
      <w:marTop w:val="0"/>
      <w:marBottom w:val="0"/>
      <w:divBdr>
        <w:top w:val="none" w:sz="0" w:space="0" w:color="auto"/>
        <w:left w:val="none" w:sz="0" w:space="0" w:color="auto"/>
        <w:bottom w:val="none" w:sz="0" w:space="0" w:color="auto"/>
        <w:right w:val="none" w:sz="0" w:space="0" w:color="auto"/>
      </w:divBdr>
    </w:div>
    <w:div w:id="810098542">
      <w:bodyDiv w:val="1"/>
      <w:marLeft w:val="0"/>
      <w:marRight w:val="0"/>
      <w:marTop w:val="0"/>
      <w:marBottom w:val="0"/>
      <w:divBdr>
        <w:top w:val="none" w:sz="0" w:space="0" w:color="auto"/>
        <w:left w:val="none" w:sz="0" w:space="0" w:color="auto"/>
        <w:bottom w:val="none" w:sz="0" w:space="0" w:color="auto"/>
        <w:right w:val="none" w:sz="0" w:space="0" w:color="auto"/>
      </w:divBdr>
    </w:div>
    <w:div w:id="810362246">
      <w:bodyDiv w:val="1"/>
      <w:marLeft w:val="0"/>
      <w:marRight w:val="0"/>
      <w:marTop w:val="0"/>
      <w:marBottom w:val="0"/>
      <w:divBdr>
        <w:top w:val="none" w:sz="0" w:space="0" w:color="auto"/>
        <w:left w:val="none" w:sz="0" w:space="0" w:color="auto"/>
        <w:bottom w:val="none" w:sz="0" w:space="0" w:color="auto"/>
        <w:right w:val="none" w:sz="0" w:space="0" w:color="auto"/>
      </w:divBdr>
    </w:div>
    <w:div w:id="811095426">
      <w:bodyDiv w:val="1"/>
      <w:marLeft w:val="0"/>
      <w:marRight w:val="0"/>
      <w:marTop w:val="0"/>
      <w:marBottom w:val="0"/>
      <w:divBdr>
        <w:top w:val="none" w:sz="0" w:space="0" w:color="auto"/>
        <w:left w:val="none" w:sz="0" w:space="0" w:color="auto"/>
        <w:bottom w:val="none" w:sz="0" w:space="0" w:color="auto"/>
        <w:right w:val="none" w:sz="0" w:space="0" w:color="auto"/>
      </w:divBdr>
    </w:div>
    <w:div w:id="811336958">
      <w:bodyDiv w:val="1"/>
      <w:marLeft w:val="0"/>
      <w:marRight w:val="0"/>
      <w:marTop w:val="0"/>
      <w:marBottom w:val="0"/>
      <w:divBdr>
        <w:top w:val="none" w:sz="0" w:space="0" w:color="auto"/>
        <w:left w:val="none" w:sz="0" w:space="0" w:color="auto"/>
        <w:bottom w:val="none" w:sz="0" w:space="0" w:color="auto"/>
        <w:right w:val="none" w:sz="0" w:space="0" w:color="auto"/>
      </w:divBdr>
    </w:div>
    <w:div w:id="811486460">
      <w:bodyDiv w:val="1"/>
      <w:marLeft w:val="0"/>
      <w:marRight w:val="0"/>
      <w:marTop w:val="0"/>
      <w:marBottom w:val="0"/>
      <w:divBdr>
        <w:top w:val="none" w:sz="0" w:space="0" w:color="auto"/>
        <w:left w:val="none" w:sz="0" w:space="0" w:color="auto"/>
        <w:bottom w:val="none" w:sz="0" w:space="0" w:color="auto"/>
        <w:right w:val="none" w:sz="0" w:space="0" w:color="auto"/>
      </w:divBdr>
    </w:div>
    <w:div w:id="812059053">
      <w:bodyDiv w:val="1"/>
      <w:marLeft w:val="0"/>
      <w:marRight w:val="0"/>
      <w:marTop w:val="0"/>
      <w:marBottom w:val="0"/>
      <w:divBdr>
        <w:top w:val="none" w:sz="0" w:space="0" w:color="auto"/>
        <w:left w:val="none" w:sz="0" w:space="0" w:color="auto"/>
        <w:bottom w:val="none" w:sz="0" w:space="0" w:color="auto"/>
        <w:right w:val="none" w:sz="0" w:space="0" w:color="auto"/>
      </w:divBdr>
    </w:div>
    <w:div w:id="812403165">
      <w:bodyDiv w:val="1"/>
      <w:marLeft w:val="0"/>
      <w:marRight w:val="0"/>
      <w:marTop w:val="0"/>
      <w:marBottom w:val="0"/>
      <w:divBdr>
        <w:top w:val="none" w:sz="0" w:space="0" w:color="auto"/>
        <w:left w:val="none" w:sz="0" w:space="0" w:color="auto"/>
        <w:bottom w:val="none" w:sz="0" w:space="0" w:color="auto"/>
        <w:right w:val="none" w:sz="0" w:space="0" w:color="auto"/>
      </w:divBdr>
    </w:div>
    <w:div w:id="812406196">
      <w:bodyDiv w:val="1"/>
      <w:marLeft w:val="0"/>
      <w:marRight w:val="0"/>
      <w:marTop w:val="0"/>
      <w:marBottom w:val="0"/>
      <w:divBdr>
        <w:top w:val="none" w:sz="0" w:space="0" w:color="auto"/>
        <w:left w:val="none" w:sz="0" w:space="0" w:color="auto"/>
        <w:bottom w:val="none" w:sz="0" w:space="0" w:color="auto"/>
        <w:right w:val="none" w:sz="0" w:space="0" w:color="auto"/>
      </w:divBdr>
    </w:div>
    <w:div w:id="812675446">
      <w:bodyDiv w:val="1"/>
      <w:marLeft w:val="0"/>
      <w:marRight w:val="0"/>
      <w:marTop w:val="0"/>
      <w:marBottom w:val="0"/>
      <w:divBdr>
        <w:top w:val="none" w:sz="0" w:space="0" w:color="auto"/>
        <w:left w:val="none" w:sz="0" w:space="0" w:color="auto"/>
        <w:bottom w:val="none" w:sz="0" w:space="0" w:color="auto"/>
        <w:right w:val="none" w:sz="0" w:space="0" w:color="auto"/>
      </w:divBdr>
    </w:div>
    <w:div w:id="813108422">
      <w:bodyDiv w:val="1"/>
      <w:marLeft w:val="0"/>
      <w:marRight w:val="0"/>
      <w:marTop w:val="0"/>
      <w:marBottom w:val="0"/>
      <w:divBdr>
        <w:top w:val="none" w:sz="0" w:space="0" w:color="auto"/>
        <w:left w:val="none" w:sz="0" w:space="0" w:color="auto"/>
        <w:bottom w:val="none" w:sz="0" w:space="0" w:color="auto"/>
        <w:right w:val="none" w:sz="0" w:space="0" w:color="auto"/>
      </w:divBdr>
    </w:div>
    <w:div w:id="813332555">
      <w:bodyDiv w:val="1"/>
      <w:marLeft w:val="0"/>
      <w:marRight w:val="0"/>
      <w:marTop w:val="0"/>
      <w:marBottom w:val="0"/>
      <w:divBdr>
        <w:top w:val="none" w:sz="0" w:space="0" w:color="auto"/>
        <w:left w:val="none" w:sz="0" w:space="0" w:color="auto"/>
        <w:bottom w:val="none" w:sz="0" w:space="0" w:color="auto"/>
        <w:right w:val="none" w:sz="0" w:space="0" w:color="auto"/>
      </w:divBdr>
    </w:div>
    <w:div w:id="813715646">
      <w:bodyDiv w:val="1"/>
      <w:marLeft w:val="0"/>
      <w:marRight w:val="0"/>
      <w:marTop w:val="0"/>
      <w:marBottom w:val="0"/>
      <w:divBdr>
        <w:top w:val="none" w:sz="0" w:space="0" w:color="auto"/>
        <w:left w:val="none" w:sz="0" w:space="0" w:color="auto"/>
        <w:bottom w:val="none" w:sz="0" w:space="0" w:color="auto"/>
        <w:right w:val="none" w:sz="0" w:space="0" w:color="auto"/>
      </w:divBdr>
    </w:div>
    <w:div w:id="814106630">
      <w:bodyDiv w:val="1"/>
      <w:marLeft w:val="0"/>
      <w:marRight w:val="0"/>
      <w:marTop w:val="0"/>
      <w:marBottom w:val="0"/>
      <w:divBdr>
        <w:top w:val="none" w:sz="0" w:space="0" w:color="auto"/>
        <w:left w:val="none" w:sz="0" w:space="0" w:color="auto"/>
        <w:bottom w:val="none" w:sz="0" w:space="0" w:color="auto"/>
        <w:right w:val="none" w:sz="0" w:space="0" w:color="auto"/>
      </w:divBdr>
    </w:div>
    <w:div w:id="814224692">
      <w:bodyDiv w:val="1"/>
      <w:marLeft w:val="0"/>
      <w:marRight w:val="0"/>
      <w:marTop w:val="0"/>
      <w:marBottom w:val="0"/>
      <w:divBdr>
        <w:top w:val="none" w:sz="0" w:space="0" w:color="auto"/>
        <w:left w:val="none" w:sz="0" w:space="0" w:color="auto"/>
        <w:bottom w:val="none" w:sz="0" w:space="0" w:color="auto"/>
        <w:right w:val="none" w:sz="0" w:space="0" w:color="auto"/>
      </w:divBdr>
    </w:div>
    <w:div w:id="814641439">
      <w:bodyDiv w:val="1"/>
      <w:marLeft w:val="0"/>
      <w:marRight w:val="0"/>
      <w:marTop w:val="0"/>
      <w:marBottom w:val="0"/>
      <w:divBdr>
        <w:top w:val="none" w:sz="0" w:space="0" w:color="auto"/>
        <w:left w:val="none" w:sz="0" w:space="0" w:color="auto"/>
        <w:bottom w:val="none" w:sz="0" w:space="0" w:color="auto"/>
        <w:right w:val="none" w:sz="0" w:space="0" w:color="auto"/>
      </w:divBdr>
    </w:div>
    <w:div w:id="814757701">
      <w:bodyDiv w:val="1"/>
      <w:marLeft w:val="0"/>
      <w:marRight w:val="0"/>
      <w:marTop w:val="0"/>
      <w:marBottom w:val="0"/>
      <w:divBdr>
        <w:top w:val="none" w:sz="0" w:space="0" w:color="auto"/>
        <w:left w:val="none" w:sz="0" w:space="0" w:color="auto"/>
        <w:bottom w:val="none" w:sz="0" w:space="0" w:color="auto"/>
        <w:right w:val="none" w:sz="0" w:space="0" w:color="auto"/>
      </w:divBdr>
    </w:div>
    <w:div w:id="815993759">
      <w:bodyDiv w:val="1"/>
      <w:marLeft w:val="0"/>
      <w:marRight w:val="0"/>
      <w:marTop w:val="0"/>
      <w:marBottom w:val="0"/>
      <w:divBdr>
        <w:top w:val="none" w:sz="0" w:space="0" w:color="auto"/>
        <w:left w:val="none" w:sz="0" w:space="0" w:color="auto"/>
        <w:bottom w:val="none" w:sz="0" w:space="0" w:color="auto"/>
        <w:right w:val="none" w:sz="0" w:space="0" w:color="auto"/>
      </w:divBdr>
    </w:div>
    <w:div w:id="816259231">
      <w:bodyDiv w:val="1"/>
      <w:marLeft w:val="0"/>
      <w:marRight w:val="0"/>
      <w:marTop w:val="0"/>
      <w:marBottom w:val="0"/>
      <w:divBdr>
        <w:top w:val="none" w:sz="0" w:space="0" w:color="auto"/>
        <w:left w:val="none" w:sz="0" w:space="0" w:color="auto"/>
        <w:bottom w:val="none" w:sz="0" w:space="0" w:color="auto"/>
        <w:right w:val="none" w:sz="0" w:space="0" w:color="auto"/>
      </w:divBdr>
    </w:div>
    <w:div w:id="817497897">
      <w:bodyDiv w:val="1"/>
      <w:marLeft w:val="0"/>
      <w:marRight w:val="0"/>
      <w:marTop w:val="0"/>
      <w:marBottom w:val="0"/>
      <w:divBdr>
        <w:top w:val="none" w:sz="0" w:space="0" w:color="auto"/>
        <w:left w:val="none" w:sz="0" w:space="0" w:color="auto"/>
        <w:bottom w:val="none" w:sz="0" w:space="0" w:color="auto"/>
        <w:right w:val="none" w:sz="0" w:space="0" w:color="auto"/>
      </w:divBdr>
    </w:div>
    <w:div w:id="817578061">
      <w:bodyDiv w:val="1"/>
      <w:marLeft w:val="0"/>
      <w:marRight w:val="0"/>
      <w:marTop w:val="0"/>
      <w:marBottom w:val="0"/>
      <w:divBdr>
        <w:top w:val="none" w:sz="0" w:space="0" w:color="auto"/>
        <w:left w:val="none" w:sz="0" w:space="0" w:color="auto"/>
        <w:bottom w:val="none" w:sz="0" w:space="0" w:color="auto"/>
        <w:right w:val="none" w:sz="0" w:space="0" w:color="auto"/>
      </w:divBdr>
    </w:div>
    <w:div w:id="818112961">
      <w:bodyDiv w:val="1"/>
      <w:marLeft w:val="0"/>
      <w:marRight w:val="0"/>
      <w:marTop w:val="0"/>
      <w:marBottom w:val="0"/>
      <w:divBdr>
        <w:top w:val="none" w:sz="0" w:space="0" w:color="auto"/>
        <w:left w:val="none" w:sz="0" w:space="0" w:color="auto"/>
        <w:bottom w:val="none" w:sz="0" w:space="0" w:color="auto"/>
        <w:right w:val="none" w:sz="0" w:space="0" w:color="auto"/>
      </w:divBdr>
    </w:div>
    <w:div w:id="818419004">
      <w:bodyDiv w:val="1"/>
      <w:marLeft w:val="0"/>
      <w:marRight w:val="0"/>
      <w:marTop w:val="0"/>
      <w:marBottom w:val="0"/>
      <w:divBdr>
        <w:top w:val="none" w:sz="0" w:space="0" w:color="auto"/>
        <w:left w:val="none" w:sz="0" w:space="0" w:color="auto"/>
        <w:bottom w:val="none" w:sz="0" w:space="0" w:color="auto"/>
        <w:right w:val="none" w:sz="0" w:space="0" w:color="auto"/>
      </w:divBdr>
    </w:div>
    <w:div w:id="818545906">
      <w:bodyDiv w:val="1"/>
      <w:marLeft w:val="0"/>
      <w:marRight w:val="0"/>
      <w:marTop w:val="0"/>
      <w:marBottom w:val="0"/>
      <w:divBdr>
        <w:top w:val="none" w:sz="0" w:space="0" w:color="auto"/>
        <w:left w:val="none" w:sz="0" w:space="0" w:color="auto"/>
        <w:bottom w:val="none" w:sz="0" w:space="0" w:color="auto"/>
        <w:right w:val="none" w:sz="0" w:space="0" w:color="auto"/>
      </w:divBdr>
    </w:div>
    <w:div w:id="819077155">
      <w:bodyDiv w:val="1"/>
      <w:marLeft w:val="0"/>
      <w:marRight w:val="0"/>
      <w:marTop w:val="0"/>
      <w:marBottom w:val="0"/>
      <w:divBdr>
        <w:top w:val="none" w:sz="0" w:space="0" w:color="auto"/>
        <w:left w:val="none" w:sz="0" w:space="0" w:color="auto"/>
        <w:bottom w:val="none" w:sz="0" w:space="0" w:color="auto"/>
        <w:right w:val="none" w:sz="0" w:space="0" w:color="auto"/>
      </w:divBdr>
    </w:div>
    <w:div w:id="819493596">
      <w:bodyDiv w:val="1"/>
      <w:marLeft w:val="0"/>
      <w:marRight w:val="0"/>
      <w:marTop w:val="0"/>
      <w:marBottom w:val="0"/>
      <w:divBdr>
        <w:top w:val="none" w:sz="0" w:space="0" w:color="auto"/>
        <w:left w:val="none" w:sz="0" w:space="0" w:color="auto"/>
        <w:bottom w:val="none" w:sz="0" w:space="0" w:color="auto"/>
        <w:right w:val="none" w:sz="0" w:space="0" w:color="auto"/>
      </w:divBdr>
    </w:div>
    <w:div w:id="819610985">
      <w:bodyDiv w:val="1"/>
      <w:marLeft w:val="0"/>
      <w:marRight w:val="0"/>
      <w:marTop w:val="0"/>
      <w:marBottom w:val="0"/>
      <w:divBdr>
        <w:top w:val="none" w:sz="0" w:space="0" w:color="auto"/>
        <w:left w:val="none" w:sz="0" w:space="0" w:color="auto"/>
        <w:bottom w:val="none" w:sz="0" w:space="0" w:color="auto"/>
        <w:right w:val="none" w:sz="0" w:space="0" w:color="auto"/>
      </w:divBdr>
    </w:div>
    <w:div w:id="819855793">
      <w:bodyDiv w:val="1"/>
      <w:marLeft w:val="0"/>
      <w:marRight w:val="0"/>
      <w:marTop w:val="0"/>
      <w:marBottom w:val="0"/>
      <w:divBdr>
        <w:top w:val="none" w:sz="0" w:space="0" w:color="auto"/>
        <w:left w:val="none" w:sz="0" w:space="0" w:color="auto"/>
        <w:bottom w:val="none" w:sz="0" w:space="0" w:color="auto"/>
        <w:right w:val="none" w:sz="0" w:space="0" w:color="auto"/>
      </w:divBdr>
    </w:div>
    <w:div w:id="820148272">
      <w:bodyDiv w:val="1"/>
      <w:marLeft w:val="0"/>
      <w:marRight w:val="0"/>
      <w:marTop w:val="0"/>
      <w:marBottom w:val="0"/>
      <w:divBdr>
        <w:top w:val="none" w:sz="0" w:space="0" w:color="auto"/>
        <w:left w:val="none" w:sz="0" w:space="0" w:color="auto"/>
        <w:bottom w:val="none" w:sz="0" w:space="0" w:color="auto"/>
        <w:right w:val="none" w:sz="0" w:space="0" w:color="auto"/>
      </w:divBdr>
    </w:div>
    <w:div w:id="820391786">
      <w:bodyDiv w:val="1"/>
      <w:marLeft w:val="0"/>
      <w:marRight w:val="0"/>
      <w:marTop w:val="0"/>
      <w:marBottom w:val="0"/>
      <w:divBdr>
        <w:top w:val="none" w:sz="0" w:space="0" w:color="auto"/>
        <w:left w:val="none" w:sz="0" w:space="0" w:color="auto"/>
        <w:bottom w:val="none" w:sz="0" w:space="0" w:color="auto"/>
        <w:right w:val="none" w:sz="0" w:space="0" w:color="auto"/>
      </w:divBdr>
    </w:div>
    <w:div w:id="820735686">
      <w:bodyDiv w:val="1"/>
      <w:marLeft w:val="0"/>
      <w:marRight w:val="0"/>
      <w:marTop w:val="0"/>
      <w:marBottom w:val="0"/>
      <w:divBdr>
        <w:top w:val="none" w:sz="0" w:space="0" w:color="auto"/>
        <w:left w:val="none" w:sz="0" w:space="0" w:color="auto"/>
        <w:bottom w:val="none" w:sz="0" w:space="0" w:color="auto"/>
        <w:right w:val="none" w:sz="0" w:space="0" w:color="auto"/>
      </w:divBdr>
    </w:div>
    <w:div w:id="820848097">
      <w:bodyDiv w:val="1"/>
      <w:marLeft w:val="0"/>
      <w:marRight w:val="0"/>
      <w:marTop w:val="0"/>
      <w:marBottom w:val="0"/>
      <w:divBdr>
        <w:top w:val="none" w:sz="0" w:space="0" w:color="auto"/>
        <w:left w:val="none" w:sz="0" w:space="0" w:color="auto"/>
        <w:bottom w:val="none" w:sz="0" w:space="0" w:color="auto"/>
        <w:right w:val="none" w:sz="0" w:space="0" w:color="auto"/>
      </w:divBdr>
    </w:div>
    <w:div w:id="821311629">
      <w:bodyDiv w:val="1"/>
      <w:marLeft w:val="0"/>
      <w:marRight w:val="0"/>
      <w:marTop w:val="0"/>
      <w:marBottom w:val="0"/>
      <w:divBdr>
        <w:top w:val="none" w:sz="0" w:space="0" w:color="auto"/>
        <w:left w:val="none" w:sz="0" w:space="0" w:color="auto"/>
        <w:bottom w:val="none" w:sz="0" w:space="0" w:color="auto"/>
        <w:right w:val="none" w:sz="0" w:space="0" w:color="auto"/>
      </w:divBdr>
    </w:div>
    <w:div w:id="821385981">
      <w:bodyDiv w:val="1"/>
      <w:marLeft w:val="0"/>
      <w:marRight w:val="0"/>
      <w:marTop w:val="0"/>
      <w:marBottom w:val="0"/>
      <w:divBdr>
        <w:top w:val="none" w:sz="0" w:space="0" w:color="auto"/>
        <w:left w:val="none" w:sz="0" w:space="0" w:color="auto"/>
        <w:bottom w:val="none" w:sz="0" w:space="0" w:color="auto"/>
        <w:right w:val="none" w:sz="0" w:space="0" w:color="auto"/>
      </w:divBdr>
    </w:div>
    <w:div w:id="821387405">
      <w:bodyDiv w:val="1"/>
      <w:marLeft w:val="0"/>
      <w:marRight w:val="0"/>
      <w:marTop w:val="0"/>
      <w:marBottom w:val="0"/>
      <w:divBdr>
        <w:top w:val="none" w:sz="0" w:space="0" w:color="auto"/>
        <w:left w:val="none" w:sz="0" w:space="0" w:color="auto"/>
        <w:bottom w:val="none" w:sz="0" w:space="0" w:color="auto"/>
        <w:right w:val="none" w:sz="0" w:space="0" w:color="auto"/>
      </w:divBdr>
    </w:div>
    <w:div w:id="821503760">
      <w:bodyDiv w:val="1"/>
      <w:marLeft w:val="0"/>
      <w:marRight w:val="0"/>
      <w:marTop w:val="0"/>
      <w:marBottom w:val="0"/>
      <w:divBdr>
        <w:top w:val="none" w:sz="0" w:space="0" w:color="auto"/>
        <w:left w:val="none" w:sz="0" w:space="0" w:color="auto"/>
        <w:bottom w:val="none" w:sz="0" w:space="0" w:color="auto"/>
        <w:right w:val="none" w:sz="0" w:space="0" w:color="auto"/>
      </w:divBdr>
    </w:div>
    <w:div w:id="822234095">
      <w:bodyDiv w:val="1"/>
      <w:marLeft w:val="0"/>
      <w:marRight w:val="0"/>
      <w:marTop w:val="0"/>
      <w:marBottom w:val="0"/>
      <w:divBdr>
        <w:top w:val="none" w:sz="0" w:space="0" w:color="auto"/>
        <w:left w:val="none" w:sz="0" w:space="0" w:color="auto"/>
        <w:bottom w:val="none" w:sz="0" w:space="0" w:color="auto"/>
        <w:right w:val="none" w:sz="0" w:space="0" w:color="auto"/>
      </w:divBdr>
    </w:div>
    <w:div w:id="822892456">
      <w:bodyDiv w:val="1"/>
      <w:marLeft w:val="0"/>
      <w:marRight w:val="0"/>
      <w:marTop w:val="0"/>
      <w:marBottom w:val="0"/>
      <w:divBdr>
        <w:top w:val="none" w:sz="0" w:space="0" w:color="auto"/>
        <w:left w:val="none" w:sz="0" w:space="0" w:color="auto"/>
        <w:bottom w:val="none" w:sz="0" w:space="0" w:color="auto"/>
        <w:right w:val="none" w:sz="0" w:space="0" w:color="auto"/>
      </w:divBdr>
    </w:div>
    <w:div w:id="823813138">
      <w:bodyDiv w:val="1"/>
      <w:marLeft w:val="0"/>
      <w:marRight w:val="0"/>
      <w:marTop w:val="0"/>
      <w:marBottom w:val="0"/>
      <w:divBdr>
        <w:top w:val="none" w:sz="0" w:space="0" w:color="auto"/>
        <w:left w:val="none" w:sz="0" w:space="0" w:color="auto"/>
        <w:bottom w:val="none" w:sz="0" w:space="0" w:color="auto"/>
        <w:right w:val="none" w:sz="0" w:space="0" w:color="auto"/>
      </w:divBdr>
    </w:div>
    <w:div w:id="823854473">
      <w:bodyDiv w:val="1"/>
      <w:marLeft w:val="0"/>
      <w:marRight w:val="0"/>
      <w:marTop w:val="0"/>
      <w:marBottom w:val="0"/>
      <w:divBdr>
        <w:top w:val="none" w:sz="0" w:space="0" w:color="auto"/>
        <w:left w:val="none" w:sz="0" w:space="0" w:color="auto"/>
        <w:bottom w:val="none" w:sz="0" w:space="0" w:color="auto"/>
        <w:right w:val="none" w:sz="0" w:space="0" w:color="auto"/>
      </w:divBdr>
    </w:div>
    <w:div w:id="824011322">
      <w:bodyDiv w:val="1"/>
      <w:marLeft w:val="0"/>
      <w:marRight w:val="0"/>
      <w:marTop w:val="0"/>
      <w:marBottom w:val="0"/>
      <w:divBdr>
        <w:top w:val="none" w:sz="0" w:space="0" w:color="auto"/>
        <w:left w:val="none" w:sz="0" w:space="0" w:color="auto"/>
        <w:bottom w:val="none" w:sz="0" w:space="0" w:color="auto"/>
        <w:right w:val="none" w:sz="0" w:space="0" w:color="auto"/>
      </w:divBdr>
    </w:div>
    <w:div w:id="824391513">
      <w:bodyDiv w:val="1"/>
      <w:marLeft w:val="0"/>
      <w:marRight w:val="0"/>
      <w:marTop w:val="0"/>
      <w:marBottom w:val="0"/>
      <w:divBdr>
        <w:top w:val="none" w:sz="0" w:space="0" w:color="auto"/>
        <w:left w:val="none" w:sz="0" w:space="0" w:color="auto"/>
        <w:bottom w:val="none" w:sz="0" w:space="0" w:color="auto"/>
        <w:right w:val="none" w:sz="0" w:space="0" w:color="auto"/>
      </w:divBdr>
    </w:div>
    <w:div w:id="824395405">
      <w:bodyDiv w:val="1"/>
      <w:marLeft w:val="0"/>
      <w:marRight w:val="0"/>
      <w:marTop w:val="0"/>
      <w:marBottom w:val="0"/>
      <w:divBdr>
        <w:top w:val="none" w:sz="0" w:space="0" w:color="auto"/>
        <w:left w:val="none" w:sz="0" w:space="0" w:color="auto"/>
        <w:bottom w:val="none" w:sz="0" w:space="0" w:color="auto"/>
        <w:right w:val="none" w:sz="0" w:space="0" w:color="auto"/>
      </w:divBdr>
    </w:div>
    <w:div w:id="824973529">
      <w:bodyDiv w:val="1"/>
      <w:marLeft w:val="0"/>
      <w:marRight w:val="0"/>
      <w:marTop w:val="0"/>
      <w:marBottom w:val="0"/>
      <w:divBdr>
        <w:top w:val="none" w:sz="0" w:space="0" w:color="auto"/>
        <w:left w:val="none" w:sz="0" w:space="0" w:color="auto"/>
        <w:bottom w:val="none" w:sz="0" w:space="0" w:color="auto"/>
        <w:right w:val="none" w:sz="0" w:space="0" w:color="auto"/>
      </w:divBdr>
    </w:div>
    <w:div w:id="825441226">
      <w:bodyDiv w:val="1"/>
      <w:marLeft w:val="0"/>
      <w:marRight w:val="0"/>
      <w:marTop w:val="0"/>
      <w:marBottom w:val="0"/>
      <w:divBdr>
        <w:top w:val="none" w:sz="0" w:space="0" w:color="auto"/>
        <w:left w:val="none" w:sz="0" w:space="0" w:color="auto"/>
        <w:bottom w:val="none" w:sz="0" w:space="0" w:color="auto"/>
        <w:right w:val="none" w:sz="0" w:space="0" w:color="auto"/>
      </w:divBdr>
    </w:div>
    <w:div w:id="826017833">
      <w:bodyDiv w:val="1"/>
      <w:marLeft w:val="0"/>
      <w:marRight w:val="0"/>
      <w:marTop w:val="0"/>
      <w:marBottom w:val="0"/>
      <w:divBdr>
        <w:top w:val="none" w:sz="0" w:space="0" w:color="auto"/>
        <w:left w:val="none" w:sz="0" w:space="0" w:color="auto"/>
        <w:bottom w:val="none" w:sz="0" w:space="0" w:color="auto"/>
        <w:right w:val="none" w:sz="0" w:space="0" w:color="auto"/>
      </w:divBdr>
    </w:div>
    <w:div w:id="826702198">
      <w:bodyDiv w:val="1"/>
      <w:marLeft w:val="0"/>
      <w:marRight w:val="0"/>
      <w:marTop w:val="0"/>
      <w:marBottom w:val="0"/>
      <w:divBdr>
        <w:top w:val="none" w:sz="0" w:space="0" w:color="auto"/>
        <w:left w:val="none" w:sz="0" w:space="0" w:color="auto"/>
        <w:bottom w:val="none" w:sz="0" w:space="0" w:color="auto"/>
        <w:right w:val="none" w:sz="0" w:space="0" w:color="auto"/>
      </w:divBdr>
    </w:div>
    <w:div w:id="826821764">
      <w:bodyDiv w:val="1"/>
      <w:marLeft w:val="0"/>
      <w:marRight w:val="0"/>
      <w:marTop w:val="0"/>
      <w:marBottom w:val="0"/>
      <w:divBdr>
        <w:top w:val="none" w:sz="0" w:space="0" w:color="auto"/>
        <w:left w:val="none" w:sz="0" w:space="0" w:color="auto"/>
        <w:bottom w:val="none" w:sz="0" w:space="0" w:color="auto"/>
        <w:right w:val="none" w:sz="0" w:space="0" w:color="auto"/>
      </w:divBdr>
    </w:div>
    <w:div w:id="826823785">
      <w:bodyDiv w:val="1"/>
      <w:marLeft w:val="0"/>
      <w:marRight w:val="0"/>
      <w:marTop w:val="0"/>
      <w:marBottom w:val="0"/>
      <w:divBdr>
        <w:top w:val="none" w:sz="0" w:space="0" w:color="auto"/>
        <w:left w:val="none" w:sz="0" w:space="0" w:color="auto"/>
        <w:bottom w:val="none" w:sz="0" w:space="0" w:color="auto"/>
        <w:right w:val="none" w:sz="0" w:space="0" w:color="auto"/>
      </w:divBdr>
    </w:div>
    <w:div w:id="826868496">
      <w:bodyDiv w:val="1"/>
      <w:marLeft w:val="0"/>
      <w:marRight w:val="0"/>
      <w:marTop w:val="0"/>
      <w:marBottom w:val="0"/>
      <w:divBdr>
        <w:top w:val="none" w:sz="0" w:space="0" w:color="auto"/>
        <w:left w:val="none" w:sz="0" w:space="0" w:color="auto"/>
        <w:bottom w:val="none" w:sz="0" w:space="0" w:color="auto"/>
        <w:right w:val="none" w:sz="0" w:space="0" w:color="auto"/>
      </w:divBdr>
    </w:div>
    <w:div w:id="827206274">
      <w:bodyDiv w:val="1"/>
      <w:marLeft w:val="0"/>
      <w:marRight w:val="0"/>
      <w:marTop w:val="0"/>
      <w:marBottom w:val="0"/>
      <w:divBdr>
        <w:top w:val="none" w:sz="0" w:space="0" w:color="auto"/>
        <w:left w:val="none" w:sz="0" w:space="0" w:color="auto"/>
        <w:bottom w:val="none" w:sz="0" w:space="0" w:color="auto"/>
        <w:right w:val="none" w:sz="0" w:space="0" w:color="auto"/>
      </w:divBdr>
    </w:div>
    <w:div w:id="827210696">
      <w:bodyDiv w:val="1"/>
      <w:marLeft w:val="0"/>
      <w:marRight w:val="0"/>
      <w:marTop w:val="0"/>
      <w:marBottom w:val="0"/>
      <w:divBdr>
        <w:top w:val="none" w:sz="0" w:space="0" w:color="auto"/>
        <w:left w:val="none" w:sz="0" w:space="0" w:color="auto"/>
        <w:bottom w:val="none" w:sz="0" w:space="0" w:color="auto"/>
        <w:right w:val="none" w:sz="0" w:space="0" w:color="auto"/>
      </w:divBdr>
    </w:div>
    <w:div w:id="827554076">
      <w:bodyDiv w:val="1"/>
      <w:marLeft w:val="0"/>
      <w:marRight w:val="0"/>
      <w:marTop w:val="0"/>
      <w:marBottom w:val="0"/>
      <w:divBdr>
        <w:top w:val="none" w:sz="0" w:space="0" w:color="auto"/>
        <w:left w:val="none" w:sz="0" w:space="0" w:color="auto"/>
        <w:bottom w:val="none" w:sz="0" w:space="0" w:color="auto"/>
        <w:right w:val="none" w:sz="0" w:space="0" w:color="auto"/>
      </w:divBdr>
    </w:div>
    <w:div w:id="827672797">
      <w:bodyDiv w:val="1"/>
      <w:marLeft w:val="0"/>
      <w:marRight w:val="0"/>
      <w:marTop w:val="0"/>
      <w:marBottom w:val="0"/>
      <w:divBdr>
        <w:top w:val="none" w:sz="0" w:space="0" w:color="auto"/>
        <w:left w:val="none" w:sz="0" w:space="0" w:color="auto"/>
        <w:bottom w:val="none" w:sz="0" w:space="0" w:color="auto"/>
        <w:right w:val="none" w:sz="0" w:space="0" w:color="auto"/>
      </w:divBdr>
    </w:div>
    <w:div w:id="827988148">
      <w:bodyDiv w:val="1"/>
      <w:marLeft w:val="0"/>
      <w:marRight w:val="0"/>
      <w:marTop w:val="0"/>
      <w:marBottom w:val="0"/>
      <w:divBdr>
        <w:top w:val="none" w:sz="0" w:space="0" w:color="auto"/>
        <w:left w:val="none" w:sz="0" w:space="0" w:color="auto"/>
        <w:bottom w:val="none" w:sz="0" w:space="0" w:color="auto"/>
        <w:right w:val="none" w:sz="0" w:space="0" w:color="auto"/>
      </w:divBdr>
    </w:div>
    <w:div w:id="828055240">
      <w:bodyDiv w:val="1"/>
      <w:marLeft w:val="0"/>
      <w:marRight w:val="0"/>
      <w:marTop w:val="0"/>
      <w:marBottom w:val="0"/>
      <w:divBdr>
        <w:top w:val="none" w:sz="0" w:space="0" w:color="auto"/>
        <w:left w:val="none" w:sz="0" w:space="0" w:color="auto"/>
        <w:bottom w:val="none" w:sz="0" w:space="0" w:color="auto"/>
        <w:right w:val="none" w:sz="0" w:space="0" w:color="auto"/>
      </w:divBdr>
    </w:div>
    <w:div w:id="828136102">
      <w:bodyDiv w:val="1"/>
      <w:marLeft w:val="0"/>
      <w:marRight w:val="0"/>
      <w:marTop w:val="0"/>
      <w:marBottom w:val="0"/>
      <w:divBdr>
        <w:top w:val="none" w:sz="0" w:space="0" w:color="auto"/>
        <w:left w:val="none" w:sz="0" w:space="0" w:color="auto"/>
        <w:bottom w:val="none" w:sz="0" w:space="0" w:color="auto"/>
        <w:right w:val="none" w:sz="0" w:space="0" w:color="auto"/>
      </w:divBdr>
    </w:div>
    <w:div w:id="828519180">
      <w:bodyDiv w:val="1"/>
      <w:marLeft w:val="0"/>
      <w:marRight w:val="0"/>
      <w:marTop w:val="0"/>
      <w:marBottom w:val="0"/>
      <w:divBdr>
        <w:top w:val="none" w:sz="0" w:space="0" w:color="auto"/>
        <w:left w:val="none" w:sz="0" w:space="0" w:color="auto"/>
        <w:bottom w:val="none" w:sz="0" w:space="0" w:color="auto"/>
        <w:right w:val="none" w:sz="0" w:space="0" w:color="auto"/>
      </w:divBdr>
    </w:div>
    <w:div w:id="829174493">
      <w:bodyDiv w:val="1"/>
      <w:marLeft w:val="0"/>
      <w:marRight w:val="0"/>
      <w:marTop w:val="0"/>
      <w:marBottom w:val="0"/>
      <w:divBdr>
        <w:top w:val="none" w:sz="0" w:space="0" w:color="auto"/>
        <w:left w:val="none" w:sz="0" w:space="0" w:color="auto"/>
        <w:bottom w:val="none" w:sz="0" w:space="0" w:color="auto"/>
        <w:right w:val="none" w:sz="0" w:space="0" w:color="auto"/>
      </w:divBdr>
    </w:div>
    <w:div w:id="829293247">
      <w:bodyDiv w:val="1"/>
      <w:marLeft w:val="0"/>
      <w:marRight w:val="0"/>
      <w:marTop w:val="0"/>
      <w:marBottom w:val="0"/>
      <w:divBdr>
        <w:top w:val="none" w:sz="0" w:space="0" w:color="auto"/>
        <w:left w:val="none" w:sz="0" w:space="0" w:color="auto"/>
        <w:bottom w:val="none" w:sz="0" w:space="0" w:color="auto"/>
        <w:right w:val="none" w:sz="0" w:space="0" w:color="auto"/>
      </w:divBdr>
    </w:div>
    <w:div w:id="829324907">
      <w:bodyDiv w:val="1"/>
      <w:marLeft w:val="0"/>
      <w:marRight w:val="0"/>
      <w:marTop w:val="0"/>
      <w:marBottom w:val="0"/>
      <w:divBdr>
        <w:top w:val="none" w:sz="0" w:space="0" w:color="auto"/>
        <w:left w:val="none" w:sz="0" w:space="0" w:color="auto"/>
        <w:bottom w:val="none" w:sz="0" w:space="0" w:color="auto"/>
        <w:right w:val="none" w:sz="0" w:space="0" w:color="auto"/>
      </w:divBdr>
    </w:div>
    <w:div w:id="829441894">
      <w:bodyDiv w:val="1"/>
      <w:marLeft w:val="0"/>
      <w:marRight w:val="0"/>
      <w:marTop w:val="0"/>
      <w:marBottom w:val="0"/>
      <w:divBdr>
        <w:top w:val="none" w:sz="0" w:space="0" w:color="auto"/>
        <w:left w:val="none" w:sz="0" w:space="0" w:color="auto"/>
        <w:bottom w:val="none" w:sz="0" w:space="0" w:color="auto"/>
        <w:right w:val="none" w:sz="0" w:space="0" w:color="auto"/>
      </w:divBdr>
    </w:div>
    <w:div w:id="829834401">
      <w:bodyDiv w:val="1"/>
      <w:marLeft w:val="0"/>
      <w:marRight w:val="0"/>
      <w:marTop w:val="0"/>
      <w:marBottom w:val="0"/>
      <w:divBdr>
        <w:top w:val="none" w:sz="0" w:space="0" w:color="auto"/>
        <w:left w:val="none" w:sz="0" w:space="0" w:color="auto"/>
        <w:bottom w:val="none" w:sz="0" w:space="0" w:color="auto"/>
        <w:right w:val="none" w:sz="0" w:space="0" w:color="auto"/>
      </w:divBdr>
    </w:div>
    <w:div w:id="830096361">
      <w:bodyDiv w:val="1"/>
      <w:marLeft w:val="0"/>
      <w:marRight w:val="0"/>
      <w:marTop w:val="0"/>
      <w:marBottom w:val="0"/>
      <w:divBdr>
        <w:top w:val="none" w:sz="0" w:space="0" w:color="auto"/>
        <w:left w:val="none" w:sz="0" w:space="0" w:color="auto"/>
        <w:bottom w:val="none" w:sz="0" w:space="0" w:color="auto"/>
        <w:right w:val="none" w:sz="0" w:space="0" w:color="auto"/>
      </w:divBdr>
    </w:div>
    <w:div w:id="831264657">
      <w:bodyDiv w:val="1"/>
      <w:marLeft w:val="0"/>
      <w:marRight w:val="0"/>
      <w:marTop w:val="0"/>
      <w:marBottom w:val="0"/>
      <w:divBdr>
        <w:top w:val="none" w:sz="0" w:space="0" w:color="auto"/>
        <w:left w:val="none" w:sz="0" w:space="0" w:color="auto"/>
        <w:bottom w:val="none" w:sz="0" w:space="0" w:color="auto"/>
        <w:right w:val="none" w:sz="0" w:space="0" w:color="auto"/>
      </w:divBdr>
    </w:div>
    <w:div w:id="831333914">
      <w:bodyDiv w:val="1"/>
      <w:marLeft w:val="0"/>
      <w:marRight w:val="0"/>
      <w:marTop w:val="0"/>
      <w:marBottom w:val="0"/>
      <w:divBdr>
        <w:top w:val="none" w:sz="0" w:space="0" w:color="auto"/>
        <w:left w:val="none" w:sz="0" w:space="0" w:color="auto"/>
        <w:bottom w:val="none" w:sz="0" w:space="0" w:color="auto"/>
        <w:right w:val="none" w:sz="0" w:space="0" w:color="auto"/>
      </w:divBdr>
    </w:div>
    <w:div w:id="831796256">
      <w:bodyDiv w:val="1"/>
      <w:marLeft w:val="0"/>
      <w:marRight w:val="0"/>
      <w:marTop w:val="0"/>
      <w:marBottom w:val="0"/>
      <w:divBdr>
        <w:top w:val="none" w:sz="0" w:space="0" w:color="auto"/>
        <w:left w:val="none" w:sz="0" w:space="0" w:color="auto"/>
        <w:bottom w:val="none" w:sz="0" w:space="0" w:color="auto"/>
        <w:right w:val="none" w:sz="0" w:space="0" w:color="auto"/>
      </w:divBdr>
    </w:div>
    <w:div w:id="831914958">
      <w:bodyDiv w:val="1"/>
      <w:marLeft w:val="0"/>
      <w:marRight w:val="0"/>
      <w:marTop w:val="0"/>
      <w:marBottom w:val="0"/>
      <w:divBdr>
        <w:top w:val="none" w:sz="0" w:space="0" w:color="auto"/>
        <w:left w:val="none" w:sz="0" w:space="0" w:color="auto"/>
        <w:bottom w:val="none" w:sz="0" w:space="0" w:color="auto"/>
        <w:right w:val="none" w:sz="0" w:space="0" w:color="auto"/>
      </w:divBdr>
    </w:div>
    <w:div w:id="831987686">
      <w:bodyDiv w:val="1"/>
      <w:marLeft w:val="0"/>
      <w:marRight w:val="0"/>
      <w:marTop w:val="0"/>
      <w:marBottom w:val="0"/>
      <w:divBdr>
        <w:top w:val="none" w:sz="0" w:space="0" w:color="auto"/>
        <w:left w:val="none" w:sz="0" w:space="0" w:color="auto"/>
        <w:bottom w:val="none" w:sz="0" w:space="0" w:color="auto"/>
        <w:right w:val="none" w:sz="0" w:space="0" w:color="auto"/>
      </w:divBdr>
    </w:div>
    <w:div w:id="832061045">
      <w:bodyDiv w:val="1"/>
      <w:marLeft w:val="0"/>
      <w:marRight w:val="0"/>
      <w:marTop w:val="0"/>
      <w:marBottom w:val="0"/>
      <w:divBdr>
        <w:top w:val="none" w:sz="0" w:space="0" w:color="auto"/>
        <w:left w:val="none" w:sz="0" w:space="0" w:color="auto"/>
        <w:bottom w:val="none" w:sz="0" w:space="0" w:color="auto"/>
        <w:right w:val="none" w:sz="0" w:space="0" w:color="auto"/>
      </w:divBdr>
    </w:div>
    <w:div w:id="832451278">
      <w:bodyDiv w:val="1"/>
      <w:marLeft w:val="0"/>
      <w:marRight w:val="0"/>
      <w:marTop w:val="0"/>
      <w:marBottom w:val="0"/>
      <w:divBdr>
        <w:top w:val="none" w:sz="0" w:space="0" w:color="auto"/>
        <w:left w:val="none" w:sz="0" w:space="0" w:color="auto"/>
        <w:bottom w:val="none" w:sz="0" w:space="0" w:color="auto"/>
        <w:right w:val="none" w:sz="0" w:space="0" w:color="auto"/>
      </w:divBdr>
    </w:div>
    <w:div w:id="832717040">
      <w:bodyDiv w:val="1"/>
      <w:marLeft w:val="0"/>
      <w:marRight w:val="0"/>
      <w:marTop w:val="0"/>
      <w:marBottom w:val="0"/>
      <w:divBdr>
        <w:top w:val="none" w:sz="0" w:space="0" w:color="auto"/>
        <w:left w:val="none" w:sz="0" w:space="0" w:color="auto"/>
        <w:bottom w:val="none" w:sz="0" w:space="0" w:color="auto"/>
        <w:right w:val="none" w:sz="0" w:space="0" w:color="auto"/>
      </w:divBdr>
    </w:div>
    <w:div w:id="833375518">
      <w:bodyDiv w:val="1"/>
      <w:marLeft w:val="0"/>
      <w:marRight w:val="0"/>
      <w:marTop w:val="0"/>
      <w:marBottom w:val="0"/>
      <w:divBdr>
        <w:top w:val="none" w:sz="0" w:space="0" w:color="auto"/>
        <w:left w:val="none" w:sz="0" w:space="0" w:color="auto"/>
        <w:bottom w:val="none" w:sz="0" w:space="0" w:color="auto"/>
        <w:right w:val="none" w:sz="0" w:space="0" w:color="auto"/>
      </w:divBdr>
    </w:div>
    <w:div w:id="833494297">
      <w:bodyDiv w:val="1"/>
      <w:marLeft w:val="0"/>
      <w:marRight w:val="0"/>
      <w:marTop w:val="0"/>
      <w:marBottom w:val="0"/>
      <w:divBdr>
        <w:top w:val="none" w:sz="0" w:space="0" w:color="auto"/>
        <w:left w:val="none" w:sz="0" w:space="0" w:color="auto"/>
        <w:bottom w:val="none" w:sz="0" w:space="0" w:color="auto"/>
        <w:right w:val="none" w:sz="0" w:space="0" w:color="auto"/>
      </w:divBdr>
    </w:div>
    <w:div w:id="833910667">
      <w:bodyDiv w:val="1"/>
      <w:marLeft w:val="0"/>
      <w:marRight w:val="0"/>
      <w:marTop w:val="0"/>
      <w:marBottom w:val="0"/>
      <w:divBdr>
        <w:top w:val="none" w:sz="0" w:space="0" w:color="auto"/>
        <w:left w:val="none" w:sz="0" w:space="0" w:color="auto"/>
        <w:bottom w:val="none" w:sz="0" w:space="0" w:color="auto"/>
        <w:right w:val="none" w:sz="0" w:space="0" w:color="auto"/>
      </w:divBdr>
    </w:div>
    <w:div w:id="833954021">
      <w:bodyDiv w:val="1"/>
      <w:marLeft w:val="0"/>
      <w:marRight w:val="0"/>
      <w:marTop w:val="0"/>
      <w:marBottom w:val="0"/>
      <w:divBdr>
        <w:top w:val="none" w:sz="0" w:space="0" w:color="auto"/>
        <w:left w:val="none" w:sz="0" w:space="0" w:color="auto"/>
        <w:bottom w:val="none" w:sz="0" w:space="0" w:color="auto"/>
        <w:right w:val="none" w:sz="0" w:space="0" w:color="auto"/>
      </w:divBdr>
    </w:div>
    <w:div w:id="834150313">
      <w:bodyDiv w:val="1"/>
      <w:marLeft w:val="0"/>
      <w:marRight w:val="0"/>
      <w:marTop w:val="0"/>
      <w:marBottom w:val="0"/>
      <w:divBdr>
        <w:top w:val="none" w:sz="0" w:space="0" w:color="auto"/>
        <w:left w:val="none" w:sz="0" w:space="0" w:color="auto"/>
        <w:bottom w:val="none" w:sz="0" w:space="0" w:color="auto"/>
        <w:right w:val="none" w:sz="0" w:space="0" w:color="auto"/>
      </w:divBdr>
    </w:div>
    <w:div w:id="834220708">
      <w:bodyDiv w:val="1"/>
      <w:marLeft w:val="0"/>
      <w:marRight w:val="0"/>
      <w:marTop w:val="0"/>
      <w:marBottom w:val="0"/>
      <w:divBdr>
        <w:top w:val="none" w:sz="0" w:space="0" w:color="auto"/>
        <w:left w:val="none" w:sz="0" w:space="0" w:color="auto"/>
        <w:bottom w:val="none" w:sz="0" w:space="0" w:color="auto"/>
        <w:right w:val="none" w:sz="0" w:space="0" w:color="auto"/>
      </w:divBdr>
    </w:div>
    <w:div w:id="834489859">
      <w:bodyDiv w:val="1"/>
      <w:marLeft w:val="0"/>
      <w:marRight w:val="0"/>
      <w:marTop w:val="0"/>
      <w:marBottom w:val="0"/>
      <w:divBdr>
        <w:top w:val="none" w:sz="0" w:space="0" w:color="auto"/>
        <w:left w:val="none" w:sz="0" w:space="0" w:color="auto"/>
        <w:bottom w:val="none" w:sz="0" w:space="0" w:color="auto"/>
        <w:right w:val="none" w:sz="0" w:space="0" w:color="auto"/>
      </w:divBdr>
    </w:div>
    <w:div w:id="834806798">
      <w:bodyDiv w:val="1"/>
      <w:marLeft w:val="0"/>
      <w:marRight w:val="0"/>
      <w:marTop w:val="0"/>
      <w:marBottom w:val="0"/>
      <w:divBdr>
        <w:top w:val="none" w:sz="0" w:space="0" w:color="auto"/>
        <w:left w:val="none" w:sz="0" w:space="0" w:color="auto"/>
        <w:bottom w:val="none" w:sz="0" w:space="0" w:color="auto"/>
        <w:right w:val="none" w:sz="0" w:space="0" w:color="auto"/>
      </w:divBdr>
    </w:div>
    <w:div w:id="835074127">
      <w:bodyDiv w:val="1"/>
      <w:marLeft w:val="0"/>
      <w:marRight w:val="0"/>
      <w:marTop w:val="0"/>
      <w:marBottom w:val="0"/>
      <w:divBdr>
        <w:top w:val="none" w:sz="0" w:space="0" w:color="auto"/>
        <w:left w:val="none" w:sz="0" w:space="0" w:color="auto"/>
        <w:bottom w:val="none" w:sz="0" w:space="0" w:color="auto"/>
        <w:right w:val="none" w:sz="0" w:space="0" w:color="auto"/>
      </w:divBdr>
    </w:div>
    <w:div w:id="835191115">
      <w:bodyDiv w:val="1"/>
      <w:marLeft w:val="0"/>
      <w:marRight w:val="0"/>
      <w:marTop w:val="0"/>
      <w:marBottom w:val="0"/>
      <w:divBdr>
        <w:top w:val="none" w:sz="0" w:space="0" w:color="auto"/>
        <w:left w:val="none" w:sz="0" w:space="0" w:color="auto"/>
        <w:bottom w:val="none" w:sz="0" w:space="0" w:color="auto"/>
        <w:right w:val="none" w:sz="0" w:space="0" w:color="auto"/>
      </w:divBdr>
    </w:div>
    <w:div w:id="835414051">
      <w:bodyDiv w:val="1"/>
      <w:marLeft w:val="0"/>
      <w:marRight w:val="0"/>
      <w:marTop w:val="0"/>
      <w:marBottom w:val="0"/>
      <w:divBdr>
        <w:top w:val="none" w:sz="0" w:space="0" w:color="auto"/>
        <w:left w:val="none" w:sz="0" w:space="0" w:color="auto"/>
        <w:bottom w:val="none" w:sz="0" w:space="0" w:color="auto"/>
        <w:right w:val="none" w:sz="0" w:space="0" w:color="auto"/>
      </w:divBdr>
    </w:div>
    <w:div w:id="835657864">
      <w:bodyDiv w:val="1"/>
      <w:marLeft w:val="0"/>
      <w:marRight w:val="0"/>
      <w:marTop w:val="0"/>
      <w:marBottom w:val="0"/>
      <w:divBdr>
        <w:top w:val="none" w:sz="0" w:space="0" w:color="auto"/>
        <w:left w:val="none" w:sz="0" w:space="0" w:color="auto"/>
        <w:bottom w:val="none" w:sz="0" w:space="0" w:color="auto"/>
        <w:right w:val="none" w:sz="0" w:space="0" w:color="auto"/>
      </w:divBdr>
    </w:div>
    <w:div w:id="836383487">
      <w:bodyDiv w:val="1"/>
      <w:marLeft w:val="0"/>
      <w:marRight w:val="0"/>
      <w:marTop w:val="0"/>
      <w:marBottom w:val="0"/>
      <w:divBdr>
        <w:top w:val="none" w:sz="0" w:space="0" w:color="auto"/>
        <w:left w:val="none" w:sz="0" w:space="0" w:color="auto"/>
        <w:bottom w:val="none" w:sz="0" w:space="0" w:color="auto"/>
        <w:right w:val="none" w:sz="0" w:space="0" w:color="auto"/>
      </w:divBdr>
    </w:div>
    <w:div w:id="836845047">
      <w:bodyDiv w:val="1"/>
      <w:marLeft w:val="0"/>
      <w:marRight w:val="0"/>
      <w:marTop w:val="0"/>
      <w:marBottom w:val="0"/>
      <w:divBdr>
        <w:top w:val="none" w:sz="0" w:space="0" w:color="auto"/>
        <w:left w:val="none" w:sz="0" w:space="0" w:color="auto"/>
        <w:bottom w:val="none" w:sz="0" w:space="0" w:color="auto"/>
        <w:right w:val="none" w:sz="0" w:space="0" w:color="auto"/>
      </w:divBdr>
    </w:div>
    <w:div w:id="837038479">
      <w:bodyDiv w:val="1"/>
      <w:marLeft w:val="0"/>
      <w:marRight w:val="0"/>
      <w:marTop w:val="0"/>
      <w:marBottom w:val="0"/>
      <w:divBdr>
        <w:top w:val="none" w:sz="0" w:space="0" w:color="auto"/>
        <w:left w:val="none" w:sz="0" w:space="0" w:color="auto"/>
        <w:bottom w:val="none" w:sz="0" w:space="0" w:color="auto"/>
        <w:right w:val="none" w:sz="0" w:space="0" w:color="auto"/>
      </w:divBdr>
    </w:div>
    <w:div w:id="837112797">
      <w:bodyDiv w:val="1"/>
      <w:marLeft w:val="0"/>
      <w:marRight w:val="0"/>
      <w:marTop w:val="0"/>
      <w:marBottom w:val="0"/>
      <w:divBdr>
        <w:top w:val="none" w:sz="0" w:space="0" w:color="auto"/>
        <w:left w:val="none" w:sz="0" w:space="0" w:color="auto"/>
        <w:bottom w:val="none" w:sz="0" w:space="0" w:color="auto"/>
        <w:right w:val="none" w:sz="0" w:space="0" w:color="auto"/>
      </w:divBdr>
    </w:div>
    <w:div w:id="837617338">
      <w:bodyDiv w:val="1"/>
      <w:marLeft w:val="0"/>
      <w:marRight w:val="0"/>
      <w:marTop w:val="0"/>
      <w:marBottom w:val="0"/>
      <w:divBdr>
        <w:top w:val="none" w:sz="0" w:space="0" w:color="auto"/>
        <w:left w:val="none" w:sz="0" w:space="0" w:color="auto"/>
        <w:bottom w:val="none" w:sz="0" w:space="0" w:color="auto"/>
        <w:right w:val="none" w:sz="0" w:space="0" w:color="auto"/>
      </w:divBdr>
    </w:div>
    <w:div w:id="837816847">
      <w:bodyDiv w:val="1"/>
      <w:marLeft w:val="0"/>
      <w:marRight w:val="0"/>
      <w:marTop w:val="0"/>
      <w:marBottom w:val="0"/>
      <w:divBdr>
        <w:top w:val="none" w:sz="0" w:space="0" w:color="auto"/>
        <w:left w:val="none" w:sz="0" w:space="0" w:color="auto"/>
        <w:bottom w:val="none" w:sz="0" w:space="0" w:color="auto"/>
        <w:right w:val="none" w:sz="0" w:space="0" w:color="auto"/>
      </w:divBdr>
    </w:div>
    <w:div w:id="838080891">
      <w:bodyDiv w:val="1"/>
      <w:marLeft w:val="0"/>
      <w:marRight w:val="0"/>
      <w:marTop w:val="0"/>
      <w:marBottom w:val="0"/>
      <w:divBdr>
        <w:top w:val="none" w:sz="0" w:space="0" w:color="auto"/>
        <w:left w:val="none" w:sz="0" w:space="0" w:color="auto"/>
        <w:bottom w:val="none" w:sz="0" w:space="0" w:color="auto"/>
        <w:right w:val="none" w:sz="0" w:space="0" w:color="auto"/>
      </w:divBdr>
    </w:div>
    <w:div w:id="838231875">
      <w:bodyDiv w:val="1"/>
      <w:marLeft w:val="0"/>
      <w:marRight w:val="0"/>
      <w:marTop w:val="0"/>
      <w:marBottom w:val="0"/>
      <w:divBdr>
        <w:top w:val="none" w:sz="0" w:space="0" w:color="auto"/>
        <w:left w:val="none" w:sz="0" w:space="0" w:color="auto"/>
        <w:bottom w:val="none" w:sz="0" w:space="0" w:color="auto"/>
        <w:right w:val="none" w:sz="0" w:space="0" w:color="auto"/>
      </w:divBdr>
    </w:div>
    <w:div w:id="838233832">
      <w:bodyDiv w:val="1"/>
      <w:marLeft w:val="0"/>
      <w:marRight w:val="0"/>
      <w:marTop w:val="0"/>
      <w:marBottom w:val="0"/>
      <w:divBdr>
        <w:top w:val="none" w:sz="0" w:space="0" w:color="auto"/>
        <w:left w:val="none" w:sz="0" w:space="0" w:color="auto"/>
        <w:bottom w:val="none" w:sz="0" w:space="0" w:color="auto"/>
        <w:right w:val="none" w:sz="0" w:space="0" w:color="auto"/>
      </w:divBdr>
    </w:div>
    <w:div w:id="838619609">
      <w:bodyDiv w:val="1"/>
      <w:marLeft w:val="0"/>
      <w:marRight w:val="0"/>
      <w:marTop w:val="0"/>
      <w:marBottom w:val="0"/>
      <w:divBdr>
        <w:top w:val="none" w:sz="0" w:space="0" w:color="auto"/>
        <w:left w:val="none" w:sz="0" w:space="0" w:color="auto"/>
        <w:bottom w:val="none" w:sz="0" w:space="0" w:color="auto"/>
        <w:right w:val="none" w:sz="0" w:space="0" w:color="auto"/>
      </w:divBdr>
    </w:div>
    <w:div w:id="839539817">
      <w:bodyDiv w:val="1"/>
      <w:marLeft w:val="0"/>
      <w:marRight w:val="0"/>
      <w:marTop w:val="0"/>
      <w:marBottom w:val="0"/>
      <w:divBdr>
        <w:top w:val="none" w:sz="0" w:space="0" w:color="auto"/>
        <w:left w:val="none" w:sz="0" w:space="0" w:color="auto"/>
        <w:bottom w:val="none" w:sz="0" w:space="0" w:color="auto"/>
        <w:right w:val="none" w:sz="0" w:space="0" w:color="auto"/>
      </w:divBdr>
    </w:div>
    <w:div w:id="840121387">
      <w:bodyDiv w:val="1"/>
      <w:marLeft w:val="0"/>
      <w:marRight w:val="0"/>
      <w:marTop w:val="0"/>
      <w:marBottom w:val="0"/>
      <w:divBdr>
        <w:top w:val="none" w:sz="0" w:space="0" w:color="auto"/>
        <w:left w:val="none" w:sz="0" w:space="0" w:color="auto"/>
        <w:bottom w:val="none" w:sz="0" w:space="0" w:color="auto"/>
        <w:right w:val="none" w:sz="0" w:space="0" w:color="auto"/>
      </w:divBdr>
    </w:div>
    <w:div w:id="840319432">
      <w:bodyDiv w:val="1"/>
      <w:marLeft w:val="0"/>
      <w:marRight w:val="0"/>
      <w:marTop w:val="0"/>
      <w:marBottom w:val="0"/>
      <w:divBdr>
        <w:top w:val="none" w:sz="0" w:space="0" w:color="auto"/>
        <w:left w:val="none" w:sz="0" w:space="0" w:color="auto"/>
        <w:bottom w:val="none" w:sz="0" w:space="0" w:color="auto"/>
        <w:right w:val="none" w:sz="0" w:space="0" w:color="auto"/>
      </w:divBdr>
    </w:div>
    <w:div w:id="840855485">
      <w:bodyDiv w:val="1"/>
      <w:marLeft w:val="0"/>
      <w:marRight w:val="0"/>
      <w:marTop w:val="0"/>
      <w:marBottom w:val="0"/>
      <w:divBdr>
        <w:top w:val="none" w:sz="0" w:space="0" w:color="auto"/>
        <w:left w:val="none" w:sz="0" w:space="0" w:color="auto"/>
        <w:bottom w:val="none" w:sz="0" w:space="0" w:color="auto"/>
        <w:right w:val="none" w:sz="0" w:space="0" w:color="auto"/>
      </w:divBdr>
    </w:div>
    <w:div w:id="841236153">
      <w:bodyDiv w:val="1"/>
      <w:marLeft w:val="0"/>
      <w:marRight w:val="0"/>
      <w:marTop w:val="0"/>
      <w:marBottom w:val="0"/>
      <w:divBdr>
        <w:top w:val="none" w:sz="0" w:space="0" w:color="auto"/>
        <w:left w:val="none" w:sz="0" w:space="0" w:color="auto"/>
        <w:bottom w:val="none" w:sz="0" w:space="0" w:color="auto"/>
        <w:right w:val="none" w:sz="0" w:space="0" w:color="auto"/>
      </w:divBdr>
    </w:div>
    <w:div w:id="842668339">
      <w:bodyDiv w:val="1"/>
      <w:marLeft w:val="0"/>
      <w:marRight w:val="0"/>
      <w:marTop w:val="0"/>
      <w:marBottom w:val="0"/>
      <w:divBdr>
        <w:top w:val="none" w:sz="0" w:space="0" w:color="auto"/>
        <w:left w:val="none" w:sz="0" w:space="0" w:color="auto"/>
        <w:bottom w:val="none" w:sz="0" w:space="0" w:color="auto"/>
        <w:right w:val="none" w:sz="0" w:space="0" w:color="auto"/>
      </w:divBdr>
    </w:div>
    <w:div w:id="844134268">
      <w:bodyDiv w:val="1"/>
      <w:marLeft w:val="0"/>
      <w:marRight w:val="0"/>
      <w:marTop w:val="0"/>
      <w:marBottom w:val="0"/>
      <w:divBdr>
        <w:top w:val="none" w:sz="0" w:space="0" w:color="auto"/>
        <w:left w:val="none" w:sz="0" w:space="0" w:color="auto"/>
        <w:bottom w:val="none" w:sz="0" w:space="0" w:color="auto"/>
        <w:right w:val="none" w:sz="0" w:space="0" w:color="auto"/>
      </w:divBdr>
    </w:div>
    <w:div w:id="844320974">
      <w:bodyDiv w:val="1"/>
      <w:marLeft w:val="0"/>
      <w:marRight w:val="0"/>
      <w:marTop w:val="0"/>
      <w:marBottom w:val="0"/>
      <w:divBdr>
        <w:top w:val="none" w:sz="0" w:space="0" w:color="auto"/>
        <w:left w:val="none" w:sz="0" w:space="0" w:color="auto"/>
        <w:bottom w:val="none" w:sz="0" w:space="0" w:color="auto"/>
        <w:right w:val="none" w:sz="0" w:space="0" w:color="auto"/>
      </w:divBdr>
    </w:div>
    <w:div w:id="844787622">
      <w:bodyDiv w:val="1"/>
      <w:marLeft w:val="0"/>
      <w:marRight w:val="0"/>
      <w:marTop w:val="0"/>
      <w:marBottom w:val="0"/>
      <w:divBdr>
        <w:top w:val="none" w:sz="0" w:space="0" w:color="auto"/>
        <w:left w:val="none" w:sz="0" w:space="0" w:color="auto"/>
        <w:bottom w:val="none" w:sz="0" w:space="0" w:color="auto"/>
        <w:right w:val="none" w:sz="0" w:space="0" w:color="auto"/>
      </w:divBdr>
    </w:div>
    <w:div w:id="845022776">
      <w:bodyDiv w:val="1"/>
      <w:marLeft w:val="0"/>
      <w:marRight w:val="0"/>
      <w:marTop w:val="0"/>
      <w:marBottom w:val="0"/>
      <w:divBdr>
        <w:top w:val="none" w:sz="0" w:space="0" w:color="auto"/>
        <w:left w:val="none" w:sz="0" w:space="0" w:color="auto"/>
        <w:bottom w:val="none" w:sz="0" w:space="0" w:color="auto"/>
        <w:right w:val="none" w:sz="0" w:space="0" w:color="auto"/>
      </w:divBdr>
    </w:div>
    <w:div w:id="845052286">
      <w:bodyDiv w:val="1"/>
      <w:marLeft w:val="0"/>
      <w:marRight w:val="0"/>
      <w:marTop w:val="0"/>
      <w:marBottom w:val="0"/>
      <w:divBdr>
        <w:top w:val="none" w:sz="0" w:space="0" w:color="auto"/>
        <w:left w:val="none" w:sz="0" w:space="0" w:color="auto"/>
        <w:bottom w:val="none" w:sz="0" w:space="0" w:color="auto"/>
        <w:right w:val="none" w:sz="0" w:space="0" w:color="auto"/>
      </w:divBdr>
    </w:div>
    <w:div w:id="846214002">
      <w:bodyDiv w:val="1"/>
      <w:marLeft w:val="0"/>
      <w:marRight w:val="0"/>
      <w:marTop w:val="0"/>
      <w:marBottom w:val="0"/>
      <w:divBdr>
        <w:top w:val="none" w:sz="0" w:space="0" w:color="auto"/>
        <w:left w:val="none" w:sz="0" w:space="0" w:color="auto"/>
        <w:bottom w:val="none" w:sz="0" w:space="0" w:color="auto"/>
        <w:right w:val="none" w:sz="0" w:space="0" w:color="auto"/>
      </w:divBdr>
    </w:div>
    <w:div w:id="846404773">
      <w:bodyDiv w:val="1"/>
      <w:marLeft w:val="0"/>
      <w:marRight w:val="0"/>
      <w:marTop w:val="0"/>
      <w:marBottom w:val="0"/>
      <w:divBdr>
        <w:top w:val="none" w:sz="0" w:space="0" w:color="auto"/>
        <w:left w:val="none" w:sz="0" w:space="0" w:color="auto"/>
        <w:bottom w:val="none" w:sz="0" w:space="0" w:color="auto"/>
        <w:right w:val="none" w:sz="0" w:space="0" w:color="auto"/>
      </w:divBdr>
    </w:div>
    <w:div w:id="846604104">
      <w:bodyDiv w:val="1"/>
      <w:marLeft w:val="0"/>
      <w:marRight w:val="0"/>
      <w:marTop w:val="0"/>
      <w:marBottom w:val="0"/>
      <w:divBdr>
        <w:top w:val="none" w:sz="0" w:space="0" w:color="auto"/>
        <w:left w:val="none" w:sz="0" w:space="0" w:color="auto"/>
        <w:bottom w:val="none" w:sz="0" w:space="0" w:color="auto"/>
        <w:right w:val="none" w:sz="0" w:space="0" w:color="auto"/>
      </w:divBdr>
    </w:div>
    <w:div w:id="847403520">
      <w:bodyDiv w:val="1"/>
      <w:marLeft w:val="0"/>
      <w:marRight w:val="0"/>
      <w:marTop w:val="0"/>
      <w:marBottom w:val="0"/>
      <w:divBdr>
        <w:top w:val="none" w:sz="0" w:space="0" w:color="auto"/>
        <w:left w:val="none" w:sz="0" w:space="0" w:color="auto"/>
        <w:bottom w:val="none" w:sz="0" w:space="0" w:color="auto"/>
        <w:right w:val="none" w:sz="0" w:space="0" w:color="auto"/>
      </w:divBdr>
    </w:div>
    <w:div w:id="847603295">
      <w:bodyDiv w:val="1"/>
      <w:marLeft w:val="0"/>
      <w:marRight w:val="0"/>
      <w:marTop w:val="0"/>
      <w:marBottom w:val="0"/>
      <w:divBdr>
        <w:top w:val="none" w:sz="0" w:space="0" w:color="auto"/>
        <w:left w:val="none" w:sz="0" w:space="0" w:color="auto"/>
        <w:bottom w:val="none" w:sz="0" w:space="0" w:color="auto"/>
        <w:right w:val="none" w:sz="0" w:space="0" w:color="auto"/>
      </w:divBdr>
    </w:div>
    <w:div w:id="847908113">
      <w:bodyDiv w:val="1"/>
      <w:marLeft w:val="0"/>
      <w:marRight w:val="0"/>
      <w:marTop w:val="0"/>
      <w:marBottom w:val="0"/>
      <w:divBdr>
        <w:top w:val="none" w:sz="0" w:space="0" w:color="auto"/>
        <w:left w:val="none" w:sz="0" w:space="0" w:color="auto"/>
        <w:bottom w:val="none" w:sz="0" w:space="0" w:color="auto"/>
        <w:right w:val="none" w:sz="0" w:space="0" w:color="auto"/>
      </w:divBdr>
    </w:div>
    <w:div w:id="847909247">
      <w:bodyDiv w:val="1"/>
      <w:marLeft w:val="0"/>
      <w:marRight w:val="0"/>
      <w:marTop w:val="0"/>
      <w:marBottom w:val="0"/>
      <w:divBdr>
        <w:top w:val="none" w:sz="0" w:space="0" w:color="auto"/>
        <w:left w:val="none" w:sz="0" w:space="0" w:color="auto"/>
        <w:bottom w:val="none" w:sz="0" w:space="0" w:color="auto"/>
        <w:right w:val="none" w:sz="0" w:space="0" w:color="auto"/>
      </w:divBdr>
    </w:div>
    <w:div w:id="847988550">
      <w:bodyDiv w:val="1"/>
      <w:marLeft w:val="0"/>
      <w:marRight w:val="0"/>
      <w:marTop w:val="0"/>
      <w:marBottom w:val="0"/>
      <w:divBdr>
        <w:top w:val="none" w:sz="0" w:space="0" w:color="auto"/>
        <w:left w:val="none" w:sz="0" w:space="0" w:color="auto"/>
        <w:bottom w:val="none" w:sz="0" w:space="0" w:color="auto"/>
        <w:right w:val="none" w:sz="0" w:space="0" w:color="auto"/>
      </w:divBdr>
    </w:div>
    <w:div w:id="849687450">
      <w:bodyDiv w:val="1"/>
      <w:marLeft w:val="0"/>
      <w:marRight w:val="0"/>
      <w:marTop w:val="0"/>
      <w:marBottom w:val="0"/>
      <w:divBdr>
        <w:top w:val="none" w:sz="0" w:space="0" w:color="auto"/>
        <w:left w:val="none" w:sz="0" w:space="0" w:color="auto"/>
        <w:bottom w:val="none" w:sz="0" w:space="0" w:color="auto"/>
        <w:right w:val="none" w:sz="0" w:space="0" w:color="auto"/>
      </w:divBdr>
    </w:div>
    <w:div w:id="849760619">
      <w:bodyDiv w:val="1"/>
      <w:marLeft w:val="0"/>
      <w:marRight w:val="0"/>
      <w:marTop w:val="0"/>
      <w:marBottom w:val="0"/>
      <w:divBdr>
        <w:top w:val="none" w:sz="0" w:space="0" w:color="auto"/>
        <w:left w:val="none" w:sz="0" w:space="0" w:color="auto"/>
        <w:bottom w:val="none" w:sz="0" w:space="0" w:color="auto"/>
        <w:right w:val="none" w:sz="0" w:space="0" w:color="auto"/>
      </w:divBdr>
    </w:div>
    <w:div w:id="849953471">
      <w:bodyDiv w:val="1"/>
      <w:marLeft w:val="0"/>
      <w:marRight w:val="0"/>
      <w:marTop w:val="0"/>
      <w:marBottom w:val="0"/>
      <w:divBdr>
        <w:top w:val="none" w:sz="0" w:space="0" w:color="auto"/>
        <w:left w:val="none" w:sz="0" w:space="0" w:color="auto"/>
        <w:bottom w:val="none" w:sz="0" w:space="0" w:color="auto"/>
        <w:right w:val="none" w:sz="0" w:space="0" w:color="auto"/>
      </w:divBdr>
    </w:div>
    <w:div w:id="850491293">
      <w:bodyDiv w:val="1"/>
      <w:marLeft w:val="0"/>
      <w:marRight w:val="0"/>
      <w:marTop w:val="0"/>
      <w:marBottom w:val="0"/>
      <w:divBdr>
        <w:top w:val="none" w:sz="0" w:space="0" w:color="auto"/>
        <w:left w:val="none" w:sz="0" w:space="0" w:color="auto"/>
        <w:bottom w:val="none" w:sz="0" w:space="0" w:color="auto"/>
        <w:right w:val="none" w:sz="0" w:space="0" w:color="auto"/>
      </w:divBdr>
    </w:div>
    <w:div w:id="850803721">
      <w:bodyDiv w:val="1"/>
      <w:marLeft w:val="0"/>
      <w:marRight w:val="0"/>
      <w:marTop w:val="0"/>
      <w:marBottom w:val="0"/>
      <w:divBdr>
        <w:top w:val="none" w:sz="0" w:space="0" w:color="auto"/>
        <w:left w:val="none" w:sz="0" w:space="0" w:color="auto"/>
        <w:bottom w:val="none" w:sz="0" w:space="0" w:color="auto"/>
        <w:right w:val="none" w:sz="0" w:space="0" w:color="auto"/>
      </w:divBdr>
    </w:div>
    <w:div w:id="851455847">
      <w:bodyDiv w:val="1"/>
      <w:marLeft w:val="0"/>
      <w:marRight w:val="0"/>
      <w:marTop w:val="0"/>
      <w:marBottom w:val="0"/>
      <w:divBdr>
        <w:top w:val="none" w:sz="0" w:space="0" w:color="auto"/>
        <w:left w:val="none" w:sz="0" w:space="0" w:color="auto"/>
        <w:bottom w:val="none" w:sz="0" w:space="0" w:color="auto"/>
        <w:right w:val="none" w:sz="0" w:space="0" w:color="auto"/>
      </w:divBdr>
    </w:div>
    <w:div w:id="851722739">
      <w:bodyDiv w:val="1"/>
      <w:marLeft w:val="0"/>
      <w:marRight w:val="0"/>
      <w:marTop w:val="0"/>
      <w:marBottom w:val="0"/>
      <w:divBdr>
        <w:top w:val="none" w:sz="0" w:space="0" w:color="auto"/>
        <w:left w:val="none" w:sz="0" w:space="0" w:color="auto"/>
        <w:bottom w:val="none" w:sz="0" w:space="0" w:color="auto"/>
        <w:right w:val="none" w:sz="0" w:space="0" w:color="auto"/>
      </w:divBdr>
    </w:div>
    <w:div w:id="851726924">
      <w:bodyDiv w:val="1"/>
      <w:marLeft w:val="0"/>
      <w:marRight w:val="0"/>
      <w:marTop w:val="0"/>
      <w:marBottom w:val="0"/>
      <w:divBdr>
        <w:top w:val="none" w:sz="0" w:space="0" w:color="auto"/>
        <w:left w:val="none" w:sz="0" w:space="0" w:color="auto"/>
        <w:bottom w:val="none" w:sz="0" w:space="0" w:color="auto"/>
        <w:right w:val="none" w:sz="0" w:space="0" w:color="auto"/>
      </w:divBdr>
    </w:div>
    <w:div w:id="851837368">
      <w:bodyDiv w:val="1"/>
      <w:marLeft w:val="0"/>
      <w:marRight w:val="0"/>
      <w:marTop w:val="0"/>
      <w:marBottom w:val="0"/>
      <w:divBdr>
        <w:top w:val="none" w:sz="0" w:space="0" w:color="auto"/>
        <w:left w:val="none" w:sz="0" w:space="0" w:color="auto"/>
        <w:bottom w:val="none" w:sz="0" w:space="0" w:color="auto"/>
        <w:right w:val="none" w:sz="0" w:space="0" w:color="auto"/>
      </w:divBdr>
    </w:div>
    <w:div w:id="851996277">
      <w:bodyDiv w:val="1"/>
      <w:marLeft w:val="0"/>
      <w:marRight w:val="0"/>
      <w:marTop w:val="0"/>
      <w:marBottom w:val="0"/>
      <w:divBdr>
        <w:top w:val="none" w:sz="0" w:space="0" w:color="auto"/>
        <w:left w:val="none" w:sz="0" w:space="0" w:color="auto"/>
        <w:bottom w:val="none" w:sz="0" w:space="0" w:color="auto"/>
        <w:right w:val="none" w:sz="0" w:space="0" w:color="auto"/>
      </w:divBdr>
    </w:div>
    <w:div w:id="852037583">
      <w:bodyDiv w:val="1"/>
      <w:marLeft w:val="0"/>
      <w:marRight w:val="0"/>
      <w:marTop w:val="0"/>
      <w:marBottom w:val="0"/>
      <w:divBdr>
        <w:top w:val="none" w:sz="0" w:space="0" w:color="auto"/>
        <w:left w:val="none" w:sz="0" w:space="0" w:color="auto"/>
        <w:bottom w:val="none" w:sz="0" w:space="0" w:color="auto"/>
        <w:right w:val="none" w:sz="0" w:space="0" w:color="auto"/>
      </w:divBdr>
    </w:div>
    <w:div w:id="852306552">
      <w:bodyDiv w:val="1"/>
      <w:marLeft w:val="0"/>
      <w:marRight w:val="0"/>
      <w:marTop w:val="0"/>
      <w:marBottom w:val="0"/>
      <w:divBdr>
        <w:top w:val="none" w:sz="0" w:space="0" w:color="auto"/>
        <w:left w:val="none" w:sz="0" w:space="0" w:color="auto"/>
        <w:bottom w:val="none" w:sz="0" w:space="0" w:color="auto"/>
        <w:right w:val="none" w:sz="0" w:space="0" w:color="auto"/>
      </w:divBdr>
    </w:div>
    <w:div w:id="852450863">
      <w:bodyDiv w:val="1"/>
      <w:marLeft w:val="0"/>
      <w:marRight w:val="0"/>
      <w:marTop w:val="0"/>
      <w:marBottom w:val="0"/>
      <w:divBdr>
        <w:top w:val="none" w:sz="0" w:space="0" w:color="auto"/>
        <w:left w:val="none" w:sz="0" w:space="0" w:color="auto"/>
        <w:bottom w:val="none" w:sz="0" w:space="0" w:color="auto"/>
        <w:right w:val="none" w:sz="0" w:space="0" w:color="auto"/>
      </w:divBdr>
    </w:div>
    <w:div w:id="852649569">
      <w:bodyDiv w:val="1"/>
      <w:marLeft w:val="0"/>
      <w:marRight w:val="0"/>
      <w:marTop w:val="0"/>
      <w:marBottom w:val="0"/>
      <w:divBdr>
        <w:top w:val="none" w:sz="0" w:space="0" w:color="auto"/>
        <w:left w:val="none" w:sz="0" w:space="0" w:color="auto"/>
        <w:bottom w:val="none" w:sz="0" w:space="0" w:color="auto"/>
        <w:right w:val="none" w:sz="0" w:space="0" w:color="auto"/>
      </w:divBdr>
    </w:div>
    <w:div w:id="852769974">
      <w:bodyDiv w:val="1"/>
      <w:marLeft w:val="0"/>
      <w:marRight w:val="0"/>
      <w:marTop w:val="0"/>
      <w:marBottom w:val="0"/>
      <w:divBdr>
        <w:top w:val="none" w:sz="0" w:space="0" w:color="auto"/>
        <w:left w:val="none" w:sz="0" w:space="0" w:color="auto"/>
        <w:bottom w:val="none" w:sz="0" w:space="0" w:color="auto"/>
        <w:right w:val="none" w:sz="0" w:space="0" w:color="auto"/>
      </w:divBdr>
    </w:div>
    <w:div w:id="852839891">
      <w:bodyDiv w:val="1"/>
      <w:marLeft w:val="0"/>
      <w:marRight w:val="0"/>
      <w:marTop w:val="0"/>
      <w:marBottom w:val="0"/>
      <w:divBdr>
        <w:top w:val="none" w:sz="0" w:space="0" w:color="auto"/>
        <w:left w:val="none" w:sz="0" w:space="0" w:color="auto"/>
        <w:bottom w:val="none" w:sz="0" w:space="0" w:color="auto"/>
        <w:right w:val="none" w:sz="0" w:space="0" w:color="auto"/>
      </w:divBdr>
    </w:div>
    <w:div w:id="852962534">
      <w:bodyDiv w:val="1"/>
      <w:marLeft w:val="0"/>
      <w:marRight w:val="0"/>
      <w:marTop w:val="0"/>
      <w:marBottom w:val="0"/>
      <w:divBdr>
        <w:top w:val="none" w:sz="0" w:space="0" w:color="auto"/>
        <w:left w:val="none" w:sz="0" w:space="0" w:color="auto"/>
        <w:bottom w:val="none" w:sz="0" w:space="0" w:color="auto"/>
        <w:right w:val="none" w:sz="0" w:space="0" w:color="auto"/>
      </w:divBdr>
    </w:div>
    <w:div w:id="853298514">
      <w:bodyDiv w:val="1"/>
      <w:marLeft w:val="0"/>
      <w:marRight w:val="0"/>
      <w:marTop w:val="0"/>
      <w:marBottom w:val="0"/>
      <w:divBdr>
        <w:top w:val="none" w:sz="0" w:space="0" w:color="auto"/>
        <w:left w:val="none" w:sz="0" w:space="0" w:color="auto"/>
        <w:bottom w:val="none" w:sz="0" w:space="0" w:color="auto"/>
        <w:right w:val="none" w:sz="0" w:space="0" w:color="auto"/>
      </w:divBdr>
    </w:div>
    <w:div w:id="853571763">
      <w:bodyDiv w:val="1"/>
      <w:marLeft w:val="0"/>
      <w:marRight w:val="0"/>
      <w:marTop w:val="0"/>
      <w:marBottom w:val="0"/>
      <w:divBdr>
        <w:top w:val="none" w:sz="0" w:space="0" w:color="auto"/>
        <w:left w:val="none" w:sz="0" w:space="0" w:color="auto"/>
        <w:bottom w:val="none" w:sz="0" w:space="0" w:color="auto"/>
        <w:right w:val="none" w:sz="0" w:space="0" w:color="auto"/>
      </w:divBdr>
    </w:div>
    <w:div w:id="853688010">
      <w:bodyDiv w:val="1"/>
      <w:marLeft w:val="0"/>
      <w:marRight w:val="0"/>
      <w:marTop w:val="0"/>
      <w:marBottom w:val="0"/>
      <w:divBdr>
        <w:top w:val="none" w:sz="0" w:space="0" w:color="auto"/>
        <w:left w:val="none" w:sz="0" w:space="0" w:color="auto"/>
        <w:bottom w:val="none" w:sz="0" w:space="0" w:color="auto"/>
        <w:right w:val="none" w:sz="0" w:space="0" w:color="auto"/>
      </w:divBdr>
    </w:div>
    <w:div w:id="854342865">
      <w:bodyDiv w:val="1"/>
      <w:marLeft w:val="0"/>
      <w:marRight w:val="0"/>
      <w:marTop w:val="0"/>
      <w:marBottom w:val="0"/>
      <w:divBdr>
        <w:top w:val="none" w:sz="0" w:space="0" w:color="auto"/>
        <w:left w:val="none" w:sz="0" w:space="0" w:color="auto"/>
        <w:bottom w:val="none" w:sz="0" w:space="0" w:color="auto"/>
        <w:right w:val="none" w:sz="0" w:space="0" w:color="auto"/>
      </w:divBdr>
    </w:div>
    <w:div w:id="854459245">
      <w:bodyDiv w:val="1"/>
      <w:marLeft w:val="0"/>
      <w:marRight w:val="0"/>
      <w:marTop w:val="0"/>
      <w:marBottom w:val="0"/>
      <w:divBdr>
        <w:top w:val="none" w:sz="0" w:space="0" w:color="auto"/>
        <w:left w:val="none" w:sz="0" w:space="0" w:color="auto"/>
        <w:bottom w:val="none" w:sz="0" w:space="0" w:color="auto"/>
        <w:right w:val="none" w:sz="0" w:space="0" w:color="auto"/>
      </w:divBdr>
    </w:div>
    <w:div w:id="854611074">
      <w:bodyDiv w:val="1"/>
      <w:marLeft w:val="0"/>
      <w:marRight w:val="0"/>
      <w:marTop w:val="0"/>
      <w:marBottom w:val="0"/>
      <w:divBdr>
        <w:top w:val="none" w:sz="0" w:space="0" w:color="auto"/>
        <w:left w:val="none" w:sz="0" w:space="0" w:color="auto"/>
        <w:bottom w:val="none" w:sz="0" w:space="0" w:color="auto"/>
        <w:right w:val="none" w:sz="0" w:space="0" w:color="auto"/>
      </w:divBdr>
    </w:div>
    <w:div w:id="854852610">
      <w:bodyDiv w:val="1"/>
      <w:marLeft w:val="0"/>
      <w:marRight w:val="0"/>
      <w:marTop w:val="0"/>
      <w:marBottom w:val="0"/>
      <w:divBdr>
        <w:top w:val="none" w:sz="0" w:space="0" w:color="auto"/>
        <w:left w:val="none" w:sz="0" w:space="0" w:color="auto"/>
        <w:bottom w:val="none" w:sz="0" w:space="0" w:color="auto"/>
        <w:right w:val="none" w:sz="0" w:space="0" w:color="auto"/>
      </w:divBdr>
    </w:div>
    <w:div w:id="854922600">
      <w:bodyDiv w:val="1"/>
      <w:marLeft w:val="0"/>
      <w:marRight w:val="0"/>
      <w:marTop w:val="0"/>
      <w:marBottom w:val="0"/>
      <w:divBdr>
        <w:top w:val="none" w:sz="0" w:space="0" w:color="auto"/>
        <w:left w:val="none" w:sz="0" w:space="0" w:color="auto"/>
        <w:bottom w:val="none" w:sz="0" w:space="0" w:color="auto"/>
        <w:right w:val="none" w:sz="0" w:space="0" w:color="auto"/>
      </w:divBdr>
    </w:div>
    <w:div w:id="855995280">
      <w:bodyDiv w:val="1"/>
      <w:marLeft w:val="0"/>
      <w:marRight w:val="0"/>
      <w:marTop w:val="0"/>
      <w:marBottom w:val="0"/>
      <w:divBdr>
        <w:top w:val="none" w:sz="0" w:space="0" w:color="auto"/>
        <w:left w:val="none" w:sz="0" w:space="0" w:color="auto"/>
        <w:bottom w:val="none" w:sz="0" w:space="0" w:color="auto"/>
        <w:right w:val="none" w:sz="0" w:space="0" w:color="auto"/>
      </w:divBdr>
    </w:div>
    <w:div w:id="856237616">
      <w:bodyDiv w:val="1"/>
      <w:marLeft w:val="0"/>
      <w:marRight w:val="0"/>
      <w:marTop w:val="0"/>
      <w:marBottom w:val="0"/>
      <w:divBdr>
        <w:top w:val="none" w:sz="0" w:space="0" w:color="auto"/>
        <w:left w:val="none" w:sz="0" w:space="0" w:color="auto"/>
        <w:bottom w:val="none" w:sz="0" w:space="0" w:color="auto"/>
        <w:right w:val="none" w:sz="0" w:space="0" w:color="auto"/>
      </w:divBdr>
    </w:div>
    <w:div w:id="856238850">
      <w:bodyDiv w:val="1"/>
      <w:marLeft w:val="0"/>
      <w:marRight w:val="0"/>
      <w:marTop w:val="0"/>
      <w:marBottom w:val="0"/>
      <w:divBdr>
        <w:top w:val="none" w:sz="0" w:space="0" w:color="auto"/>
        <w:left w:val="none" w:sz="0" w:space="0" w:color="auto"/>
        <w:bottom w:val="none" w:sz="0" w:space="0" w:color="auto"/>
        <w:right w:val="none" w:sz="0" w:space="0" w:color="auto"/>
      </w:divBdr>
    </w:div>
    <w:div w:id="856426887">
      <w:bodyDiv w:val="1"/>
      <w:marLeft w:val="0"/>
      <w:marRight w:val="0"/>
      <w:marTop w:val="0"/>
      <w:marBottom w:val="0"/>
      <w:divBdr>
        <w:top w:val="none" w:sz="0" w:space="0" w:color="auto"/>
        <w:left w:val="none" w:sz="0" w:space="0" w:color="auto"/>
        <w:bottom w:val="none" w:sz="0" w:space="0" w:color="auto"/>
        <w:right w:val="none" w:sz="0" w:space="0" w:color="auto"/>
      </w:divBdr>
    </w:div>
    <w:div w:id="857348410">
      <w:bodyDiv w:val="1"/>
      <w:marLeft w:val="0"/>
      <w:marRight w:val="0"/>
      <w:marTop w:val="0"/>
      <w:marBottom w:val="0"/>
      <w:divBdr>
        <w:top w:val="none" w:sz="0" w:space="0" w:color="auto"/>
        <w:left w:val="none" w:sz="0" w:space="0" w:color="auto"/>
        <w:bottom w:val="none" w:sz="0" w:space="0" w:color="auto"/>
        <w:right w:val="none" w:sz="0" w:space="0" w:color="auto"/>
      </w:divBdr>
    </w:div>
    <w:div w:id="857888717">
      <w:bodyDiv w:val="1"/>
      <w:marLeft w:val="0"/>
      <w:marRight w:val="0"/>
      <w:marTop w:val="0"/>
      <w:marBottom w:val="0"/>
      <w:divBdr>
        <w:top w:val="none" w:sz="0" w:space="0" w:color="auto"/>
        <w:left w:val="none" w:sz="0" w:space="0" w:color="auto"/>
        <w:bottom w:val="none" w:sz="0" w:space="0" w:color="auto"/>
        <w:right w:val="none" w:sz="0" w:space="0" w:color="auto"/>
      </w:divBdr>
    </w:div>
    <w:div w:id="857936363">
      <w:bodyDiv w:val="1"/>
      <w:marLeft w:val="0"/>
      <w:marRight w:val="0"/>
      <w:marTop w:val="0"/>
      <w:marBottom w:val="0"/>
      <w:divBdr>
        <w:top w:val="none" w:sz="0" w:space="0" w:color="auto"/>
        <w:left w:val="none" w:sz="0" w:space="0" w:color="auto"/>
        <w:bottom w:val="none" w:sz="0" w:space="0" w:color="auto"/>
        <w:right w:val="none" w:sz="0" w:space="0" w:color="auto"/>
      </w:divBdr>
    </w:div>
    <w:div w:id="858012551">
      <w:bodyDiv w:val="1"/>
      <w:marLeft w:val="0"/>
      <w:marRight w:val="0"/>
      <w:marTop w:val="0"/>
      <w:marBottom w:val="0"/>
      <w:divBdr>
        <w:top w:val="none" w:sz="0" w:space="0" w:color="auto"/>
        <w:left w:val="none" w:sz="0" w:space="0" w:color="auto"/>
        <w:bottom w:val="none" w:sz="0" w:space="0" w:color="auto"/>
        <w:right w:val="none" w:sz="0" w:space="0" w:color="auto"/>
      </w:divBdr>
    </w:div>
    <w:div w:id="858203829">
      <w:bodyDiv w:val="1"/>
      <w:marLeft w:val="0"/>
      <w:marRight w:val="0"/>
      <w:marTop w:val="0"/>
      <w:marBottom w:val="0"/>
      <w:divBdr>
        <w:top w:val="none" w:sz="0" w:space="0" w:color="auto"/>
        <w:left w:val="none" w:sz="0" w:space="0" w:color="auto"/>
        <w:bottom w:val="none" w:sz="0" w:space="0" w:color="auto"/>
        <w:right w:val="none" w:sz="0" w:space="0" w:color="auto"/>
      </w:divBdr>
    </w:div>
    <w:div w:id="858658625">
      <w:bodyDiv w:val="1"/>
      <w:marLeft w:val="0"/>
      <w:marRight w:val="0"/>
      <w:marTop w:val="0"/>
      <w:marBottom w:val="0"/>
      <w:divBdr>
        <w:top w:val="none" w:sz="0" w:space="0" w:color="auto"/>
        <w:left w:val="none" w:sz="0" w:space="0" w:color="auto"/>
        <w:bottom w:val="none" w:sz="0" w:space="0" w:color="auto"/>
        <w:right w:val="none" w:sz="0" w:space="0" w:color="auto"/>
      </w:divBdr>
    </w:div>
    <w:div w:id="859053475">
      <w:bodyDiv w:val="1"/>
      <w:marLeft w:val="0"/>
      <w:marRight w:val="0"/>
      <w:marTop w:val="0"/>
      <w:marBottom w:val="0"/>
      <w:divBdr>
        <w:top w:val="none" w:sz="0" w:space="0" w:color="auto"/>
        <w:left w:val="none" w:sz="0" w:space="0" w:color="auto"/>
        <w:bottom w:val="none" w:sz="0" w:space="0" w:color="auto"/>
        <w:right w:val="none" w:sz="0" w:space="0" w:color="auto"/>
      </w:divBdr>
    </w:div>
    <w:div w:id="859120508">
      <w:bodyDiv w:val="1"/>
      <w:marLeft w:val="0"/>
      <w:marRight w:val="0"/>
      <w:marTop w:val="0"/>
      <w:marBottom w:val="0"/>
      <w:divBdr>
        <w:top w:val="none" w:sz="0" w:space="0" w:color="auto"/>
        <w:left w:val="none" w:sz="0" w:space="0" w:color="auto"/>
        <w:bottom w:val="none" w:sz="0" w:space="0" w:color="auto"/>
        <w:right w:val="none" w:sz="0" w:space="0" w:color="auto"/>
      </w:divBdr>
    </w:div>
    <w:div w:id="859318481">
      <w:bodyDiv w:val="1"/>
      <w:marLeft w:val="0"/>
      <w:marRight w:val="0"/>
      <w:marTop w:val="0"/>
      <w:marBottom w:val="0"/>
      <w:divBdr>
        <w:top w:val="none" w:sz="0" w:space="0" w:color="auto"/>
        <w:left w:val="none" w:sz="0" w:space="0" w:color="auto"/>
        <w:bottom w:val="none" w:sz="0" w:space="0" w:color="auto"/>
        <w:right w:val="none" w:sz="0" w:space="0" w:color="auto"/>
      </w:divBdr>
    </w:div>
    <w:div w:id="859321622">
      <w:bodyDiv w:val="1"/>
      <w:marLeft w:val="0"/>
      <w:marRight w:val="0"/>
      <w:marTop w:val="0"/>
      <w:marBottom w:val="0"/>
      <w:divBdr>
        <w:top w:val="none" w:sz="0" w:space="0" w:color="auto"/>
        <w:left w:val="none" w:sz="0" w:space="0" w:color="auto"/>
        <w:bottom w:val="none" w:sz="0" w:space="0" w:color="auto"/>
        <w:right w:val="none" w:sz="0" w:space="0" w:color="auto"/>
      </w:divBdr>
    </w:div>
    <w:div w:id="859467168">
      <w:bodyDiv w:val="1"/>
      <w:marLeft w:val="0"/>
      <w:marRight w:val="0"/>
      <w:marTop w:val="0"/>
      <w:marBottom w:val="0"/>
      <w:divBdr>
        <w:top w:val="none" w:sz="0" w:space="0" w:color="auto"/>
        <w:left w:val="none" w:sz="0" w:space="0" w:color="auto"/>
        <w:bottom w:val="none" w:sz="0" w:space="0" w:color="auto"/>
        <w:right w:val="none" w:sz="0" w:space="0" w:color="auto"/>
      </w:divBdr>
    </w:div>
    <w:div w:id="861089073">
      <w:bodyDiv w:val="1"/>
      <w:marLeft w:val="0"/>
      <w:marRight w:val="0"/>
      <w:marTop w:val="0"/>
      <w:marBottom w:val="0"/>
      <w:divBdr>
        <w:top w:val="none" w:sz="0" w:space="0" w:color="auto"/>
        <w:left w:val="none" w:sz="0" w:space="0" w:color="auto"/>
        <w:bottom w:val="none" w:sz="0" w:space="0" w:color="auto"/>
        <w:right w:val="none" w:sz="0" w:space="0" w:color="auto"/>
      </w:divBdr>
    </w:div>
    <w:div w:id="861213578">
      <w:bodyDiv w:val="1"/>
      <w:marLeft w:val="0"/>
      <w:marRight w:val="0"/>
      <w:marTop w:val="0"/>
      <w:marBottom w:val="0"/>
      <w:divBdr>
        <w:top w:val="none" w:sz="0" w:space="0" w:color="auto"/>
        <w:left w:val="none" w:sz="0" w:space="0" w:color="auto"/>
        <w:bottom w:val="none" w:sz="0" w:space="0" w:color="auto"/>
        <w:right w:val="none" w:sz="0" w:space="0" w:color="auto"/>
      </w:divBdr>
    </w:div>
    <w:div w:id="861479419">
      <w:bodyDiv w:val="1"/>
      <w:marLeft w:val="0"/>
      <w:marRight w:val="0"/>
      <w:marTop w:val="0"/>
      <w:marBottom w:val="0"/>
      <w:divBdr>
        <w:top w:val="none" w:sz="0" w:space="0" w:color="auto"/>
        <w:left w:val="none" w:sz="0" w:space="0" w:color="auto"/>
        <w:bottom w:val="none" w:sz="0" w:space="0" w:color="auto"/>
        <w:right w:val="none" w:sz="0" w:space="0" w:color="auto"/>
      </w:divBdr>
    </w:div>
    <w:div w:id="862399119">
      <w:bodyDiv w:val="1"/>
      <w:marLeft w:val="0"/>
      <w:marRight w:val="0"/>
      <w:marTop w:val="0"/>
      <w:marBottom w:val="0"/>
      <w:divBdr>
        <w:top w:val="none" w:sz="0" w:space="0" w:color="auto"/>
        <w:left w:val="none" w:sz="0" w:space="0" w:color="auto"/>
        <w:bottom w:val="none" w:sz="0" w:space="0" w:color="auto"/>
        <w:right w:val="none" w:sz="0" w:space="0" w:color="auto"/>
      </w:divBdr>
    </w:div>
    <w:div w:id="862596336">
      <w:bodyDiv w:val="1"/>
      <w:marLeft w:val="0"/>
      <w:marRight w:val="0"/>
      <w:marTop w:val="0"/>
      <w:marBottom w:val="0"/>
      <w:divBdr>
        <w:top w:val="none" w:sz="0" w:space="0" w:color="auto"/>
        <w:left w:val="none" w:sz="0" w:space="0" w:color="auto"/>
        <w:bottom w:val="none" w:sz="0" w:space="0" w:color="auto"/>
        <w:right w:val="none" w:sz="0" w:space="0" w:color="auto"/>
      </w:divBdr>
    </w:div>
    <w:div w:id="862936117">
      <w:bodyDiv w:val="1"/>
      <w:marLeft w:val="0"/>
      <w:marRight w:val="0"/>
      <w:marTop w:val="0"/>
      <w:marBottom w:val="0"/>
      <w:divBdr>
        <w:top w:val="none" w:sz="0" w:space="0" w:color="auto"/>
        <w:left w:val="none" w:sz="0" w:space="0" w:color="auto"/>
        <w:bottom w:val="none" w:sz="0" w:space="0" w:color="auto"/>
        <w:right w:val="none" w:sz="0" w:space="0" w:color="auto"/>
      </w:divBdr>
    </w:div>
    <w:div w:id="863901141">
      <w:bodyDiv w:val="1"/>
      <w:marLeft w:val="0"/>
      <w:marRight w:val="0"/>
      <w:marTop w:val="0"/>
      <w:marBottom w:val="0"/>
      <w:divBdr>
        <w:top w:val="none" w:sz="0" w:space="0" w:color="auto"/>
        <w:left w:val="none" w:sz="0" w:space="0" w:color="auto"/>
        <w:bottom w:val="none" w:sz="0" w:space="0" w:color="auto"/>
        <w:right w:val="none" w:sz="0" w:space="0" w:color="auto"/>
      </w:divBdr>
    </w:div>
    <w:div w:id="864096353">
      <w:bodyDiv w:val="1"/>
      <w:marLeft w:val="0"/>
      <w:marRight w:val="0"/>
      <w:marTop w:val="0"/>
      <w:marBottom w:val="0"/>
      <w:divBdr>
        <w:top w:val="none" w:sz="0" w:space="0" w:color="auto"/>
        <w:left w:val="none" w:sz="0" w:space="0" w:color="auto"/>
        <w:bottom w:val="none" w:sz="0" w:space="0" w:color="auto"/>
        <w:right w:val="none" w:sz="0" w:space="0" w:color="auto"/>
      </w:divBdr>
    </w:div>
    <w:div w:id="864176420">
      <w:bodyDiv w:val="1"/>
      <w:marLeft w:val="0"/>
      <w:marRight w:val="0"/>
      <w:marTop w:val="0"/>
      <w:marBottom w:val="0"/>
      <w:divBdr>
        <w:top w:val="none" w:sz="0" w:space="0" w:color="auto"/>
        <w:left w:val="none" w:sz="0" w:space="0" w:color="auto"/>
        <w:bottom w:val="none" w:sz="0" w:space="0" w:color="auto"/>
        <w:right w:val="none" w:sz="0" w:space="0" w:color="auto"/>
      </w:divBdr>
    </w:div>
    <w:div w:id="864296496">
      <w:bodyDiv w:val="1"/>
      <w:marLeft w:val="0"/>
      <w:marRight w:val="0"/>
      <w:marTop w:val="0"/>
      <w:marBottom w:val="0"/>
      <w:divBdr>
        <w:top w:val="none" w:sz="0" w:space="0" w:color="auto"/>
        <w:left w:val="none" w:sz="0" w:space="0" w:color="auto"/>
        <w:bottom w:val="none" w:sz="0" w:space="0" w:color="auto"/>
        <w:right w:val="none" w:sz="0" w:space="0" w:color="auto"/>
      </w:divBdr>
    </w:div>
    <w:div w:id="864753816">
      <w:bodyDiv w:val="1"/>
      <w:marLeft w:val="0"/>
      <w:marRight w:val="0"/>
      <w:marTop w:val="0"/>
      <w:marBottom w:val="0"/>
      <w:divBdr>
        <w:top w:val="none" w:sz="0" w:space="0" w:color="auto"/>
        <w:left w:val="none" w:sz="0" w:space="0" w:color="auto"/>
        <w:bottom w:val="none" w:sz="0" w:space="0" w:color="auto"/>
        <w:right w:val="none" w:sz="0" w:space="0" w:color="auto"/>
      </w:divBdr>
    </w:div>
    <w:div w:id="865410481">
      <w:bodyDiv w:val="1"/>
      <w:marLeft w:val="0"/>
      <w:marRight w:val="0"/>
      <w:marTop w:val="0"/>
      <w:marBottom w:val="0"/>
      <w:divBdr>
        <w:top w:val="none" w:sz="0" w:space="0" w:color="auto"/>
        <w:left w:val="none" w:sz="0" w:space="0" w:color="auto"/>
        <w:bottom w:val="none" w:sz="0" w:space="0" w:color="auto"/>
        <w:right w:val="none" w:sz="0" w:space="0" w:color="auto"/>
      </w:divBdr>
    </w:div>
    <w:div w:id="865487576">
      <w:bodyDiv w:val="1"/>
      <w:marLeft w:val="0"/>
      <w:marRight w:val="0"/>
      <w:marTop w:val="0"/>
      <w:marBottom w:val="0"/>
      <w:divBdr>
        <w:top w:val="none" w:sz="0" w:space="0" w:color="auto"/>
        <w:left w:val="none" w:sz="0" w:space="0" w:color="auto"/>
        <w:bottom w:val="none" w:sz="0" w:space="0" w:color="auto"/>
        <w:right w:val="none" w:sz="0" w:space="0" w:color="auto"/>
      </w:divBdr>
    </w:div>
    <w:div w:id="865557247">
      <w:bodyDiv w:val="1"/>
      <w:marLeft w:val="0"/>
      <w:marRight w:val="0"/>
      <w:marTop w:val="0"/>
      <w:marBottom w:val="0"/>
      <w:divBdr>
        <w:top w:val="none" w:sz="0" w:space="0" w:color="auto"/>
        <w:left w:val="none" w:sz="0" w:space="0" w:color="auto"/>
        <w:bottom w:val="none" w:sz="0" w:space="0" w:color="auto"/>
        <w:right w:val="none" w:sz="0" w:space="0" w:color="auto"/>
      </w:divBdr>
    </w:div>
    <w:div w:id="866136693">
      <w:bodyDiv w:val="1"/>
      <w:marLeft w:val="0"/>
      <w:marRight w:val="0"/>
      <w:marTop w:val="0"/>
      <w:marBottom w:val="0"/>
      <w:divBdr>
        <w:top w:val="none" w:sz="0" w:space="0" w:color="auto"/>
        <w:left w:val="none" w:sz="0" w:space="0" w:color="auto"/>
        <w:bottom w:val="none" w:sz="0" w:space="0" w:color="auto"/>
        <w:right w:val="none" w:sz="0" w:space="0" w:color="auto"/>
      </w:divBdr>
    </w:div>
    <w:div w:id="866404803">
      <w:bodyDiv w:val="1"/>
      <w:marLeft w:val="0"/>
      <w:marRight w:val="0"/>
      <w:marTop w:val="0"/>
      <w:marBottom w:val="0"/>
      <w:divBdr>
        <w:top w:val="none" w:sz="0" w:space="0" w:color="auto"/>
        <w:left w:val="none" w:sz="0" w:space="0" w:color="auto"/>
        <w:bottom w:val="none" w:sz="0" w:space="0" w:color="auto"/>
        <w:right w:val="none" w:sz="0" w:space="0" w:color="auto"/>
      </w:divBdr>
    </w:div>
    <w:div w:id="866870356">
      <w:bodyDiv w:val="1"/>
      <w:marLeft w:val="0"/>
      <w:marRight w:val="0"/>
      <w:marTop w:val="0"/>
      <w:marBottom w:val="0"/>
      <w:divBdr>
        <w:top w:val="none" w:sz="0" w:space="0" w:color="auto"/>
        <w:left w:val="none" w:sz="0" w:space="0" w:color="auto"/>
        <w:bottom w:val="none" w:sz="0" w:space="0" w:color="auto"/>
        <w:right w:val="none" w:sz="0" w:space="0" w:color="auto"/>
      </w:divBdr>
    </w:div>
    <w:div w:id="866985029">
      <w:bodyDiv w:val="1"/>
      <w:marLeft w:val="0"/>
      <w:marRight w:val="0"/>
      <w:marTop w:val="0"/>
      <w:marBottom w:val="0"/>
      <w:divBdr>
        <w:top w:val="none" w:sz="0" w:space="0" w:color="auto"/>
        <w:left w:val="none" w:sz="0" w:space="0" w:color="auto"/>
        <w:bottom w:val="none" w:sz="0" w:space="0" w:color="auto"/>
        <w:right w:val="none" w:sz="0" w:space="0" w:color="auto"/>
      </w:divBdr>
    </w:div>
    <w:div w:id="867446692">
      <w:bodyDiv w:val="1"/>
      <w:marLeft w:val="0"/>
      <w:marRight w:val="0"/>
      <w:marTop w:val="0"/>
      <w:marBottom w:val="0"/>
      <w:divBdr>
        <w:top w:val="none" w:sz="0" w:space="0" w:color="auto"/>
        <w:left w:val="none" w:sz="0" w:space="0" w:color="auto"/>
        <w:bottom w:val="none" w:sz="0" w:space="0" w:color="auto"/>
        <w:right w:val="none" w:sz="0" w:space="0" w:color="auto"/>
      </w:divBdr>
    </w:div>
    <w:div w:id="867448600">
      <w:bodyDiv w:val="1"/>
      <w:marLeft w:val="0"/>
      <w:marRight w:val="0"/>
      <w:marTop w:val="0"/>
      <w:marBottom w:val="0"/>
      <w:divBdr>
        <w:top w:val="none" w:sz="0" w:space="0" w:color="auto"/>
        <w:left w:val="none" w:sz="0" w:space="0" w:color="auto"/>
        <w:bottom w:val="none" w:sz="0" w:space="0" w:color="auto"/>
        <w:right w:val="none" w:sz="0" w:space="0" w:color="auto"/>
      </w:divBdr>
    </w:div>
    <w:div w:id="867912966">
      <w:bodyDiv w:val="1"/>
      <w:marLeft w:val="0"/>
      <w:marRight w:val="0"/>
      <w:marTop w:val="0"/>
      <w:marBottom w:val="0"/>
      <w:divBdr>
        <w:top w:val="none" w:sz="0" w:space="0" w:color="auto"/>
        <w:left w:val="none" w:sz="0" w:space="0" w:color="auto"/>
        <w:bottom w:val="none" w:sz="0" w:space="0" w:color="auto"/>
        <w:right w:val="none" w:sz="0" w:space="0" w:color="auto"/>
      </w:divBdr>
    </w:div>
    <w:div w:id="867916727">
      <w:bodyDiv w:val="1"/>
      <w:marLeft w:val="0"/>
      <w:marRight w:val="0"/>
      <w:marTop w:val="0"/>
      <w:marBottom w:val="0"/>
      <w:divBdr>
        <w:top w:val="none" w:sz="0" w:space="0" w:color="auto"/>
        <w:left w:val="none" w:sz="0" w:space="0" w:color="auto"/>
        <w:bottom w:val="none" w:sz="0" w:space="0" w:color="auto"/>
        <w:right w:val="none" w:sz="0" w:space="0" w:color="auto"/>
      </w:divBdr>
    </w:div>
    <w:div w:id="868105390">
      <w:bodyDiv w:val="1"/>
      <w:marLeft w:val="0"/>
      <w:marRight w:val="0"/>
      <w:marTop w:val="0"/>
      <w:marBottom w:val="0"/>
      <w:divBdr>
        <w:top w:val="none" w:sz="0" w:space="0" w:color="auto"/>
        <w:left w:val="none" w:sz="0" w:space="0" w:color="auto"/>
        <w:bottom w:val="none" w:sz="0" w:space="0" w:color="auto"/>
        <w:right w:val="none" w:sz="0" w:space="0" w:color="auto"/>
      </w:divBdr>
    </w:div>
    <w:div w:id="868448339">
      <w:bodyDiv w:val="1"/>
      <w:marLeft w:val="0"/>
      <w:marRight w:val="0"/>
      <w:marTop w:val="0"/>
      <w:marBottom w:val="0"/>
      <w:divBdr>
        <w:top w:val="none" w:sz="0" w:space="0" w:color="auto"/>
        <w:left w:val="none" w:sz="0" w:space="0" w:color="auto"/>
        <w:bottom w:val="none" w:sz="0" w:space="0" w:color="auto"/>
        <w:right w:val="none" w:sz="0" w:space="0" w:color="auto"/>
      </w:divBdr>
    </w:div>
    <w:div w:id="868572138">
      <w:bodyDiv w:val="1"/>
      <w:marLeft w:val="0"/>
      <w:marRight w:val="0"/>
      <w:marTop w:val="0"/>
      <w:marBottom w:val="0"/>
      <w:divBdr>
        <w:top w:val="none" w:sz="0" w:space="0" w:color="auto"/>
        <w:left w:val="none" w:sz="0" w:space="0" w:color="auto"/>
        <w:bottom w:val="none" w:sz="0" w:space="0" w:color="auto"/>
        <w:right w:val="none" w:sz="0" w:space="0" w:color="auto"/>
      </w:divBdr>
    </w:div>
    <w:div w:id="868879164">
      <w:bodyDiv w:val="1"/>
      <w:marLeft w:val="0"/>
      <w:marRight w:val="0"/>
      <w:marTop w:val="0"/>
      <w:marBottom w:val="0"/>
      <w:divBdr>
        <w:top w:val="none" w:sz="0" w:space="0" w:color="auto"/>
        <w:left w:val="none" w:sz="0" w:space="0" w:color="auto"/>
        <w:bottom w:val="none" w:sz="0" w:space="0" w:color="auto"/>
        <w:right w:val="none" w:sz="0" w:space="0" w:color="auto"/>
      </w:divBdr>
    </w:div>
    <w:div w:id="869030803">
      <w:bodyDiv w:val="1"/>
      <w:marLeft w:val="0"/>
      <w:marRight w:val="0"/>
      <w:marTop w:val="0"/>
      <w:marBottom w:val="0"/>
      <w:divBdr>
        <w:top w:val="none" w:sz="0" w:space="0" w:color="auto"/>
        <w:left w:val="none" w:sz="0" w:space="0" w:color="auto"/>
        <w:bottom w:val="none" w:sz="0" w:space="0" w:color="auto"/>
        <w:right w:val="none" w:sz="0" w:space="0" w:color="auto"/>
      </w:divBdr>
    </w:div>
    <w:div w:id="869149478">
      <w:bodyDiv w:val="1"/>
      <w:marLeft w:val="0"/>
      <w:marRight w:val="0"/>
      <w:marTop w:val="0"/>
      <w:marBottom w:val="0"/>
      <w:divBdr>
        <w:top w:val="none" w:sz="0" w:space="0" w:color="auto"/>
        <w:left w:val="none" w:sz="0" w:space="0" w:color="auto"/>
        <w:bottom w:val="none" w:sz="0" w:space="0" w:color="auto"/>
        <w:right w:val="none" w:sz="0" w:space="0" w:color="auto"/>
      </w:divBdr>
    </w:div>
    <w:div w:id="869412906">
      <w:bodyDiv w:val="1"/>
      <w:marLeft w:val="0"/>
      <w:marRight w:val="0"/>
      <w:marTop w:val="0"/>
      <w:marBottom w:val="0"/>
      <w:divBdr>
        <w:top w:val="none" w:sz="0" w:space="0" w:color="auto"/>
        <w:left w:val="none" w:sz="0" w:space="0" w:color="auto"/>
        <w:bottom w:val="none" w:sz="0" w:space="0" w:color="auto"/>
        <w:right w:val="none" w:sz="0" w:space="0" w:color="auto"/>
      </w:divBdr>
    </w:div>
    <w:div w:id="869532505">
      <w:bodyDiv w:val="1"/>
      <w:marLeft w:val="0"/>
      <w:marRight w:val="0"/>
      <w:marTop w:val="0"/>
      <w:marBottom w:val="0"/>
      <w:divBdr>
        <w:top w:val="none" w:sz="0" w:space="0" w:color="auto"/>
        <w:left w:val="none" w:sz="0" w:space="0" w:color="auto"/>
        <w:bottom w:val="none" w:sz="0" w:space="0" w:color="auto"/>
        <w:right w:val="none" w:sz="0" w:space="0" w:color="auto"/>
      </w:divBdr>
    </w:div>
    <w:div w:id="869535085">
      <w:bodyDiv w:val="1"/>
      <w:marLeft w:val="0"/>
      <w:marRight w:val="0"/>
      <w:marTop w:val="0"/>
      <w:marBottom w:val="0"/>
      <w:divBdr>
        <w:top w:val="none" w:sz="0" w:space="0" w:color="auto"/>
        <w:left w:val="none" w:sz="0" w:space="0" w:color="auto"/>
        <w:bottom w:val="none" w:sz="0" w:space="0" w:color="auto"/>
        <w:right w:val="none" w:sz="0" w:space="0" w:color="auto"/>
      </w:divBdr>
    </w:div>
    <w:div w:id="869606557">
      <w:bodyDiv w:val="1"/>
      <w:marLeft w:val="0"/>
      <w:marRight w:val="0"/>
      <w:marTop w:val="0"/>
      <w:marBottom w:val="0"/>
      <w:divBdr>
        <w:top w:val="none" w:sz="0" w:space="0" w:color="auto"/>
        <w:left w:val="none" w:sz="0" w:space="0" w:color="auto"/>
        <w:bottom w:val="none" w:sz="0" w:space="0" w:color="auto"/>
        <w:right w:val="none" w:sz="0" w:space="0" w:color="auto"/>
      </w:divBdr>
    </w:div>
    <w:div w:id="869992631">
      <w:bodyDiv w:val="1"/>
      <w:marLeft w:val="0"/>
      <w:marRight w:val="0"/>
      <w:marTop w:val="0"/>
      <w:marBottom w:val="0"/>
      <w:divBdr>
        <w:top w:val="none" w:sz="0" w:space="0" w:color="auto"/>
        <w:left w:val="none" w:sz="0" w:space="0" w:color="auto"/>
        <w:bottom w:val="none" w:sz="0" w:space="0" w:color="auto"/>
        <w:right w:val="none" w:sz="0" w:space="0" w:color="auto"/>
      </w:divBdr>
    </w:div>
    <w:div w:id="870530510">
      <w:bodyDiv w:val="1"/>
      <w:marLeft w:val="0"/>
      <w:marRight w:val="0"/>
      <w:marTop w:val="0"/>
      <w:marBottom w:val="0"/>
      <w:divBdr>
        <w:top w:val="none" w:sz="0" w:space="0" w:color="auto"/>
        <w:left w:val="none" w:sz="0" w:space="0" w:color="auto"/>
        <w:bottom w:val="none" w:sz="0" w:space="0" w:color="auto"/>
        <w:right w:val="none" w:sz="0" w:space="0" w:color="auto"/>
      </w:divBdr>
    </w:div>
    <w:div w:id="870533715">
      <w:bodyDiv w:val="1"/>
      <w:marLeft w:val="0"/>
      <w:marRight w:val="0"/>
      <w:marTop w:val="0"/>
      <w:marBottom w:val="0"/>
      <w:divBdr>
        <w:top w:val="none" w:sz="0" w:space="0" w:color="auto"/>
        <w:left w:val="none" w:sz="0" w:space="0" w:color="auto"/>
        <w:bottom w:val="none" w:sz="0" w:space="0" w:color="auto"/>
        <w:right w:val="none" w:sz="0" w:space="0" w:color="auto"/>
      </w:divBdr>
    </w:div>
    <w:div w:id="870533873">
      <w:bodyDiv w:val="1"/>
      <w:marLeft w:val="0"/>
      <w:marRight w:val="0"/>
      <w:marTop w:val="0"/>
      <w:marBottom w:val="0"/>
      <w:divBdr>
        <w:top w:val="none" w:sz="0" w:space="0" w:color="auto"/>
        <w:left w:val="none" w:sz="0" w:space="0" w:color="auto"/>
        <w:bottom w:val="none" w:sz="0" w:space="0" w:color="auto"/>
        <w:right w:val="none" w:sz="0" w:space="0" w:color="auto"/>
      </w:divBdr>
    </w:div>
    <w:div w:id="870608909">
      <w:bodyDiv w:val="1"/>
      <w:marLeft w:val="0"/>
      <w:marRight w:val="0"/>
      <w:marTop w:val="0"/>
      <w:marBottom w:val="0"/>
      <w:divBdr>
        <w:top w:val="none" w:sz="0" w:space="0" w:color="auto"/>
        <w:left w:val="none" w:sz="0" w:space="0" w:color="auto"/>
        <w:bottom w:val="none" w:sz="0" w:space="0" w:color="auto"/>
        <w:right w:val="none" w:sz="0" w:space="0" w:color="auto"/>
      </w:divBdr>
    </w:div>
    <w:div w:id="871186235">
      <w:bodyDiv w:val="1"/>
      <w:marLeft w:val="0"/>
      <w:marRight w:val="0"/>
      <w:marTop w:val="0"/>
      <w:marBottom w:val="0"/>
      <w:divBdr>
        <w:top w:val="none" w:sz="0" w:space="0" w:color="auto"/>
        <w:left w:val="none" w:sz="0" w:space="0" w:color="auto"/>
        <w:bottom w:val="none" w:sz="0" w:space="0" w:color="auto"/>
        <w:right w:val="none" w:sz="0" w:space="0" w:color="auto"/>
      </w:divBdr>
    </w:div>
    <w:div w:id="871377410">
      <w:bodyDiv w:val="1"/>
      <w:marLeft w:val="0"/>
      <w:marRight w:val="0"/>
      <w:marTop w:val="0"/>
      <w:marBottom w:val="0"/>
      <w:divBdr>
        <w:top w:val="none" w:sz="0" w:space="0" w:color="auto"/>
        <w:left w:val="none" w:sz="0" w:space="0" w:color="auto"/>
        <w:bottom w:val="none" w:sz="0" w:space="0" w:color="auto"/>
        <w:right w:val="none" w:sz="0" w:space="0" w:color="auto"/>
      </w:divBdr>
    </w:div>
    <w:div w:id="871574675">
      <w:bodyDiv w:val="1"/>
      <w:marLeft w:val="0"/>
      <w:marRight w:val="0"/>
      <w:marTop w:val="0"/>
      <w:marBottom w:val="0"/>
      <w:divBdr>
        <w:top w:val="none" w:sz="0" w:space="0" w:color="auto"/>
        <w:left w:val="none" w:sz="0" w:space="0" w:color="auto"/>
        <w:bottom w:val="none" w:sz="0" w:space="0" w:color="auto"/>
        <w:right w:val="none" w:sz="0" w:space="0" w:color="auto"/>
      </w:divBdr>
    </w:div>
    <w:div w:id="871650072">
      <w:bodyDiv w:val="1"/>
      <w:marLeft w:val="0"/>
      <w:marRight w:val="0"/>
      <w:marTop w:val="0"/>
      <w:marBottom w:val="0"/>
      <w:divBdr>
        <w:top w:val="none" w:sz="0" w:space="0" w:color="auto"/>
        <w:left w:val="none" w:sz="0" w:space="0" w:color="auto"/>
        <w:bottom w:val="none" w:sz="0" w:space="0" w:color="auto"/>
        <w:right w:val="none" w:sz="0" w:space="0" w:color="auto"/>
      </w:divBdr>
    </w:div>
    <w:div w:id="871726485">
      <w:bodyDiv w:val="1"/>
      <w:marLeft w:val="0"/>
      <w:marRight w:val="0"/>
      <w:marTop w:val="0"/>
      <w:marBottom w:val="0"/>
      <w:divBdr>
        <w:top w:val="none" w:sz="0" w:space="0" w:color="auto"/>
        <w:left w:val="none" w:sz="0" w:space="0" w:color="auto"/>
        <w:bottom w:val="none" w:sz="0" w:space="0" w:color="auto"/>
        <w:right w:val="none" w:sz="0" w:space="0" w:color="auto"/>
      </w:divBdr>
    </w:div>
    <w:div w:id="872225915">
      <w:bodyDiv w:val="1"/>
      <w:marLeft w:val="0"/>
      <w:marRight w:val="0"/>
      <w:marTop w:val="0"/>
      <w:marBottom w:val="0"/>
      <w:divBdr>
        <w:top w:val="none" w:sz="0" w:space="0" w:color="auto"/>
        <w:left w:val="none" w:sz="0" w:space="0" w:color="auto"/>
        <w:bottom w:val="none" w:sz="0" w:space="0" w:color="auto"/>
        <w:right w:val="none" w:sz="0" w:space="0" w:color="auto"/>
      </w:divBdr>
    </w:div>
    <w:div w:id="872768686">
      <w:bodyDiv w:val="1"/>
      <w:marLeft w:val="0"/>
      <w:marRight w:val="0"/>
      <w:marTop w:val="0"/>
      <w:marBottom w:val="0"/>
      <w:divBdr>
        <w:top w:val="none" w:sz="0" w:space="0" w:color="auto"/>
        <w:left w:val="none" w:sz="0" w:space="0" w:color="auto"/>
        <w:bottom w:val="none" w:sz="0" w:space="0" w:color="auto"/>
        <w:right w:val="none" w:sz="0" w:space="0" w:color="auto"/>
      </w:divBdr>
    </w:div>
    <w:div w:id="872888365">
      <w:bodyDiv w:val="1"/>
      <w:marLeft w:val="0"/>
      <w:marRight w:val="0"/>
      <w:marTop w:val="0"/>
      <w:marBottom w:val="0"/>
      <w:divBdr>
        <w:top w:val="none" w:sz="0" w:space="0" w:color="auto"/>
        <w:left w:val="none" w:sz="0" w:space="0" w:color="auto"/>
        <w:bottom w:val="none" w:sz="0" w:space="0" w:color="auto"/>
        <w:right w:val="none" w:sz="0" w:space="0" w:color="auto"/>
      </w:divBdr>
    </w:div>
    <w:div w:id="873152364">
      <w:bodyDiv w:val="1"/>
      <w:marLeft w:val="0"/>
      <w:marRight w:val="0"/>
      <w:marTop w:val="0"/>
      <w:marBottom w:val="0"/>
      <w:divBdr>
        <w:top w:val="none" w:sz="0" w:space="0" w:color="auto"/>
        <w:left w:val="none" w:sz="0" w:space="0" w:color="auto"/>
        <w:bottom w:val="none" w:sz="0" w:space="0" w:color="auto"/>
        <w:right w:val="none" w:sz="0" w:space="0" w:color="auto"/>
      </w:divBdr>
    </w:div>
    <w:div w:id="873155207">
      <w:bodyDiv w:val="1"/>
      <w:marLeft w:val="0"/>
      <w:marRight w:val="0"/>
      <w:marTop w:val="0"/>
      <w:marBottom w:val="0"/>
      <w:divBdr>
        <w:top w:val="none" w:sz="0" w:space="0" w:color="auto"/>
        <w:left w:val="none" w:sz="0" w:space="0" w:color="auto"/>
        <w:bottom w:val="none" w:sz="0" w:space="0" w:color="auto"/>
        <w:right w:val="none" w:sz="0" w:space="0" w:color="auto"/>
      </w:divBdr>
    </w:div>
    <w:div w:id="873345110">
      <w:bodyDiv w:val="1"/>
      <w:marLeft w:val="0"/>
      <w:marRight w:val="0"/>
      <w:marTop w:val="0"/>
      <w:marBottom w:val="0"/>
      <w:divBdr>
        <w:top w:val="none" w:sz="0" w:space="0" w:color="auto"/>
        <w:left w:val="none" w:sz="0" w:space="0" w:color="auto"/>
        <w:bottom w:val="none" w:sz="0" w:space="0" w:color="auto"/>
        <w:right w:val="none" w:sz="0" w:space="0" w:color="auto"/>
      </w:divBdr>
    </w:div>
    <w:div w:id="873690115">
      <w:bodyDiv w:val="1"/>
      <w:marLeft w:val="0"/>
      <w:marRight w:val="0"/>
      <w:marTop w:val="0"/>
      <w:marBottom w:val="0"/>
      <w:divBdr>
        <w:top w:val="none" w:sz="0" w:space="0" w:color="auto"/>
        <w:left w:val="none" w:sz="0" w:space="0" w:color="auto"/>
        <w:bottom w:val="none" w:sz="0" w:space="0" w:color="auto"/>
        <w:right w:val="none" w:sz="0" w:space="0" w:color="auto"/>
      </w:divBdr>
    </w:div>
    <w:div w:id="874541024">
      <w:bodyDiv w:val="1"/>
      <w:marLeft w:val="0"/>
      <w:marRight w:val="0"/>
      <w:marTop w:val="0"/>
      <w:marBottom w:val="0"/>
      <w:divBdr>
        <w:top w:val="none" w:sz="0" w:space="0" w:color="auto"/>
        <w:left w:val="none" w:sz="0" w:space="0" w:color="auto"/>
        <w:bottom w:val="none" w:sz="0" w:space="0" w:color="auto"/>
        <w:right w:val="none" w:sz="0" w:space="0" w:color="auto"/>
      </w:divBdr>
    </w:div>
    <w:div w:id="874924210">
      <w:bodyDiv w:val="1"/>
      <w:marLeft w:val="0"/>
      <w:marRight w:val="0"/>
      <w:marTop w:val="0"/>
      <w:marBottom w:val="0"/>
      <w:divBdr>
        <w:top w:val="none" w:sz="0" w:space="0" w:color="auto"/>
        <w:left w:val="none" w:sz="0" w:space="0" w:color="auto"/>
        <w:bottom w:val="none" w:sz="0" w:space="0" w:color="auto"/>
        <w:right w:val="none" w:sz="0" w:space="0" w:color="auto"/>
      </w:divBdr>
    </w:div>
    <w:div w:id="875502253">
      <w:bodyDiv w:val="1"/>
      <w:marLeft w:val="0"/>
      <w:marRight w:val="0"/>
      <w:marTop w:val="0"/>
      <w:marBottom w:val="0"/>
      <w:divBdr>
        <w:top w:val="none" w:sz="0" w:space="0" w:color="auto"/>
        <w:left w:val="none" w:sz="0" w:space="0" w:color="auto"/>
        <w:bottom w:val="none" w:sz="0" w:space="0" w:color="auto"/>
        <w:right w:val="none" w:sz="0" w:space="0" w:color="auto"/>
      </w:divBdr>
    </w:div>
    <w:div w:id="876089613">
      <w:bodyDiv w:val="1"/>
      <w:marLeft w:val="0"/>
      <w:marRight w:val="0"/>
      <w:marTop w:val="0"/>
      <w:marBottom w:val="0"/>
      <w:divBdr>
        <w:top w:val="none" w:sz="0" w:space="0" w:color="auto"/>
        <w:left w:val="none" w:sz="0" w:space="0" w:color="auto"/>
        <w:bottom w:val="none" w:sz="0" w:space="0" w:color="auto"/>
        <w:right w:val="none" w:sz="0" w:space="0" w:color="auto"/>
      </w:divBdr>
    </w:div>
    <w:div w:id="876359675">
      <w:bodyDiv w:val="1"/>
      <w:marLeft w:val="0"/>
      <w:marRight w:val="0"/>
      <w:marTop w:val="0"/>
      <w:marBottom w:val="0"/>
      <w:divBdr>
        <w:top w:val="none" w:sz="0" w:space="0" w:color="auto"/>
        <w:left w:val="none" w:sz="0" w:space="0" w:color="auto"/>
        <w:bottom w:val="none" w:sz="0" w:space="0" w:color="auto"/>
        <w:right w:val="none" w:sz="0" w:space="0" w:color="auto"/>
      </w:divBdr>
    </w:div>
    <w:div w:id="876434436">
      <w:bodyDiv w:val="1"/>
      <w:marLeft w:val="0"/>
      <w:marRight w:val="0"/>
      <w:marTop w:val="0"/>
      <w:marBottom w:val="0"/>
      <w:divBdr>
        <w:top w:val="none" w:sz="0" w:space="0" w:color="auto"/>
        <w:left w:val="none" w:sz="0" w:space="0" w:color="auto"/>
        <w:bottom w:val="none" w:sz="0" w:space="0" w:color="auto"/>
        <w:right w:val="none" w:sz="0" w:space="0" w:color="auto"/>
      </w:divBdr>
    </w:div>
    <w:div w:id="876813247">
      <w:bodyDiv w:val="1"/>
      <w:marLeft w:val="0"/>
      <w:marRight w:val="0"/>
      <w:marTop w:val="0"/>
      <w:marBottom w:val="0"/>
      <w:divBdr>
        <w:top w:val="none" w:sz="0" w:space="0" w:color="auto"/>
        <w:left w:val="none" w:sz="0" w:space="0" w:color="auto"/>
        <w:bottom w:val="none" w:sz="0" w:space="0" w:color="auto"/>
        <w:right w:val="none" w:sz="0" w:space="0" w:color="auto"/>
      </w:divBdr>
    </w:div>
    <w:div w:id="877012013">
      <w:bodyDiv w:val="1"/>
      <w:marLeft w:val="0"/>
      <w:marRight w:val="0"/>
      <w:marTop w:val="0"/>
      <w:marBottom w:val="0"/>
      <w:divBdr>
        <w:top w:val="none" w:sz="0" w:space="0" w:color="auto"/>
        <w:left w:val="none" w:sz="0" w:space="0" w:color="auto"/>
        <w:bottom w:val="none" w:sz="0" w:space="0" w:color="auto"/>
        <w:right w:val="none" w:sz="0" w:space="0" w:color="auto"/>
      </w:divBdr>
    </w:div>
    <w:div w:id="877351287">
      <w:bodyDiv w:val="1"/>
      <w:marLeft w:val="0"/>
      <w:marRight w:val="0"/>
      <w:marTop w:val="0"/>
      <w:marBottom w:val="0"/>
      <w:divBdr>
        <w:top w:val="none" w:sz="0" w:space="0" w:color="auto"/>
        <w:left w:val="none" w:sz="0" w:space="0" w:color="auto"/>
        <w:bottom w:val="none" w:sz="0" w:space="0" w:color="auto"/>
        <w:right w:val="none" w:sz="0" w:space="0" w:color="auto"/>
      </w:divBdr>
    </w:div>
    <w:div w:id="877624575">
      <w:bodyDiv w:val="1"/>
      <w:marLeft w:val="0"/>
      <w:marRight w:val="0"/>
      <w:marTop w:val="0"/>
      <w:marBottom w:val="0"/>
      <w:divBdr>
        <w:top w:val="none" w:sz="0" w:space="0" w:color="auto"/>
        <w:left w:val="none" w:sz="0" w:space="0" w:color="auto"/>
        <w:bottom w:val="none" w:sz="0" w:space="0" w:color="auto"/>
        <w:right w:val="none" w:sz="0" w:space="0" w:color="auto"/>
      </w:divBdr>
    </w:div>
    <w:div w:id="878055406">
      <w:bodyDiv w:val="1"/>
      <w:marLeft w:val="0"/>
      <w:marRight w:val="0"/>
      <w:marTop w:val="0"/>
      <w:marBottom w:val="0"/>
      <w:divBdr>
        <w:top w:val="none" w:sz="0" w:space="0" w:color="auto"/>
        <w:left w:val="none" w:sz="0" w:space="0" w:color="auto"/>
        <w:bottom w:val="none" w:sz="0" w:space="0" w:color="auto"/>
        <w:right w:val="none" w:sz="0" w:space="0" w:color="auto"/>
      </w:divBdr>
    </w:div>
    <w:div w:id="878401154">
      <w:bodyDiv w:val="1"/>
      <w:marLeft w:val="0"/>
      <w:marRight w:val="0"/>
      <w:marTop w:val="0"/>
      <w:marBottom w:val="0"/>
      <w:divBdr>
        <w:top w:val="none" w:sz="0" w:space="0" w:color="auto"/>
        <w:left w:val="none" w:sz="0" w:space="0" w:color="auto"/>
        <w:bottom w:val="none" w:sz="0" w:space="0" w:color="auto"/>
        <w:right w:val="none" w:sz="0" w:space="0" w:color="auto"/>
      </w:divBdr>
    </w:div>
    <w:div w:id="879825620">
      <w:bodyDiv w:val="1"/>
      <w:marLeft w:val="0"/>
      <w:marRight w:val="0"/>
      <w:marTop w:val="0"/>
      <w:marBottom w:val="0"/>
      <w:divBdr>
        <w:top w:val="none" w:sz="0" w:space="0" w:color="auto"/>
        <w:left w:val="none" w:sz="0" w:space="0" w:color="auto"/>
        <w:bottom w:val="none" w:sz="0" w:space="0" w:color="auto"/>
        <w:right w:val="none" w:sz="0" w:space="0" w:color="auto"/>
      </w:divBdr>
    </w:div>
    <w:div w:id="879853378">
      <w:bodyDiv w:val="1"/>
      <w:marLeft w:val="0"/>
      <w:marRight w:val="0"/>
      <w:marTop w:val="0"/>
      <w:marBottom w:val="0"/>
      <w:divBdr>
        <w:top w:val="none" w:sz="0" w:space="0" w:color="auto"/>
        <w:left w:val="none" w:sz="0" w:space="0" w:color="auto"/>
        <w:bottom w:val="none" w:sz="0" w:space="0" w:color="auto"/>
        <w:right w:val="none" w:sz="0" w:space="0" w:color="auto"/>
      </w:divBdr>
    </w:div>
    <w:div w:id="880019161">
      <w:bodyDiv w:val="1"/>
      <w:marLeft w:val="0"/>
      <w:marRight w:val="0"/>
      <w:marTop w:val="0"/>
      <w:marBottom w:val="0"/>
      <w:divBdr>
        <w:top w:val="none" w:sz="0" w:space="0" w:color="auto"/>
        <w:left w:val="none" w:sz="0" w:space="0" w:color="auto"/>
        <w:bottom w:val="none" w:sz="0" w:space="0" w:color="auto"/>
        <w:right w:val="none" w:sz="0" w:space="0" w:color="auto"/>
      </w:divBdr>
    </w:div>
    <w:div w:id="880049336">
      <w:bodyDiv w:val="1"/>
      <w:marLeft w:val="0"/>
      <w:marRight w:val="0"/>
      <w:marTop w:val="0"/>
      <w:marBottom w:val="0"/>
      <w:divBdr>
        <w:top w:val="none" w:sz="0" w:space="0" w:color="auto"/>
        <w:left w:val="none" w:sz="0" w:space="0" w:color="auto"/>
        <w:bottom w:val="none" w:sz="0" w:space="0" w:color="auto"/>
        <w:right w:val="none" w:sz="0" w:space="0" w:color="auto"/>
      </w:divBdr>
    </w:div>
    <w:div w:id="880434998">
      <w:bodyDiv w:val="1"/>
      <w:marLeft w:val="0"/>
      <w:marRight w:val="0"/>
      <w:marTop w:val="0"/>
      <w:marBottom w:val="0"/>
      <w:divBdr>
        <w:top w:val="none" w:sz="0" w:space="0" w:color="auto"/>
        <w:left w:val="none" w:sz="0" w:space="0" w:color="auto"/>
        <w:bottom w:val="none" w:sz="0" w:space="0" w:color="auto"/>
        <w:right w:val="none" w:sz="0" w:space="0" w:color="auto"/>
      </w:divBdr>
    </w:div>
    <w:div w:id="880435151">
      <w:bodyDiv w:val="1"/>
      <w:marLeft w:val="0"/>
      <w:marRight w:val="0"/>
      <w:marTop w:val="0"/>
      <w:marBottom w:val="0"/>
      <w:divBdr>
        <w:top w:val="none" w:sz="0" w:space="0" w:color="auto"/>
        <w:left w:val="none" w:sz="0" w:space="0" w:color="auto"/>
        <w:bottom w:val="none" w:sz="0" w:space="0" w:color="auto"/>
        <w:right w:val="none" w:sz="0" w:space="0" w:color="auto"/>
      </w:divBdr>
    </w:div>
    <w:div w:id="880557424">
      <w:bodyDiv w:val="1"/>
      <w:marLeft w:val="0"/>
      <w:marRight w:val="0"/>
      <w:marTop w:val="0"/>
      <w:marBottom w:val="0"/>
      <w:divBdr>
        <w:top w:val="none" w:sz="0" w:space="0" w:color="auto"/>
        <w:left w:val="none" w:sz="0" w:space="0" w:color="auto"/>
        <w:bottom w:val="none" w:sz="0" w:space="0" w:color="auto"/>
        <w:right w:val="none" w:sz="0" w:space="0" w:color="auto"/>
      </w:divBdr>
    </w:div>
    <w:div w:id="880629096">
      <w:bodyDiv w:val="1"/>
      <w:marLeft w:val="0"/>
      <w:marRight w:val="0"/>
      <w:marTop w:val="0"/>
      <w:marBottom w:val="0"/>
      <w:divBdr>
        <w:top w:val="none" w:sz="0" w:space="0" w:color="auto"/>
        <w:left w:val="none" w:sz="0" w:space="0" w:color="auto"/>
        <w:bottom w:val="none" w:sz="0" w:space="0" w:color="auto"/>
        <w:right w:val="none" w:sz="0" w:space="0" w:color="auto"/>
      </w:divBdr>
    </w:div>
    <w:div w:id="880746865">
      <w:bodyDiv w:val="1"/>
      <w:marLeft w:val="0"/>
      <w:marRight w:val="0"/>
      <w:marTop w:val="0"/>
      <w:marBottom w:val="0"/>
      <w:divBdr>
        <w:top w:val="none" w:sz="0" w:space="0" w:color="auto"/>
        <w:left w:val="none" w:sz="0" w:space="0" w:color="auto"/>
        <w:bottom w:val="none" w:sz="0" w:space="0" w:color="auto"/>
        <w:right w:val="none" w:sz="0" w:space="0" w:color="auto"/>
      </w:divBdr>
    </w:div>
    <w:div w:id="880900511">
      <w:bodyDiv w:val="1"/>
      <w:marLeft w:val="0"/>
      <w:marRight w:val="0"/>
      <w:marTop w:val="0"/>
      <w:marBottom w:val="0"/>
      <w:divBdr>
        <w:top w:val="none" w:sz="0" w:space="0" w:color="auto"/>
        <w:left w:val="none" w:sz="0" w:space="0" w:color="auto"/>
        <w:bottom w:val="none" w:sz="0" w:space="0" w:color="auto"/>
        <w:right w:val="none" w:sz="0" w:space="0" w:color="auto"/>
      </w:divBdr>
    </w:div>
    <w:div w:id="881406041">
      <w:bodyDiv w:val="1"/>
      <w:marLeft w:val="0"/>
      <w:marRight w:val="0"/>
      <w:marTop w:val="0"/>
      <w:marBottom w:val="0"/>
      <w:divBdr>
        <w:top w:val="none" w:sz="0" w:space="0" w:color="auto"/>
        <w:left w:val="none" w:sz="0" w:space="0" w:color="auto"/>
        <w:bottom w:val="none" w:sz="0" w:space="0" w:color="auto"/>
        <w:right w:val="none" w:sz="0" w:space="0" w:color="auto"/>
      </w:divBdr>
    </w:div>
    <w:div w:id="881788248">
      <w:bodyDiv w:val="1"/>
      <w:marLeft w:val="0"/>
      <w:marRight w:val="0"/>
      <w:marTop w:val="0"/>
      <w:marBottom w:val="0"/>
      <w:divBdr>
        <w:top w:val="none" w:sz="0" w:space="0" w:color="auto"/>
        <w:left w:val="none" w:sz="0" w:space="0" w:color="auto"/>
        <w:bottom w:val="none" w:sz="0" w:space="0" w:color="auto"/>
        <w:right w:val="none" w:sz="0" w:space="0" w:color="auto"/>
      </w:divBdr>
    </w:div>
    <w:div w:id="882057965">
      <w:bodyDiv w:val="1"/>
      <w:marLeft w:val="0"/>
      <w:marRight w:val="0"/>
      <w:marTop w:val="0"/>
      <w:marBottom w:val="0"/>
      <w:divBdr>
        <w:top w:val="none" w:sz="0" w:space="0" w:color="auto"/>
        <w:left w:val="none" w:sz="0" w:space="0" w:color="auto"/>
        <w:bottom w:val="none" w:sz="0" w:space="0" w:color="auto"/>
        <w:right w:val="none" w:sz="0" w:space="0" w:color="auto"/>
      </w:divBdr>
    </w:div>
    <w:div w:id="882180661">
      <w:bodyDiv w:val="1"/>
      <w:marLeft w:val="0"/>
      <w:marRight w:val="0"/>
      <w:marTop w:val="0"/>
      <w:marBottom w:val="0"/>
      <w:divBdr>
        <w:top w:val="none" w:sz="0" w:space="0" w:color="auto"/>
        <w:left w:val="none" w:sz="0" w:space="0" w:color="auto"/>
        <w:bottom w:val="none" w:sz="0" w:space="0" w:color="auto"/>
        <w:right w:val="none" w:sz="0" w:space="0" w:color="auto"/>
      </w:divBdr>
    </w:div>
    <w:div w:id="882715015">
      <w:bodyDiv w:val="1"/>
      <w:marLeft w:val="0"/>
      <w:marRight w:val="0"/>
      <w:marTop w:val="0"/>
      <w:marBottom w:val="0"/>
      <w:divBdr>
        <w:top w:val="none" w:sz="0" w:space="0" w:color="auto"/>
        <w:left w:val="none" w:sz="0" w:space="0" w:color="auto"/>
        <w:bottom w:val="none" w:sz="0" w:space="0" w:color="auto"/>
        <w:right w:val="none" w:sz="0" w:space="0" w:color="auto"/>
      </w:divBdr>
    </w:div>
    <w:div w:id="882864326">
      <w:bodyDiv w:val="1"/>
      <w:marLeft w:val="0"/>
      <w:marRight w:val="0"/>
      <w:marTop w:val="0"/>
      <w:marBottom w:val="0"/>
      <w:divBdr>
        <w:top w:val="none" w:sz="0" w:space="0" w:color="auto"/>
        <w:left w:val="none" w:sz="0" w:space="0" w:color="auto"/>
        <w:bottom w:val="none" w:sz="0" w:space="0" w:color="auto"/>
        <w:right w:val="none" w:sz="0" w:space="0" w:color="auto"/>
      </w:divBdr>
    </w:div>
    <w:div w:id="883558983">
      <w:bodyDiv w:val="1"/>
      <w:marLeft w:val="0"/>
      <w:marRight w:val="0"/>
      <w:marTop w:val="0"/>
      <w:marBottom w:val="0"/>
      <w:divBdr>
        <w:top w:val="none" w:sz="0" w:space="0" w:color="auto"/>
        <w:left w:val="none" w:sz="0" w:space="0" w:color="auto"/>
        <w:bottom w:val="none" w:sz="0" w:space="0" w:color="auto"/>
        <w:right w:val="none" w:sz="0" w:space="0" w:color="auto"/>
      </w:divBdr>
    </w:div>
    <w:div w:id="883907139">
      <w:bodyDiv w:val="1"/>
      <w:marLeft w:val="0"/>
      <w:marRight w:val="0"/>
      <w:marTop w:val="0"/>
      <w:marBottom w:val="0"/>
      <w:divBdr>
        <w:top w:val="none" w:sz="0" w:space="0" w:color="auto"/>
        <w:left w:val="none" w:sz="0" w:space="0" w:color="auto"/>
        <w:bottom w:val="none" w:sz="0" w:space="0" w:color="auto"/>
        <w:right w:val="none" w:sz="0" w:space="0" w:color="auto"/>
      </w:divBdr>
    </w:div>
    <w:div w:id="884024373">
      <w:bodyDiv w:val="1"/>
      <w:marLeft w:val="0"/>
      <w:marRight w:val="0"/>
      <w:marTop w:val="0"/>
      <w:marBottom w:val="0"/>
      <w:divBdr>
        <w:top w:val="none" w:sz="0" w:space="0" w:color="auto"/>
        <w:left w:val="none" w:sz="0" w:space="0" w:color="auto"/>
        <w:bottom w:val="none" w:sz="0" w:space="0" w:color="auto"/>
        <w:right w:val="none" w:sz="0" w:space="0" w:color="auto"/>
      </w:divBdr>
    </w:div>
    <w:div w:id="884679507">
      <w:bodyDiv w:val="1"/>
      <w:marLeft w:val="0"/>
      <w:marRight w:val="0"/>
      <w:marTop w:val="0"/>
      <w:marBottom w:val="0"/>
      <w:divBdr>
        <w:top w:val="none" w:sz="0" w:space="0" w:color="auto"/>
        <w:left w:val="none" w:sz="0" w:space="0" w:color="auto"/>
        <w:bottom w:val="none" w:sz="0" w:space="0" w:color="auto"/>
        <w:right w:val="none" w:sz="0" w:space="0" w:color="auto"/>
      </w:divBdr>
    </w:div>
    <w:div w:id="885483202">
      <w:bodyDiv w:val="1"/>
      <w:marLeft w:val="0"/>
      <w:marRight w:val="0"/>
      <w:marTop w:val="0"/>
      <w:marBottom w:val="0"/>
      <w:divBdr>
        <w:top w:val="none" w:sz="0" w:space="0" w:color="auto"/>
        <w:left w:val="none" w:sz="0" w:space="0" w:color="auto"/>
        <w:bottom w:val="none" w:sz="0" w:space="0" w:color="auto"/>
        <w:right w:val="none" w:sz="0" w:space="0" w:color="auto"/>
      </w:divBdr>
    </w:div>
    <w:div w:id="885607156">
      <w:bodyDiv w:val="1"/>
      <w:marLeft w:val="0"/>
      <w:marRight w:val="0"/>
      <w:marTop w:val="0"/>
      <w:marBottom w:val="0"/>
      <w:divBdr>
        <w:top w:val="none" w:sz="0" w:space="0" w:color="auto"/>
        <w:left w:val="none" w:sz="0" w:space="0" w:color="auto"/>
        <w:bottom w:val="none" w:sz="0" w:space="0" w:color="auto"/>
        <w:right w:val="none" w:sz="0" w:space="0" w:color="auto"/>
      </w:divBdr>
    </w:div>
    <w:div w:id="886139209">
      <w:bodyDiv w:val="1"/>
      <w:marLeft w:val="0"/>
      <w:marRight w:val="0"/>
      <w:marTop w:val="0"/>
      <w:marBottom w:val="0"/>
      <w:divBdr>
        <w:top w:val="none" w:sz="0" w:space="0" w:color="auto"/>
        <w:left w:val="none" w:sz="0" w:space="0" w:color="auto"/>
        <w:bottom w:val="none" w:sz="0" w:space="0" w:color="auto"/>
        <w:right w:val="none" w:sz="0" w:space="0" w:color="auto"/>
      </w:divBdr>
    </w:div>
    <w:div w:id="886458085">
      <w:bodyDiv w:val="1"/>
      <w:marLeft w:val="0"/>
      <w:marRight w:val="0"/>
      <w:marTop w:val="0"/>
      <w:marBottom w:val="0"/>
      <w:divBdr>
        <w:top w:val="none" w:sz="0" w:space="0" w:color="auto"/>
        <w:left w:val="none" w:sz="0" w:space="0" w:color="auto"/>
        <w:bottom w:val="none" w:sz="0" w:space="0" w:color="auto"/>
        <w:right w:val="none" w:sz="0" w:space="0" w:color="auto"/>
      </w:divBdr>
    </w:div>
    <w:div w:id="886835629">
      <w:bodyDiv w:val="1"/>
      <w:marLeft w:val="0"/>
      <w:marRight w:val="0"/>
      <w:marTop w:val="0"/>
      <w:marBottom w:val="0"/>
      <w:divBdr>
        <w:top w:val="none" w:sz="0" w:space="0" w:color="auto"/>
        <w:left w:val="none" w:sz="0" w:space="0" w:color="auto"/>
        <w:bottom w:val="none" w:sz="0" w:space="0" w:color="auto"/>
        <w:right w:val="none" w:sz="0" w:space="0" w:color="auto"/>
      </w:divBdr>
    </w:div>
    <w:div w:id="888102957">
      <w:bodyDiv w:val="1"/>
      <w:marLeft w:val="0"/>
      <w:marRight w:val="0"/>
      <w:marTop w:val="0"/>
      <w:marBottom w:val="0"/>
      <w:divBdr>
        <w:top w:val="none" w:sz="0" w:space="0" w:color="auto"/>
        <w:left w:val="none" w:sz="0" w:space="0" w:color="auto"/>
        <w:bottom w:val="none" w:sz="0" w:space="0" w:color="auto"/>
        <w:right w:val="none" w:sz="0" w:space="0" w:color="auto"/>
      </w:divBdr>
    </w:div>
    <w:div w:id="888227960">
      <w:bodyDiv w:val="1"/>
      <w:marLeft w:val="0"/>
      <w:marRight w:val="0"/>
      <w:marTop w:val="0"/>
      <w:marBottom w:val="0"/>
      <w:divBdr>
        <w:top w:val="none" w:sz="0" w:space="0" w:color="auto"/>
        <w:left w:val="none" w:sz="0" w:space="0" w:color="auto"/>
        <w:bottom w:val="none" w:sz="0" w:space="0" w:color="auto"/>
        <w:right w:val="none" w:sz="0" w:space="0" w:color="auto"/>
      </w:divBdr>
    </w:div>
    <w:div w:id="888499243">
      <w:bodyDiv w:val="1"/>
      <w:marLeft w:val="0"/>
      <w:marRight w:val="0"/>
      <w:marTop w:val="0"/>
      <w:marBottom w:val="0"/>
      <w:divBdr>
        <w:top w:val="none" w:sz="0" w:space="0" w:color="auto"/>
        <w:left w:val="none" w:sz="0" w:space="0" w:color="auto"/>
        <w:bottom w:val="none" w:sz="0" w:space="0" w:color="auto"/>
        <w:right w:val="none" w:sz="0" w:space="0" w:color="auto"/>
      </w:divBdr>
    </w:div>
    <w:div w:id="889338169">
      <w:bodyDiv w:val="1"/>
      <w:marLeft w:val="0"/>
      <w:marRight w:val="0"/>
      <w:marTop w:val="0"/>
      <w:marBottom w:val="0"/>
      <w:divBdr>
        <w:top w:val="none" w:sz="0" w:space="0" w:color="auto"/>
        <w:left w:val="none" w:sz="0" w:space="0" w:color="auto"/>
        <w:bottom w:val="none" w:sz="0" w:space="0" w:color="auto"/>
        <w:right w:val="none" w:sz="0" w:space="0" w:color="auto"/>
      </w:divBdr>
    </w:div>
    <w:div w:id="889338229">
      <w:bodyDiv w:val="1"/>
      <w:marLeft w:val="0"/>
      <w:marRight w:val="0"/>
      <w:marTop w:val="0"/>
      <w:marBottom w:val="0"/>
      <w:divBdr>
        <w:top w:val="none" w:sz="0" w:space="0" w:color="auto"/>
        <w:left w:val="none" w:sz="0" w:space="0" w:color="auto"/>
        <w:bottom w:val="none" w:sz="0" w:space="0" w:color="auto"/>
        <w:right w:val="none" w:sz="0" w:space="0" w:color="auto"/>
      </w:divBdr>
    </w:div>
    <w:div w:id="889800989">
      <w:bodyDiv w:val="1"/>
      <w:marLeft w:val="0"/>
      <w:marRight w:val="0"/>
      <w:marTop w:val="0"/>
      <w:marBottom w:val="0"/>
      <w:divBdr>
        <w:top w:val="none" w:sz="0" w:space="0" w:color="auto"/>
        <w:left w:val="none" w:sz="0" w:space="0" w:color="auto"/>
        <w:bottom w:val="none" w:sz="0" w:space="0" w:color="auto"/>
        <w:right w:val="none" w:sz="0" w:space="0" w:color="auto"/>
      </w:divBdr>
    </w:div>
    <w:div w:id="890922295">
      <w:bodyDiv w:val="1"/>
      <w:marLeft w:val="0"/>
      <w:marRight w:val="0"/>
      <w:marTop w:val="0"/>
      <w:marBottom w:val="0"/>
      <w:divBdr>
        <w:top w:val="none" w:sz="0" w:space="0" w:color="auto"/>
        <w:left w:val="none" w:sz="0" w:space="0" w:color="auto"/>
        <w:bottom w:val="none" w:sz="0" w:space="0" w:color="auto"/>
        <w:right w:val="none" w:sz="0" w:space="0" w:color="auto"/>
      </w:divBdr>
    </w:div>
    <w:div w:id="890969374">
      <w:bodyDiv w:val="1"/>
      <w:marLeft w:val="0"/>
      <w:marRight w:val="0"/>
      <w:marTop w:val="0"/>
      <w:marBottom w:val="0"/>
      <w:divBdr>
        <w:top w:val="none" w:sz="0" w:space="0" w:color="auto"/>
        <w:left w:val="none" w:sz="0" w:space="0" w:color="auto"/>
        <w:bottom w:val="none" w:sz="0" w:space="0" w:color="auto"/>
        <w:right w:val="none" w:sz="0" w:space="0" w:color="auto"/>
      </w:divBdr>
    </w:div>
    <w:div w:id="891618554">
      <w:bodyDiv w:val="1"/>
      <w:marLeft w:val="0"/>
      <w:marRight w:val="0"/>
      <w:marTop w:val="0"/>
      <w:marBottom w:val="0"/>
      <w:divBdr>
        <w:top w:val="none" w:sz="0" w:space="0" w:color="auto"/>
        <w:left w:val="none" w:sz="0" w:space="0" w:color="auto"/>
        <w:bottom w:val="none" w:sz="0" w:space="0" w:color="auto"/>
        <w:right w:val="none" w:sz="0" w:space="0" w:color="auto"/>
      </w:divBdr>
    </w:div>
    <w:div w:id="891698383">
      <w:bodyDiv w:val="1"/>
      <w:marLeft w:val="0"/>
      <w:marRight w:val="0"/>
      <w:marTop w:val="0"/>
      <w:marBottom w:val="0"/>
      <w:divBdr>
        <w:top w:val="none" w:sz="0" w:space="0" w:color="auto"/>
        <w:left w:val="none" w:sz="0" w:space="0" w:color="auto"/>
        <w:bottom w:val="none" w:sz="0" w:space="0" w:color="auto"/>
        <w:right w:val="none" w:sz="0" w:space="0" w:color="auto"/>
      </w:divBdr>
    </w:div>
    <w:div w:id="892348502">
      <w:bodyDiv w:val="1"/>
      <w:marLeft w:val="0"/>
      <w:marRight w:val="0"/>
      <w:marTop w:val="0"/>
      <w:marBottom w:val="0"/>
      <w:divBdr>
        <w:top w:val="none" w:sz="0" w:space="0" w:color="auto"/>
        <w:left w:val="none" w:sz="0" w:space="0" w:color="auto"/>
        <w:bottom w:val="none" w:sz="0" w:space="0" w:color="auto"/>
        <w:right w:val="none" w:sz="0" w:space="0" w:color="auto"/>
      </w:divBdr>
    </w:div>
    <w:div w:id="892692574">
      <w:bodyDiv w:val="1"/>
      <w:marLeft w:val="0"/>
      <w:marRight w:val="0"/>
      <w:marTop w:val="0"/>
      <w:marBottom w:val="0"/>
      <w:divBdr>
        <w:top w:val="none" w:sz="0" w:space="0" w:color="auto"/>
        <w:left w:val="none" w:sz="0" w:space="0" w:color="auto"/>
        <w:bottom w:val="none" w:sz="0" w:space="0" w:color="auto"/>
        <w:right w:val="none" w:sz="0" w:space="0" w:color="auto"/>
      </w:divBdr>
    </w:div>
    <w:div w:id="892736292">
      <w:bodyDiv w:val="1"/>
      <w:marLeft w:val="0"/>
      <w:marRight w:val="0"/>
      <w:marTop w:val="0"/>
      <w:marBottom w:val="0"/>
      <w:divBdr>
        <w:top w:val="none" w:sz="0" w:space="0" w:color="auto"/>
        <w:left w:val="none" w:sz="0" w:space="0" w:color="auto"/>
        <w:bottom w:val="none" w:sz="0" w:space="0" w:color="auto"/>
        <w:right w:val="none" w:sz="0" w:space="0" w:color="auto"/>
      </w:divBdr>
    </w:div>
    <w:div w:id="893200743">
      <w:bodyDiv w:val="1"/>
      <w:marLeft w:val="0"/>
      <w:marRight w:val="0"/>
      <w:marTop w:val="0"/>
      <w:marBottom w:val="0"/>
      <w:divBdr>
        <w:top w:val="none" w:sz="0" w:space="0" w:color="auto"/>
        <w:left w:val="none" w:sz="0" w:space="0" w:color="auto"/>
        <w:bottom w:val="none" w:sz="0" w:space="0" w:color="auto"/>
        <w:right w:val="none" w:sz="0" w:space="0" w:color="auto"/>
      </w:divBdr>
    </w:div>
    <w:div w:id="893932466">
      <w:bodyDiv w:val="1"/>
      <w:marLeft w:val="0"/>
      <w:marRight w:val="0"/>
      <w:marTop w:val="0"/>
      <w:marBottom w:val="0"/>
      <w:divBdr>
        <w:top w:val="none" w:sz="0" w:space="0" w:color="auto"/>
        <w:left w:val="none" w:sz="0" w:space="0" w:color="auto"/>
        <w:bottom w:val="none" w:sz="0" w:space="0" w:color="auto"/>
        <w:right w:val="none" w:sz="0" w:space="0" w:color="auto"/>
      </w:divBdr>
    </w:div>
    <w:div w:id="894048399">
      <w:bodyDiv w:val="1"/>
      <w:marLeft w:val="0"/>
      <w:marRight w:val="0"/>
      <w:marTop w:val="0"/>
      <w:marBottom w:val="0"/>
      <w:divBdr>
        <w:top w:val="none" w:sz="0" w:space="0" w:color="auto"/>
        <w:left w:val="none" w:sz="0" w:space="0" w:color="auto"/>
        <w:bottom w:val="none" w:sz="0" w:space="0" w:color="auto"/>
        <w:right w:val="none" w:sz="0" w:space="0" w:color="auto"/>
      </w:divBdr>
    </w:div>
    <w:div w:id="894126461">
      <w:bodyDiv w:val="1"/>
      <w:marLeft w:val="0"/>
      <w:marRight w:val="0"/>
      <w:marTop w:val="0"/>
      <w:marBottom w:val="0"/>
      <w:divBdr>
        <w:top w:val="none" w:sz="0" w:space="0" w:color="auto"/>
        <w:left w:val="none" w:sz="0" w:space="0" w:color="auto"/>
        <w:bottom w:val="none" w:sz="0" w:space="0" w:color="auto"/>
        <w:right w:val="none" w:sz="0" w:space="0" w:color="auto"/>
      </w:divBdr>
    </w:div>
    <w:div w:id="894467811">
      <w:bodyDiv w:val="1"/>
      <w:marLeft w:val="0"/>
      <w:marRight w:val="0"/>
      <w:marTop w:val="0"/>
      <w:marBottom w:val="0"/>
      <w:divBdr>
        <w:top w:val="none" w:sz="0" w:space="0" w:color="auto"/>
        <w:left w:val="none" w:sz="0" w:space="0" w:color="auto"/>
        <w:bottom w:val="none" w:sz="0" w:space="0" w:color="auto"/>
        <w:right w:val="none" w:sz="0" w:space="0" w:color="auto"/>
      </w:divBdr>
    </w:div>
    <w:div w:id="894973026">
      <w:bodyDiv w:val="1"/>
      <w:marLeft w:val="0"/>
      <w:marRight w:val="0"/>
      <w:marTop w:val="0"/>
      <w:marBottom w:val="0"/>
      <w:divBdr>
        <w:top w:val="none" w:sz="0" w:space="0" w:color="auto"/>
        <w:left w:val="none" w:sz="0" w:space="0" w:color="auto"/>
        <w:bottom w:val="none" w:sz="0" w:space="0" w:color="auto"/>
        <w:right w:val="none" w:sz="0" w:space="0" w:color="auto"/>
      </w:divBdr>
    </w:div>
    <w:div w:id="895706424">
      <w:bodyDiv w:val="1"/>
      <w:marLeft w:val="0"/>
      <w:marRight w:val="0"/>
      <w:marTop w:val="0"/>
      <w:marBottom w:val="0"/>
      <w:divBdr>
        <w:top w:val="none" w:sz="0" w:space="0" w:color="auto"/>
        <w:left w:val="none" w:sz="0" w:space="0" w:color="auto"/>
        <w:bottom w:val="none" w:sz="0" w:space="0" w:color="auto"/>
        <w:right w:val="none" w:sz="0" w:space="0" w:color="auto"/>
      </w:divBdr>
    </w:div>
    <w:div w:id="896401963">
      <w:bodyDiv w:val="1"/>
      <w:marLeft w:val="0"/>
      <w:marRight w:val="0"/>
      <w:marTop w:val="0"/>
      <w:marBottom w:val="0"/>
      <w:divBdr>
        <w:top w:val="none" w:sz="0" w:space="0" w:color="auto"/>
        <w:left w:val="none" w:sz="0" w:space="0" w:color="auto"/>
        <w:bottom w:val="none" w:sz="0" w:space="0" w:color="auto"/>
        <w:right w:val="none" w:sz="0" w:space="0" w:color="auto"/>
      </w:divBdr>
    </w:div>
    <w:div w:id="896546893">
      <w:bodyDiv w:val="1"/>
      <w:marLeft w:val="0"/>
      <w:marRight w:val="0"/>
      <w:marTop w:val="0"/>
      <w:marBottom w:val="0"/>
      <w:divBdr>
        <w:top w:val="none" w:sz="0" w:space="0" w:color="auto"/>
        <w:left w:val="none" w:sz="0" w:space="0" w:color="auto"/>
        <w:bottom w:val="none" w:sz="0" w:space="0" w:color="auto"/>
        <w:right w:val="none" w:sz="0" w:space="0" w:color="auto"/>
      </w:divBdr>
    </w:div>
    <w:div w:id="896623102">
      <w:bodyDiv w:val="1"/>
      <w:marLeft w:val="0"/>
      <w:marRight w:val="0"/>
      <w:marTop w:val="0"/>
      <w:marBottom w:val="0"/>
      <w:divBdr>
        <w:top w:val="none" w:sz="0" w:space="0" w:color="auto"/>
        <w:left w:val="none" w:sz="0" w:space="0" w:color="auto"/>
        <w:bottom w:val="none" w:sz="0" w:space="0" w:color="auto"/>
        <w:right w:val="none" w:sz="0" w:space="0" w:color="auto"/>
      </w:divBdr>
    </w:div>
    <w:div w:id="897015603">
      <w:bodyDiv w:val="1"/>
      <w:marLeft w:val="0"/>
      <w:marRight w:val="0"/>
      <w:marTop w:val="0"/>
      <w:marBottom w:val="0"/>
      <w:divBdr>
        <w:top w:val="none" w:sz="0" w:space="0" w:color="auto"/>
        <w:left w:val="none" w:sz="0" w:space="0" w:color="auto"/>
        <w:bottom w:val="none" w:sz="0" w:space="0" w:color="auto"/>
        <w:right w:val="none" w:sz="0" w:space="0" w:color="auto"/>
      </w:divBdr>
    </w:div>
    <w:div w:id="899050745">
      <w:bodyDiv w:val="1"/>
      <w:marLeft w:val="0"/>
      <w:marRight w:val="0"/>
      <w:marTop w:val="0"/>
      <w:marBottom w:val="0"/>
      <w:divBdr>
        <w:top w:val="none" w:sz="0" w:space="0" w:color="auto"/>
        <w:left w:val="none" w:sz="0" w:space="0" w:color="auto"/>
        <w:bottom w:val="none" w:sz="0" w:space="0" w:color="auto"/>
        <w:right w:val="none" w:sz="0" w:space="0" w:color="auto"/>
      </w:divBdr>
    </w:div>
    <w:div w:id="899095639">
      <w:bodyDiv w:val="1"/>
      <w:marLeft w:val="0"/>
      <w:marRight w:val="0"/>
      <w:marTop w:val="0"/>
      <w:marBottom w:val="0"/>
      <w:divBdr>
        <w:top w:val="none" w:sz="0" w:space="0" w:color="auto"/>
        <w:left w:val="none" w:sz="0" w:space="0" w:color="auto"/>
        <w:bottom w:val="none" w:sz="0" w:space="0" w:color="auto"/>
        <w:right w:val="none" w:sz="0" w:space="0" w:color="auto"/>
      </w:divBdr>
    </w:div>
    <w:div w:id="899171917">
      <w:bodyDiv w:val="1"/>
      <w:marLeft w:val="0"/>
      <w:marRight w:val="0"/>
      <w:marTop w:val="0"/>
      <w:marBottom w:val="0"/>
      <w:divBdr>
        <w:top w:val="none" w:sz="0" w:space="0" w:color="auto"/>
        <w:left w:val="none" w:sz="0" w:space="0" w:color="auto"/>
        <w:bottom w:val="none" w:sz="0" w:space="0" w:color="auto"/>
        <w:right w:val="none" w:sz="0" w:space="0" w:color="auto"/>
      </w:divBdr>
    </w:div>
    <w:div w:id="899445058">
      <w:bodyDiv w:val="1"/>
      <w:marLeft w:val="0"/>
      <w:marRight w:val="0"/>
      <w:marTop w:val="0"/>
      <w:marBottom w:val="0"/>
      <w:divBdr>
        <w:top w:val="none" w:sz="0" w:space="0" w:color="auto"/>
        <w:left w:val="none" w:sz="0" w:space="0" w:color="auto"/>
        <w:bottom w:val="none" w:sz="0" w:space="0" w:color="auto"/>
        <w:right w:val="none" w:sz="0" w:space="0" w:color="auto"/>
      </w:divBdr>
    </w:div>
    <w:div w:id="899554658">
      <w:bodyDiv w:val="1"/>
      <w:marLeft w:val="0"/>
      <w:marRight w:val="0"/>
      <w:marTop w:val="0"/>
      <w:marBottom w:val="0"/>
      <w:divBdr>
        <w:top w:val="none" w:sz="0" w:space="0" w:color="auto"/>
        <w:left w:val="none" w:sz="0" w:space="0" w:color="auto"/>
        <w:bottom w:val="none" w:sz="0" w:space="0" w:color="auto"/>
        <w:right w:val="none" w:sz="0" w:space="0" w:color="auto"/>
      </w:divBdr>
    </w:div>
    <w:div w:id="899556640">
      <w:bodyDiv w:val="1"/>
      <w:marLeft w:val="0"/>
      <w:marRight w:val="0"/>
      <w:marTop w:val="0"/>
      <w:marBottom w:val="0"/>
      <w:divBdr>
        <w:top w:val="none" w:sz="0" w:space="0" w:color="auto"/>
        <w:left w:val="none" w:sz="0" w:space="0" w:color="auto"/>
        <w:bottom w:val="none" w:sz="0" w:space="0" w:color="auto"/>
        <w:right w:val="none" w:sz="0" w:space="0" w:color="auto"/>
      </w:divBdr>
    </w:div>
    <w:div w:id="899752047">
      <w:bodyDiv w:val="1"/>
      <w:marLeft w:val="0"/>
      <w:marRight w:val="0"/>
      <w:marTop w:val="0"/>
      <w:marBottom w:val="0"/>
      <w:divBdr>
        <w:top w:val="none" w:sz="0" w:space="0" w:color="auto"/>
        <w:left w:val="none" w:sz="0" w:space="0" w:color="auto"/>
        <w:bottom w:val="none" w:sz="0" w:space="0" w:color="auto"/>
        <w:right w:val="none" w:sz="0" w:space="0" w:color="auto"/>
      </w:divBdr>
    </w:div>
    <w:div w:id="900142111">
      <w:bodyDiv w:val="1"/>
      <w:marLeft w:val="0"/>
      <w:marRight w:val="0"/>
      <w:marTop w:val="0"/>
      <w:marBottom w:val="0"/>
      <w:divBdr>
        <w:top w:val="none" w:sz="0" w:space="0" w:color="auto"/>
        <w:left w:val="none" w:sz="0" w:space="0" w:color="auto"/>
        <w:bottom w:val="none" w:sz="0" w:space="0" w:color="auto"/>
        <w:right w:val="none" w:sz="0" w:space="0" w:color="auto"/>
      </w:divBdr>
    </w:div>
    <w:div w:id="900289092">
      <w:bodyDiv w:val="1"/>
      <w:marLeft w:val="0"/>
      <w:marRight w:val="0"/>
      <w:marTop w:val="0"/>
      <w:marBottom w:val="0"/>
      <w:divBdr>
        <w:top w:val="none" w:sz="0" w:space="0" w:color="auto"/>
        <w:left w:val="none" w:sz="0" w:space="0" w:color="auto"/>
        <w:bottom w:val="none" w:sz="0" w:space="0" w:color="auto"/>
        <w:right w:val="none" w:sz="0" w:space="0" w:color="auto"/>
      </w:divBdr>
    </w:div>
    <w:div w:id="900487185">
      <w:bodyDiv w:val="1"/>
      <w:marLeft w:val="0"/>
      <w:marRight w:val="0"/>
      <w:marTop w:val="0"/>
      <w:marBottom w:val="0"/>
      <w:divBdr>
        <w:top w:val="none" w:sz="0" w:space="0" w:color="auto"/>
        <w:left w:val="none" w:sz="0" w:space="0" w:color="auto"/>
        <w:bottom w:val="none" w:sz="0" w:space="0" w:color="auto"/>
        <w:right w:val="none" w:sz="0" w:space="0" w:color="auto"/>
      </w:divBdr>
    </w:div>
    <w:div w:id="900680129">
      <w:bodyDiv w:val="1"/>
      <w:marLeft w:val="0"/>
      <w:marRight w:val="0"/>
      <w:marTop w:val="0"/>
      <w:marBottom w:val="0"/>
      <w:divBdr>
        <w:top w:val="none" w:sz="0" w:space="0" w:color="auto"/>
        <w:left w:val="none" w:sz="0" w:space="0" w:color="auto"/>
        <w:bottom w:val="none" w:sz="0" w:space="0" w:color="auto"/>
        <w:right w:val="none" w:sz="0" w:space="0" w:color="auto"/>
      </w:divBdr>
    </w:div>
    <w:div w:id="900823274">
      <w:bodyDiv w:val="1"/>
      <w:marLeft w:val="0"/>
      <w:marRight w:val="0"/>
      <w:marTop w:val="0"/>
      <w:marBottom w:val="0"/>
      <w:divBdr>
        <w:top w:val="none" w:sz="0" w:space="0" w:color="auto"/>
        <w:left w:val="none" w:sz="0" w:space="0" w:color="auto"/>
        <w:bottom w:val="none" w:sz="0" w:space="0" w:color="auto"/>
        <w:right w:val="none" w:sz="0" w:space="0" w:color="auto"/>
      </w:divBdr>
    </w:div>
    <w:div w:id="901601419">
      <w:bodyDiv w:val="1"/>
      <w:marLeft w:val="0"/>
      <w:marRight w:val="0"/>
      <w:marTop w:val="0"/>
      <w:marBottom w:val="0"/>
      <w:divBdr>
        <w:top w:val="none" w:sz="0" w:space="0" w:color="auto"/>
        <w:left w:val="none" w:sz="0" w:space="0" w:color="auto"/>
        <w:bottom w:val="none" w:sz="0" w:space="0" w:color="auto"/>
        <w:right w:val="none" w:sz="0" w:space="0" w:color="auto"/>
      </w:divBdr>
    </w:div>
    <w:div w:id="901872570">
      <w:bodyDiv w:val="1"/>
      <w:marLeft w:val="0"/>
      <w:marRight w:val="0"/>
      <w:marTop w:val="0"/>
      <w:marBottom w:val="0"/>
      <w:divBdr>
        <w:top w:val="none" w:sz="0" w:space="0" w:color="auto"/>
        <w:left w:val="none" w:sz="0" w:space="0" w:color="auto"/>
        <w:bottom w:val="none" w:sz="0" w:space="0" w:color="auto"/>
        <w:right w:val="none" w:sz="0" w:space="0" w:color="auto"/>
      </w:divBdr>
    </w:div>
    <w:div w:id="902108243">
      <w:bodyDiv w:val="1"/>
      <w:marLeft w:val="0"/>
      <w:marRight w:val="0"/>
      <w:marTop w:val="0"/>
      <w:marBottom w:val="0"/>
      <w:divBdr>
        <w:top w:val="none" w:sz="0" w:space="0" w:color="auto"/>
        <w:left w:val="none" w:sz="0" w:space="0" w:color="auto"/>
        <w:bottom w:val="none" w:sz="0" w:space="0" w:color="auto"/>
        <w:right w:val="none" w:sz="0" w:space="0" w:color="auto"/>
      </w:divBdr>
    </w:div>
    <w:div w:id="902987034">
      <w:bodyDiv w:val="1"/>
      <w:marLeft w:val="0"/>
      <w:marRight w:val="0"/>
      <w:marTop w:val="0"/>
      <w:marBottom w:val="0"/>
      <w:divBdr>
        <w:top w:val="none" w:sz="0" w:space="0" w:color="auto"/>
        <w:left w:val="none" w:sz="0" w:space="0" w:color="auto"/>
        <w:bottom w:val="none" w:sz="0" w:space="0" w:color="auto"/>
        <w:right w:val="none" w:sz="0" w:space="0" w:color="auto"/>
      </w:divBdr>
    </w:div>
    <w:div w:id="903419598">
      <w:bodyDiv w:val="1"/>
      <w:marLeft w:val="0"/>
      <w:marRight w:val="0"/>
      <w:marTop w:val="0"/>
      <w:marBottom w:val="0"/>
      <w:divBdr>
        <w:top w:val="none" w:sz="0" w:space="0" w:color="auto"/>
        <w:left w:val="none" w:sz="0" w:space="0" w:color="auto"/>
        <w:bottom w:val="none" w:sz="0" w:space="0" w:color="auto"/>
        <w:right w:val="none" w:sz="0" w:space="0" w:color="auto"/>
      </w:divBdr>
    </w:div>
    <w:div w:id="903486933">
      <w:bodyDiv w:val="1"/>
      <w:marLeft w:val="0"/>
      <w:marRight w:val="0"/>
      <w:marTop w:val="0"/>
      <w:marBottom w:val="0"/>
      <w:divBdr>
        <w:top w:val="none" w:sz="0" w:space="0" w:color="auto"/>
        <w:left w:val="none" w:sz="0" w:space="0" w:color="auto"/>
        <w:bottom w:val="none" w:sz="0" w:space="0" w:color="auto"/>
        <w:right w:val="none" w:sz="0" w:space="0" w:color="auto"/>
      </w:divBdr>
    </w:div>
    <w:div w:id="903564199">
      <w:bodyDiv w:val="1"/>
      <w:marLeft w:val="0"/>
      <w:marRight w:val="0"/>
      <w:marTop w:val="0"/>
      <w:marBottom w:val="0"/>
      <w:divBdr>
        <w:top w:val="none" w:sz="0" w:space="0" w:color="auto"/>
        <w:left w:val="none" w:sz="0" w:space="0" w:color="auto"/>
        <w:bottom w:val="none" w:sz="0" w:space="0" w:color="auto"/>
        <w:right w:val="none" w:sz="0" w:space="0" w:color="auto"/>
      </w:divBdr>
    </w:div>
    <w:div w:id="903762529">
      <w:bodyDiv w:val="1"/>
      <w:marLeft w:val="0"/>
      <w:marRight w:val="0"/>
      <w:marTop w:val="0"/>
      <w:marBottom w:val="0"/>
      <w:divBdr>
        <w:top w:val="none" w:sz="0" w:space="0" w:color="auto"/>
        <w:left w:val="none" w:sz="0" w:space="0" w:color="auto"/>
        <w:bottom w:val="none" w:sz="0" w:space="0" w:color="auto"/>
        <w:right w:val="none" w:sz="0" w:space="0" w:color="auto"/>
      </w:divBdr>
    </w:div>
    <w:div w:id="903905151">
      <w:bodyDiv w:val="1"/>
      <w:marLeft w:val="0"/>
      <w:marRight w:val="0"/>
      <w:marTop w:val="0"/>
      <w:marBottom w:val="0"/>
      <w:divBdr>
        <w:top w:val="none" w:sz="0" w:space="0" w:color="auto"/>
        <w:left w:val="none" w:sz="0" w:space="0" w:color="auto"/>
        <w:bottom w:val="none" w:sz="0" w:space="0" w:color="auto"/>
        <w:right w:val="none" w:sz="0" w:space="0" w:color="auto"/>
      </w:divBdr>
    </w:div>
    <w:div w:id="904947395">
      <w:bodyDiv w:val="1"/>
      <w:marLeft w:val="0"/>
      <w:marRight w:val="0"/>
      <w:marTop w:val="0"/>
      <w:marBottom w:val="0"/>
      <w:divBdr>
        <w:top w:val="none" w:sz="0" w:space="0" w:color="auto"/>
        <w:left w:val="none" w:sz="0" w:space="0" w:color="auto"/>
        <w:bottom w:val="none" w:sz="0" w:space="0" w:color="auto"/>
        <w:right w:val="none" w:sz="0" w:space="0" w:color="auto"/>
      </w:divBdr>
    </w:div>
    <w:div w:id="905457644">
      <w:bodyDiv w:val="1"/>
      <w:marLeft w:val="0"/>
      <w:marRight w:val="0"/>
      <w:marTop w:val="0"/>
      <w:marBottom w:val="0"/>
      <w:divBdr>
        <w:top w:val="none" w:sz="0" w:space="0" w:color="auto"/>
        <w:left w:val="none" w:sz="0" w:space="0" w:color="auto"/>
        <w:bottom w:val="none" w:sz="0" w:space="0" w:color="auto"/>
        <w:right w:val="none" w:sz="0" w:space="0" w:color="auto"/>
      </w:divBdr>
    </w:div>
    <w:div w:id="905845049">
      <w:bodyDiv w:val="1"/>
      <w:marLeft w:val="0"/>
      <w:marRight w:val="0"/>
      <w:marTop w:val="0"/>
      <w:marBottom w:val="0"/>
      <w:divBdr>
        <w:top w:val="none" w:sz="0" w:space="0" w:color="auto"/>
        <w:left w:val="none" w:sz="0" w:space="0" w:color="auto"/>
        <w:bottom w:val="none" w:sz="0" w:space="0" w:color="auto"/>
        <w:right w:val="none" w:sz="0" w:space="0" w:color="auto"/>
      </w:divBdr>
    </w:div>
    <w:div w:id="906232593">
      <w:bodyDiv w:val="1"/>
      <w:marLeft w:val="0"/>
      <w:marRight w:val="0"/>
      <w:marTop w:val="0"/>
      <w:marBottom w:val="0"/>
      <w:divBdr>
        <w:top w:val="none" w:sz="0" w:space="0" w:color="auto"/>
        <w:left w:val="none" w:sz="0" w:space="0" w:color="auto"/>
        <w:bottom w:val="none" w:sz="0" w:space="0" w:color="auto"/>
        <w:right w:val="none" w:sz="0" w:space="0" w:color="auto"/>
      </w:divBdr>
    </w:div>
    <w:div w:id="906574392">
      <w:bodyDiv w:val="1"/>
      <w:marLeft w:val="0"/>
      <w:marRight w:val="0"/>
      <w:marTop w:val="0"/>
      <w:marBottom w:val="0"/>
      <w:divBdr>
        <w:top w:val="none" w:sz="0" w:space="0" w:color="auto"/>
        <w:left w:val="none" w:sz="0" w:space="0" w:color="auto"/>
        <w:bottom w:val="none" w:sz="0" w:space="0" w:color="auto"/>
        <w:right w:val="none" w:sz="0" w:space="0" w:color="auto"/>
      </w:divBdr>
    </w:div>
    <w:div w:id="907375100">
      <w:bodyDiv w:val="1"/>
      <w:marLeft w:val="0"/>
      <w:marRight w:val="0"/>
      <w:marTop w:val="0"/>
      <w:marBottom w:val="0"/>
      <w:divBdr>
        <w:top w:val="none" w:sz="0" w:space="0" w:color="auto"/>
        <w:left w:val="none" w:sz="0" w:space="0" w:color="auto"/>
        <w:bottom w:val="none" w:sz="0" w:space="0" w:color="auto"/>
        <w:right w:val="none" w:sz="0" w:space="0" w:color="auto"/>
      </w:divBdr>
    </w:div>
    <w:div w:id="907542852">
      <w:bodyDiv w:val="1"/>
      <w:marLeft w:val="0"/>
      <w:marRight w:val="0"/>
      <w:marTop w:val="0"/>
      <w:marBottom w:val="0"/>
      <w:divBdr>
        <w:top w:val="none" w:sz="0" w:space="0" w:color="auto"/>
        <w:left w:val="none" w:sz="0" w:space="0" w:color="auto"/>
        <w:bottom w:val="none" w:sz="0" w:space="0" w:color="auto"/>
        <w:right w:val="none" w:sz="0" w:space="0" w:color="auto"/>
      </w:divBdr>
    </w:div>
    <w:div w:id="907570771">
      <w:bodyDiv w:val="1"/>
      <w:marLeft w:val="0"/>
      <w:marRight w:val="0"/>
      <w:marTop w:val="0"/>
      <w:marBottom w:val="0"/>
      <w:divBdr>
        <w:top w:val="none" w:sz="0" w:space="0" w:color="auto"/>
        <w:left w:val="none" w:sz="0" w:space="0" w:color="auto"/>
        <w:bottom w:val="none" w:sz="0" w:space="0" w:color="auto"/>
        <w:right w:val="none" w:sz="0" w:space="0" w:color="auto"/>
      </w:divBdr>
    </w:div>
    <w:div w:id="907762930">
      <w:bodyDiv w:val="1"/>
      <w:marLeft w:val="0"/>
      <w:marRight w:val="0"/>
      <w:marTop w:val="0"/>
      <w:marBottom w:val="0"/>
      <w:divBdr>
        <w:top w:val="none" w:sz="0" w:space="0" w:color="auto"/>
        <w:left w:val="none" w:sz="0" w:space="0" w:color="auto"/>
        <w:bottom w:val="none" w:sz="0" w:space="0" w:color="auto"/>
        <w:right w:val="none" w:sz="0" w:space="0" w:color="auto"/>
      </w:divBdr>
    </w:div>
    <w:div w:id="908076337">
      <w:bodyDiv w:val="1"/>
      <w:marLeft w:val="0"/>
      <w:marRight w:val="0"/>
      <w:marTop w:val="0"/>
      <w:marBottom w:val="0"/>
      <w:divBdr>
        <w:top w:val="none" w:sz="0" w:space="0" w:color="auto"/>
        <w:left w:val="none" w:sz="0" w:space="0" w:color="auto"/>
        <w:bottom w:val="none" w:sz="0" w:space="0" w:color="auto"/>
        <w:right w:val="none" w:sz="0" w:space="0" w:color="auto"/>
      </w:divBdr>
    </w:div>
    <w:div w:id="908148295">
      <w:bodyDiv w:val="1"/>
      <w:marLeft w:val="0"/>
      <w:marRight w:val="0"/>
      <w:marTop w:val="0"/>
      <w:marBottom w:val="0"/>
      <w:divBdr>
        <w:top w:val="none" w:sz="0" w:space="0" w:color="auto"/>
        <w:left w:val="none" w:sz="0" w:space="0" w:color="auto"/>
        <w:bottom w:val="none" w:sz="0" w:space="0" w:color="auto"/>
        <w:right w:val="none" w:sz="0" w:space="0" w:color="auto"/>
      </w:divBdr>
    </w:div>
    <w:div w:id="908612708">
      <w:bodyDiv w:val="1"/>
      <w:marLeft w:val="0"/>
      <w:marRight w:val="0"/>
      <w:marTop w:val="0"/>
      <w:marBottom w:val="0"/>
      <w:divBdr>
        <w:top w:val="none" w:sz="0" w:space="0" w:color="auto"/>
        <w:left w:val="none" w:sz="0" w:space="0" w:color="auto"/>
        <w:bottom w:val="none" w:sz="0" w:space="0" w:color="auto"/>
        <w:right w:val="none" w:sz="0" w:space="0" w:color="auto"/>
      </w:divBdr>
    </w:div>
    <w:div w:id="909540982">
      <w:bodyDiv w:val="1"/>
      <w:marLeft w:val="0"/>
      <w:marRight w:val="0"/>
      <w:marTop w:val="0"/>
      <w:marBottom w:val="0"/>
      <w:divBdr>
        <w:top w:val="none" w:sz="0" w:space="0" w:color="auto"/>
        <w:left w:val="none" w:sz="0" w:space="0" w:color="auto"/>
        <w:bottom w:val="none" w:sz="0" w:space="0" w:color="auto"/>
        <w:right w:val="none" w:sz="0" w:space="0" w:color="auto"/>
      </w:divBdr>
    </w:div>
    <w:div w:id="910043984">
      <w:bodyDiv w:val="1"/>
      <w:marLeft w:val="0"/>
      <w:marRight w:val="0"/>
      <w:marTop w:val="0"/>
      <w:marBottom w:val="0"/>
      <w:divBdr>
        <w:top w:val="none" w:sz="0" w:space="0" w:color="auto"/>
        <w:left w:val="none" w:sz="0" w:space="0" w:color="auto"/>
        <w:bottom w:val="none" w:sz="0" w:space="0" w:color="auto"/>
        <w:right w:val="none" w:sz="0" w:space="0" w:color="auto"/>
      </w:divBdr>
    </w:div>
    <w:div w:id="910507972">
      <w:bodyDiv w:val="1"/>
      <w:marLeft w:val="0"/>
      <w:marRight w:val="0"/>
      <w:marTop w:val="0"/>
      <w:marBottom w:val="0"/>
      <w:divBdr>
        <w:top w:val="none" w:sz="0" w:space="0" w:color="auto"/>
        <w:left w:val="none" w:sz="0" w:space="0" w:color="auto"/>
        <w:bottom w:val="none" w:sz="0" w:space="0" w:color="auto"/>
        <w:right w:val="none" w:sz="0" w:space="0" w:color="auto"/>
      </w:divBdr>
    </w:div>
    <w:div w:id="911042445">
      <w:bodyDiv w:val="1"/>
      <w:marLeft w:val="0"/>
      <w:marRight w:val="0"/>
      <w:marTop w:val="0"/>
      <w:marBottom w:val="0"/>
      <w:divBdr>
        <w:top w:val="none" w:sz="0" w:space="0" w:color="auto"/>
        <w:left w:val="none" w:sz="0" w:space="0" w:color="auto"/>
        <w:bottom w:val="none" w:sz="0" w:space="0" w:color="auto"/>
        <w:right w:val="none" w:sz="0" w:space="0" w:color="auto"/>
      </w:divBdr>
    </w:div>
    <w:div w:id="911816992">
      <w:bodyDiv w:val="1"/>
      <w:marLeft w:val="0"/>
      <w:marRight w:val="0"/>
      <w:marTop w:val="0"/>
      <w:marBottom w:val="0"/>
      <w:divBdr>
        <w:top w:val="none" w:sz="0" w:space="0" w:color="auto"/>
        <w:left w:val="none" w:sz="0" w:space="0" w:color="auto"/>
        <w:bottom w:val="none" w:sz="0" w:space="0" w:color="auto"/>
        <w:right w:val="none" w:sz="0" w:space="0" w:color="auto"/>
      </w:divBdr>
    </w:div>
    <w:div w:id="911935512">
      <w:bodyDiv w:val="1"/>
      <w:marLeft w:val="0"/>
      <w:marRight w:val="0"/>
      <w:marTop w:val="0"/>
      <w:marBottom w:val="0"/>
      <w:divBdr>
        <w:top w:val="none" w:sz="0" w:space="0" w:color="auto"/>
        <w:left w:val="none" w:sz="0" w:space="0" w:color="auto"/>
        <w:bottom w:val="none" w:sz="0" w:space="0" w:color="auto"/>
        <w:right w:val="none" w:sz="0" w:space="0" w:color="auto"/>
      </w:divBdr>
    </w:div>
    <w:div w:id="912130670">
      <w:bodyDiv w:val="1"/>
      <w:marLeft w:val="0"/>
      <w:marRight w:val="0"/>
      <w:marTop w:val="0"/>
      <w:marBottom w:val="0"/>
      <w:divBdr>
        <w:top w:val="none" w:sz="0" w:space="0" w:color="auto"/>
        <w:left w:val="none" w:sz="0" w:space="0" w:color="auto"/>
        <w:bottom w:val="none" w:sz="0" w:space="0" w:color="auto"/>
        <w:right w:val="none" w:sz="0" w:space="0" w:color="auto"/>
      </w:divBdr>
    </w:div>
    <w:div w:id="912668556">
      <w:bodyDiv w:val="1"/>
      <w:marLeft w:val="0"/>
      <w:marRight w:val="0"/>
      <w:marTop w:val="0"/>
      <w:marBottom w:val="0"/>
      <w:divBdr>
        <w:top w:val="none" w:sz="0" w:space="0" w:color="auto"/>
        <w:left w:val="none" w:sz="0" w:space="0" w:color="auto"/>
        <w:bottom w:val="none" w:sz="0" w:space="0" w:color="auto"/>
        <w:right w:val="none" w:sz="0" w:space="0" w:color="auto"/>
      </w:divBdr>
    </w:div>
    <w:div w:id="912933092">
      <w:bodyDiv w:val="1"/>
      <w:marLeft w:val="0"/>
      <w:marRight w:val="0"/>
      <w:marTop w:val="0"/>
      <w:marBottom w:val="0"/>
      <w:divBdr>
        <w:top w:val="none" w:sz="0" w:space="0" w:color="auto"/>
        <w:left w:val="none" w:sz="0" w:space="0" w:color="auto"/>
        <w:bottom w:val="none" w:sz="0" w:space="0" w:color="auto"/>
        <w:right w:val="none" w:sz="0" w:space="0" w:color="auto"/>
      </w:divBdr>
    </w:div>
    <w:div w:id="914317920">
      <w:bodyDiv w:val="1"/>
      <w:marLeft w:val="0"/>
      <w:marRight w:val="0"/>
      <w:marTop w:val="0"/>
      <w:marBottom w:val="0"/>
      <w:divBdr>
        <w:top w:val="none" w:sz="0" w:space="0" w:color="auto"/>
        <w:left w:val="none" w:sz="0" w:space="0" w:color="auto"/>
        <w:bottom w:val="none" w:sz="0" w:space="0" w:color="auto"/>
        <w:right w:val="none" w:sz="0" w:space="0" w:color="auto"/>
      </w:divBdr>
    </w:div>
    <w:div w:id="914321988">
      <w:bodyDiv w:val="1"/>
      <w:marLeft w:val="0"/>
      <w:marRight w:val="0"/>
      <w:marTop w:val="0"/>
      <w:marBottom w:val="0"/>
      <w:divBdr>
        <w:top w:val="none" w:sz="0" w:space="0" w:color="auto"/>
        <w:left w:val="none" w:sz="0" w:space="0" w:color="auto"/>
        <w:bottom w:val="none" w:sz="0" w:space="0" w:color="auto"/>
        <w:right w:val="none" w:sz="0" w:space="0" w:color="auto"/>
      </w:divBdr>
    </w:div>
    <w:div w:id="914631996">
      <w:bodyDiv w:val="1"/>
      <w:marLeft w:val="0"/>
      <w:marRight w:val="0"/>
      <w:marTop w:val="0"/>
      <w:marBottom w:val="0"/>
      <w:divBdr>
        <w:top w:val="none" w:sz="0" w:space="0" w:color="auto"/>
        <w:left w:val="none" w:sz="0" w:space="0" w:color="auto"/>
        <w:bottom w:val="none" w:sz="0" w:space="0" w:color="auto"/>
        <w:right w:val="none" w:sz="0" w:space="0" w:color="auto"/>
      </w:divBdr>
    </w:div>
    <w:div w:id="915164590">
      <w:bodyDiv w:val="1"/>
      <w:marLeft w:val="0"/>
      <w:marRight w:val="0"/>
      <w:marTop w:val="0"/>
      <w:marBottom w:val="0"/>
      <w:divBdr>
        <w:top w:val="none" w:sz="0" w:space="0" w:color="auto"/>
        <w:left w:val="none" w:sz="0" w:space="0" w:color="auto"/>
        <w:bottom w:val="none" w:sz="0" w:space="0" w:color="auto"/>
        <w:right w:val="none" w:sz="0" w:space="0" w:color="auto"/>
      </w:divBdr>
    </w:div>
    <w:div w:id="915749323">
      <w:bodyDiv w:val="1"/>
      <w:marLeft w:val="0"/>
      <w:marRight w:val="0"/>
      <w:marTop w:val="0"/>
      <w:marBottom w:val="0"/>
      <w:divBdr>
        <w:top w:val="none" w:sz="0" w:space="0" w:color="auto"/>
        <w:left w:val="none" w:sz="0" w:space="0" w:color="auto"/>
        <w:bottom w:val="none" w:sz="0" w:space="0" w:color="auto"/>
        <w:right w:val="none" w:sz="0" w:space="0" w:color="auto"/>
      </w:divBdr>
    </w:div>
    <w:div w:id="915824779">
      <w:bodyDiv w:val="1"/>
      <w:marLeft w:val="0"/>
      <w:marRight w:val="0"/>
      <w:marTop w:val="0"/>
      <w:marBottom w:val="0"/>
      <w:divBdr>
        <w:top w:val="none" w:sz="0" w:space="0" w:color="auto"/>
        <w:left w:val="none" w:sz="0" w:space="0" w:color="auto"/>
        <w:bottom w:val="none" w:sz="0" w:space="0" w:color="auto"/>
        <w:right w:val="none" w:sz="0" w:space="0" w:color="auto"/>
      </w:divBdr>
    </w:div>
    <w:div w:id="916524435">
      <w:bodyDiv w:val="1"/>
      <w:marLeft w:val="0"/>
      <w:marRight w:val="0"/>
      <w:marTop w:val="0"/>
      <w:marBottom w:val="0"/>
      <w:divBdr>
        <w:top w:val="none" w:sz="0" w:space="0" w:color="auto"/>
        <w:left w:val="none" w:sz="0" w:space="0" w:color="auto"/>
        <w:bottom w:val="none" w:sz="0" w:space="0" w:color="auto"/>
        <w:right w:val="none" w:sz="0" w:space="0" w:color="auto"/>
      </w:divBdr>
    </w:div>
    <w:div w:id="916984476">
      <w:bodyDiv w:val="1"/>
      <w:marLeft w:val="0"/>
      <w:marRight w:val="0"/>
      <w:marTop w:val="0"/>
      <w:marBottom w:val="0"/>
      <w:divBdr>
        <w:top w:val="none" w:sz="0" w:space="0" w:color="auto"/>
        <w:left w:val="none" w:sz="0" w:space="0" w:color="auto"/>
        <w:bottom w:val="none" w:sz="0" w:space="0" w:color="auto"/>
        <w:right w:val="none" w:sz="0" w:space="0" w:color="auto"/>
      </w:divBdr>
    </w:div>
    <w:div w:id="917441278">
      <w:bodyDiv w:val="1"/>
      <w:marLeft w:val="0"/>
      <w:marRight w:val="0"/>
      <w:marTop w:val="0"/>
      <w:marBottom w:val="0"/>
      <w:divBdr>
        <w:top w:val="none" w:sz="0" w:space="0" w:color="auto"/>
        <w:left w:val="none" w:sz="0" w:space="0" w:color="auto"/>
        <w:bottom w:val="none" w:sz="0" w:space="0" w:color="auto"/>
        <w:right w:val="none" w:sz="0" w:space="0" w:color="auto"/>
      </w:divBdr>
    </w:div>
    <w:div w:id="917515823">
      <w:bodyDiv w:val="1"/>
      <w:marLeft w:val="0"/>
      <w:marRight w:val="0"/>
      <w:marTop w:val="0"/>
      <w:marBottom w:val="0"/>
      <w:divBdr>
        <w:top w:val="none" w:sz="0" w:space="0" w:color="auto"/>
        <w:left w:val="none" w:sz="0" w:space="0" w:color="auto"/>
        <w:bottom w:val="none" w:sz="0" w:space="0" w:color="auto"/>
        <w:right w:val="none" w:sz="0" w:space="0" w:color="auto"/>
      </w:divBdr>
    </w:div>
    <w:div w:id="918902875">
      <w:bodyDiv w:val="1"/>
      <w:marLeft w:val="0"/>
      <w:marRight w:val="0"/>
      <w:marTop w:val="0"/>
      <w:marBottom w:val="0"/>
      <w:divBdr>
        <w:top w:val="none" w:sz="0" w:space="0" w:color="auto"/>
        <w:left w:val="none" w:sz="0" w:space="0" w:color="auto"/>
        <w:bottom w:val="none" w:sz="0" w:space="0" w:color="auto"/>
        <w:right w:val="none" w:sz="0" w:space="0" w:color="auto"/>
      </w:divBdr>
    </w:div>
    <w:div w:id="918910089">
      <w:bodyDiv w:val="1"/>
      <w:marLeft w:val="0"/>
      <w:marRight w:val="0"/>
      <w:marTop w:val="0"/>
      <w:marBottom w:val="0"/>
      <w:divBdr>
        <w:top w:val="none" w:sz="0" w:space="0" w:color="auto"/>
        <w:left w:val="none" w:sz="0" w:space="0" w:color="auto"/>
        <w:bottom w:val="none" w:sz="0" w:space="0" w:color="auto"/>
        <w:right w:val="none" w:sz="0" w:space="0" w:color="auto"/>
      </w:divBdr>
    </w:div>
    <w:div w:id="919018622">
      <w:bodyDiv w:val="1"/>
      <w:marLeft w:val="0"/>
      <w:marRight w:val="0"/>
      <w:marTop w:val="0"/>
      <w:marBottom w:val="0"/>
      <w:divBdr>
        <w:top w:val="none" w:sz="0" w:space="0" w:color="auto"/>
        <w:left w:val="none" w:sz="0" w:space="0" w:color="auto"/>
        <w:bottom w:val="none" w:sz="0" w:space="0" w:color="auto"/>
        <w:right w:val="none" w:sz="0" w:space="0" w:color="auto"/>
      </w:divBdr>
    </w:div>
    <w:div w:id="919145710">
      <w:bodyDiv w:val="1"/>
      <w:marLeft w:val="0"/>
      <w:marRight w:val="0"/>
      <w:marTop w:val="0"/>
      <w:marBottom w:val="0"/>
      <w:divBdr>
        <w:top w:val="none" w:sz="0" w:space="0" w:color="auto"/>
        <w:left w:val="none" w:sz="0" w:space="0" w:color="auto"/>
        <w:bottom w:val="none" w:sz="0" w:space="0" w:color="auto"/>
        <w:right w:val="none" w:sz="0" w:space="0" w:color="auto"/>
      </w:divBdr>
    </w:div>
    <w:div w:id="920064631">
      <w:bodyDiv w:val="1"/>
      <w:marLeft w:val="0"/>
      <w:marRight w:val="0"/>
      <w:marTop w:val="0"/>
      <w:marBottom w:val="0"/>
      <w:divBdr>
        <w:top w:val="none" w:sz="0" w:space="0" w:color="auto"/>
        <w:left w:val="none" w:sz="0" w:space="0" w:color="auto"/>
        <w:bottom w:val="none" w:sz="0" w:space="0" w:color="auto"/>
        <w:right w:val="none" w:sz="0" w:space="0" w:color="auto"/>
      </w:divBdr>
    </w:div>
    <w:div w:id="920720891">
      <w:bodyDiv w:val="1"/>
      <w:marLeft w:val="0"/>
      <w:marRight w:val="0"/>
      <w:marTop w:val="0"/>
      <w:marBottom w:val="0"/>
      <w:divBdr>
        <w:top w:val="none" w:sz="0" w:space="0" w:color="auto"/>
        <w:left w:val="none" w:sz="0" w:space="0" w:color="auto"/>
        <w:bottom w:val="none" w:sz="0" w:space="0" w:color="auto"/>
        <w:right w:val="none" w:sz="0" w:space="0" w:color="auto"/>
      </w:divBdr>
    </w:div>
    <w:div w:id="921717531">
      <w:bodyDiv w:val="1"/>
      <w:marLeft w:val="0"/>
      <w:marRight w:val="0"/>
      <w:marTop w:val="0"/>
      <w:marBottom w:val="0"/>
      <w:divBdr>
        <w:top w:val="none" w:sz="0" w:space="0" w:color="auto"/>
        <w:left w:val="none" w:sz="0" w:space="0" w:color="auto"/>
        <w:bottom w:val="none" w:sz="0" w:space="0" w:color="auto"/>
        <w:right w:val="none" w:sz="0" w:space="0" w:color="auto"/>
      </w:divBdr>
    </w:div>
    <w:div w:id="921723549">
      <w:bodyDiv w:val="1"/>
      <w:marLeft w:val="0"/>
      <w:marRight w:val="0"/>
      <w:marTop w:val="0"/>
      <w:marBottom w:val="0"/>
      <w:divBdr>
        <w:top w:val="none" w:sz="0" w:space="0" w:color="auto"/>
        <w:left w:val="none" w:sz="0" w:space="0" w:color="auto"/>
        <w:bottom w:val="none" w:sz="0" w:space="0" w:color="auto"/>
        <w:right w:val="none" w:sz="0" w:space="0" w:color="auto"/>
      </w:divBdr>
    </w:div>
    <w:div w:id="921917248">
      <w:bodyDiv w:val="1"/>
      <w:marLeft w:val="0"/>
      <w:marRight w:val="0"/>
      <w:marTop w:val="0"/>
      <w:marBottom w:val="0"/>
      <w:divBdr>
        <w:top w:val="none" w:sz="0" w:space="0" w:color="auto"/>
        <w:left w:val="none" w:sz="0" w:space="0" w:color="auto"/>
        <w:bottom w:val="none" w:sz="0" w:space="0" w:color="auto"/>
        <w:right w:val="none" w:sz="0" w:space="0" w:color="auto"/>
      </w:divBdr>
    </w:div>
    <w:div w:id="921983930">
      <w:bodyDiv w:val="1"/>
      <w:marLeft w:val="0"/>
      <w:marRight w:val="0"/>
      <w:marTop w:val="0"/>
      <w:marBottom w:val="0"/>
      <w:divBdr>
        <w:top w:val="none" w:sz="0" w:space="0" w:color="auto"/>
        <w:left w:val="none" w:sz="0" w:space="0" w:color="auto"/>
        <w:bottom w:val="none" w:sz="0" w:space="0" w:color="auto"/>
        <w:right w:val="none" w:sz="0" w:space="0" w:color="auto"/>
      </w:divBdr>
    </w:div>
    <w:div w:id="922109817">
      <w:bodyDiv w:val="1"/>
      <w:marLeft w:val="0"/>
      <w:marRight w:val="0"/>
      <w:marTop w:val="0"/>
      <w:marBottom w:val="0"/>
      <w:divBdr>
        <w:top w:val="none" w:sz="0" w:space="0" w:color="auto"/>
        <w:left w:val="none" w:sz="0" w:space="0" w:color="auto"/>
        <w:bottom w:val="none" w:sz="0" w:space="0" w:color="auto"/>
        <w:right w:val="none" w:sz="0" w:space="0" w:color="auto"/>
      </w:divBdr>
    </w:div>
    <w:div w:id="922421252">
      <w:bodyDiv w:val="1"/>
      <w:marLeft w:val="0"/>
      <w:marRight w:val="0"/>
      <w:marTop w:val="0"/>
      <w:marBottom w:val="0"/>
      <w:divBdr>
        <w:top w:val="none" w:sz="0" w:space="0" w:color="auto"/>
        <w:left w:val="none" w:sz="0" w:space="0" w:color="auto"/>
        <w:bottom w:val="none" w:sz="0" w:space="0" w:color="auto"/>
        <w:right w:val="none" w:sz="0" w:space="0" w:color="auto"/>
      </w:divBdr>
    </w:div>
    <w:div w:id="922834804">
      <w:bodyDiv w:val="1"/>
      <w:marLeft w:val="0"/>
      <w:marRight w:val="0"/>
      <w:marTop w:val="0"/>
      <w:marBottom w:val="0"/>
      <w:divBdr>
        <w:top w:val="none" w:sz="0" w:space="0" w:color="auto"/>
        <w:left w:val="none" w:sz="0" w:space="0" w:color="auto"/>
        <w:bottom w:val="none" w:sz="0" w:space="0" w:color="auto"/>
        <w:right w:val="none" w:sz="0" w:space="0" w:color="auto"/>
      </w:divBdr>
    </w:div>
    <w:div w:id="922835240">
      <w:bodyDiv w:val="1"/>
      <w:marLeft w:val="0"/>
      <w:marRight w:val="0"/>
      <w:marTop w:val="0"/>
      <w:marBottom w:val="0"/>
      <w:divBdr>
        <w:top w:val="none" w:sz="0" w:space="0" w:color="auto"/>
        <w:left w:val="none" w:sz="0" w:space="0" w:color="auto"/>
        <w:bottom w:val="none" w:sz="0" w:space="0" w:color="auto"/>
        <w:right w:val="none" w:sz="0" w:space="0" w:color="auto"/>
      </w:divBdr>
    </w:div>
    <w:div w:id="922909773">
      <w:bodyDiv w:val="1"/>
      <w:marLeft w:val="0"/>
      <w:marRight w:val="0"/>
      <w:marTop w:val="0"/>
      <w:marBottom w:val="0"/>
      <w:divBdr>
        <w:top w:val="none" w:sz="0" w:space="0" w:color="auto"/>
        <w:left w:val="none" w:sz="0" w:space="0" w:color="auto"/>
        <w:bottom w:val="none" w:sz="0" w:space="0" w:color="auto"/>
        <w:right w:val="none" w:sz="0" w:space="0" w:color="auto"/>
      </w:divBdr>
    </w:div>
    <w:div w:id="923952179">
      <w:bodyDiv w:val="1"/>
      <w:marLeft w:val="0"/>
      <w:marRight w:val="0"/>
      <w:marTop w:val="0"/>
      <w:marBottom w:val="0"/>
      <w:divBdr>
        <w:top w:val="none" w:sz="0" w:space="0" w:color="auto"/>
        <w:left w:val="none" w:sz="0" w:space="0" w:color="auto"/>
        <w:bottom w:val="none" w:sz="0" w:space="0" w:color="auto"/>
        <w:right w:val="none" w:sz="0" w:space="0" w:color="auto"/>
      </w:divBdr>
    </w:div>
    <w:div w:id="923952845">
      <w:bodyDiv w:val="1"/>
      <w:marLeft w:val="0"/>
      <w:marRight w:val="0"/>
      <w:marTop w:val="0"/>
      <w:marBottom w:val="0"/>
      <w:divBdr>
        <w:top w:val="none" w:sz="0" w:space="0" w:color="auto"/>
        <w:left w:val="none" w:sz="0" w:space="0" w:color="auto"/>
        <w:bottom w:val="none" w:sz="0" w:space="0" w:color="auto"/>
        <w:right w:val="none" w:sz="0" w:space="0" w:color="auto"/>
      </w:divBdr>
    </w:div>
    <w:div w:id="925311450">
      <w:bodyDiv w:val="1"/>
      <w:marLeft w:val="0"/>
      <w:marRight w:val="0"/>
      <w:marTop w:val="0"/>
      <w:marBottom w:val="0"/>
      <w:divBdr>
        <w:top w:val="none" w:sz="0" w:space="0" w:color="auto"/>
        <w:left w:val="none" w:sz="0" w:space="0" w:color="auto"/>
        <w:bottom w:val="none" w:sz="0" w:space="0" w:color="auto"/>
        <w:right w:val="none" w:sz="0" w:space="0" w:color="auto"/>
      </w:divBdr>
    </w:div>
    <w:div w:id="925528980">
      <w:bodyDiv w:val="1"/>
      <w:marLeft w:val="0"/>
      <w:marRight w:val="0"/>
      <w:marTop w:val="0"/>
      <w:marBottom w:val="0"/>
      <w:divBdr>
        <w:top w:val="none" w:sz="0" w:space="0" w:color="auto"/>
        <w:left w:val="none" w:sz="0" w:space="0" w:color="auto"/>
        <w:bottom w:val="none" w:sz="0" w:space="0" w:color="auto"/>
        <w:right w:val="none" w:sz="0" w:space="0" w:color="auto"/>
      </w:divBdr>
    </w:div>
    <w:div w:id="925844262">
      <w:bodyDiv w:val="1"/>
      <w:marLeft w:val="0"/>
      <w:marRight w:val="0"/>
      <w:marTop w:val="0"/>
      <w:marBottom w:val="0"/>
      <w:divBdr>
        <w:top w:val="none" w:sz="0" w:space="0" w:color="auto"/>
        <w:left w:val="none" w:sz="0" w:space="0" w:color="auto"/>
        <w:bottom w:val="none" w:sz="0" w:space="0" w:color="auto"/>
        <w:right w:val="none" w:sz="0" w:space="0" w:color="auto"/>
      </w:divBdr>
    </w:div>
    <w:div w:id="925920755">
      <w:bodyDiv w:val="1"/>
      <w:marLeft w:val="0"/>
      <w:marRight w:val="0"/>
      <w:marTop w:val="0"/>
      <w:marBottom w:val="0"/>
      <w:divBdr>
        <w:top w:val="none" w:sz="0" w:space="0" w:color="auto"/>
        <w:left w:val="none" w:sz="0" w:space="0" w:color="auto"/>
        <w:bottom w:val="none" w:sz="0" w:space="0" w:color="auto"/>
        <w:right w:val="none" w:sz="0" w:space="0" w:color="auto"/>
      </w:divBdr>
    </w:div>
    <w:div w:id="925923010">
      <w:bodyDiv w:val="1"/>
      <w:marLeft w:val="0"/>
      <w:marRight w:val="0"/>
      <w:marTop w:val="0"/>
      <w:marBottom w:val="0"/>
      <w:divBdr>
        <w:top w:val="none" w:sz="0" w:space="0" w:color="auto"/>
        <w:left w:val="none" w:sz="0" w:space="0" w:color="auto"/>
        <w:bottom w:val="none" w:sz="0" w:space="0" w:color="auto"/>
        <w:right w:val="none" w:sz="0" w:space="0" w:color="auto"/>
      </w:divBdr>
    </w:div>
    <w:div w:id="927082440">
      <w:bodyDiv w:val="1"/>
      <w:marLeft w:val="0"/>
      <w:marRight w:val="0"/>
      <w:marTop w:val="0"/>
      <w:marBottom w:val="0"/>
      <w:divBdr>
        <w:top w:val="none" w:sz="0" w:space="0" w:color="auto"/>
        <w:left w:val="none" w:sz="0" w:space="0" w:color="auto"/>
        <w:bottom w:val="none" w:sz="0" w:space="0" w:color="auto"/>
        <w:right w:val="none" w:sz="0" w:space="0" w:color="auto"/>
      </w:divBdr>
    </w:div>
    <w:div w:id="927152465">
      <w:bodyDiv w:val="1"/>
      <w:marLeft w:val="0"/>
      <w:marRight w:val="0"/>
      <w:marTop w:val="0"/>
      <w:marBottom w:val="0"/>
      <w:divBdr>
        <w:top w:val="none" w:sz="0" w:space="0" w:color="auto"/>
        <w:left w:val="none" w:sz="0" w:space="0" w:color="auto"/>
        <w:bottom w:val="none" w:sz="0" w:space="0" w:color="auto"/>
        <w:right w:val="none" w:sz="0" w:space="0" w:color="auto"/>
      </w:divBdr>
    </w:div>
    <w:div w:id="927153709">
      <w:bodyDiv w:val="1"/>
      <w:marLeft w:val="0"/>
      <w:marRight w:val="0"/>
      <w:marTop w:val="0"/>
      <w:marBottom w:val="0"/>
      <w:divBdr>
        <w:top w:val="none" w:sz="0" w:space="0" w:color="auto"/>
        <w:left w:val="none" w:sz="0" w:space="0" w:color="auto"/>
        <w:bottom w:val="none" w:sz="0" w:space="0" w:color="auto"/>
        <w:right w:val="none" w:sz="0" w:space="0" w:color="auto"/>
      </w:divBdr>
    </w:div>
    <w:div w:id="927270786">
      <w:bodyDiv w:val="1"/>
      <w:marLeft w:val="0"/>
      <w:marRight w:val="0"/>
      <w:marTop w:val="0"/>
      <w:marBottom w:val="0"/>
      <w:divBdr>
        <w:top w:val="none" w:sz="0" w:space="0" w:color="auto"/>
        <w:left w:val="none" w:sz="0" w:space="0" w:color="auto"/>
        <w:bottom w:val="none" w:sz="0" w:space="0" w:color="auto"/>
        <w:right w:val="none" w:sz="0" w:space="0" w:color="auto"/>
      </w:divBdr>
    </w:div>
    <w:div w:id="928078970">
      <w:bodyDiv w:val="1"/>
      <w:marLeft w:val="0"/>
      <w:marRight w:val="0"/>
      <w:marTop w:val="0"/>
      <w:marBottom w:val="0"/>
      <w:divBdr>
        <w:top w:val="none" w:sz="0" w:space="0" w:color="auto"/>
        <w:left w:val="none" w:sz="0" w:space="0" w:color="auto"/>
        <w:bottom w:val="none" w:sz="0" w:space="0" w:color="auto"/>
        <w:right w:val="none" w:sz="0" w:space="0" w:color="auto"/>
      </w:divBdr>
    </w:div>
    <w:div w:id="928152446">
      <w:bodyDiv w:val="1"/>
      <w:marLeft w:val="0"/>
      <w:marRight w:val="0"/>
      <w:marTop w:val="0"/>
      <w:marBottom w:val="0"/>
      <w:divBdr>
        <w:top w:val="none" w:sz="0" w:space="0" w:color="auto"/>
        <w:left w:val="none" w:sz="0" w:space="0" w:color="auto"/>
        <w:bottom w:val="none" w:sz="0" w:space="0" w:color="auto"/>
        <w:right w:val="none" w:sz="0" w:space="0" w:color="auto"/>
      </w:divBdr>
    </w:div>
    <w:div w:id="928544921">
      <w:bodyDiv w:val="1"/>
      <w:marLeft w:val="0"/>
      <w:marRight w:val="0"/>
      <w:marTop w:val="0"/>
      <w:marBottom w:val="0"/>
      <w:divBdr>
        <w:top w:val="none" w:sz="0" w:space="0" w:color="auto"/>
        <w:left w:val="none" w:sz="0" w:space="0" w:color="auto"/>
        <w:bottom w:val="none" w:sz="0" w:space="0" w:color="auto"/>
        <w:right w:val="none" w:sz="0" w:space="0" w:color="auto"/>
      </w:divBdr>
    </w:div>
    <w:div w:id="929504524">
      <w:bodyDiv w:val="1"/>
      <w:marLeft w:val="0"/>
      <w:marRight w:val="0"/>
      <w:marTop w:val="0"/>
      <w:marBottom w:val="0"/>
      <w:divBdr>
        <w:top w:val="none" w:sz="0" w:space="0" w:color="auto"/>
        <w:left w:val="none" w:sz="0" w:space="0" w:color="auto"/>
        <w:bottom w:val="none" w:sz="0" w:space="0" w:color="auto"/>
        <w:right w:val="none" w:sz="0" w:space="0" w:color="auto"/>
      </w:divBdr>
    </w:div>
    <w:div w:id="929654282">
      <w:bodyDiv w:val="1"/>
      <w:marLeft w:val="0"/>
      <w:marRight w:val="0"/>
      <w:marTop w:val="0"/>
      <w:marBottom w:val="0"/>
      <w:divBdr>
        <w:top w:val="none" w:sz="0" w:space="0" w:color="auto"/>
        <w:left w:val="none" w:sz="0" w:space="0" w:color="auto"/>
        <w:bottom w:val="none" w:sz="0" w:space="0" w:color="auto"/>
        <w:right w:val="none" w:sz="0" w:space="0" w:color="auto"/>
      </w:divBdr>
    </w:div>
    <w:div w:id="929851087">
      <w:bodyDiv w:val="1"/>
      <w:marLeft w:val="0"/>
      <w:marRight w:val="0"/>
      <w:marTop w:val="0"/>
      <w:marBottom w:val="0"/>
      <w:divBdr>
        <w:top w:val="none" w:sz="0" w:space="0" w:color="auto"/>
        <w:left w:val="none" w:sz="0" w:space="0" w:color="auto"/>
        <w:bottom w:val="none" w:sz="0" w:space="0" w:color="auto"/>
        <w:right w:val="none" w:sz="0" w:space="0" w:color="auto"/>
      </w:divBdr>
    </w:div>
    <w:div w:id="930241854">
      <w:bodyDiv w:val="1"/>
      <w:marLeft w:val="0"/>
      <w:marRight w:val="0"/>
      <w:marTop w:val="0"/>
      <w:marBottom w:val="0"/>
      <w:divBdr>
        <w:top w:val="none" w:sz="0" w:space="0" w:color="auto"/>
        <w:left w:val="none" w:sz="0" w:space="0" w:color="auto"/>
        <w:bottom w:val="none" w:sz="0" w:space="0" w:color="auto"/>
        <w:right w:val="none" w:sz="0" w:space="0" w:color="auto"/>
      </w:divBdr>
    </w:div>
    <w:div w:id="930436320">
      <w:bodyDiv w:val="1"/>
      <w:marLeft w:val="0"/>
      <w:marRight w:val="0"/>
      <w:marTop w:val="0"/>
      <w:marBottom w:val="0"/>
      <w:divBdr>
        <w:top w:val="none" w:sz="0" w:space="0" w:color="auto"/>
        <w:left w:val="none" w:sz="0" w:space="0" w:color="auto"/>
        <w:bottom w:val="none" w:sz="0" w:space="0" w:color="auto"/>
        <w:right w:val="none" w:sz="0" w:space="0" w:color="auto"/>
      </w:divBdr>
    </w:div>
    <w:div w:id="931085244">
      <w:bodyDiv w:val="1"/>
      <w:marLeft w:val="0"/>
      <w:marRight w:val="0"/>
      <w:marTop w:val="0"/>
      <w:marBottom w:val="0"/>
      <w:divBdr>
        <w:top w:val="none" w:sz="0" w:space="0" w:color="auto"/>
        <w:left w:val="none" w:sz="0" w:space="0" w:color="auto"/>
        <w:bottom w:val="none" w:sz="0" w:space="0" w:color="auto"/>
        <w:right w:val="none" w:sz="0" w:space="0" w:color="auto"/>
      </w:divBdr>
    </w:div>
    <w:div w:id="931813019">
      <w:bodyDiv w:val="1"/>
      <w:marLeft w:val="0"/>
      <w:marRight w:val="0"/>
      <w:marTop w:val="0"/>
      <w:marBottom w:val="0"/>
      <w:divBdr>
        <w:top w:val="none" w:sz="0" w:space="0" w:color="auto"/>
        <w:left w:val="none" w:sz="0" w:space="0" w:color="auto"/>
        <w:bottom w:val="none" w:sz="0" w:space="0" w:color="auto"/>
        <w:right w:val="none" w:sz="0" w:space="0" w:color="auto"/>
      </w:divBdr>
    </w:div>
    <w:div w:id="931934471">
      <w:bodyDiv w:val="1"/>
      <w:marLeft w:val="0"/>
      <w:marRight w:val="0"/>
      <w:marTop w:val="0"/>
      <w:marBottom w:val="0"/>
      <w:divBdr>
        <w:top w:val="none" w:sz="0" w:space="0" w:color="auto"/>
        <w:left w:val="none" w:sz="0" w:space="0" w:color="auto"/>
        <w:bottom w:val="none" w:sz="0" w:space="0" w:color="auto"/>
        <w:right w:val="none" w:sz="0" w:space="0" w:color="auto"/>
      </w:divBdr>
    </w:div>
    <w:div w:id="932056805">
      <w:bodyDiv w:val="1"/>
      <w:marLeft w:val="0"/>
      <w:marRight w:val="0"/>
      <w:marTop w:val="0"/>
      <w:marBottom w:val="0"/>
      <w:divBdr>
        <w:top w:val="none" w:sz="0" w:space="0" w:color="auto"/>
        <w:left w:val="none" w:sz="0" w:space="0" w:color="auto"/>
        <w:bottom w:val="none" w:sz="0" w:space="0" w:color="auto"/>
        <w:right w:val="none" w:sz="0" w:space="0" w:color="auto"/>
      </w:divBdr>
    </w:div>
    <w:div w:id="933054539">
      <w:bodyDiv w:val="1"/>
      <w:marLeft w:val="0"/>
      <w:marRight w:val="0"/>
      <w:marTop w:val="0"/>
      <w:marBottom w:val="0"/>
      <w:divBdr>
        <w:top w:val="none" w:sz="0" w:space="0" w:color="auto"/>
        <w:left w:val="none" w:sz="0" w:space="0" w:color="auto"/>
        <w:bottom w:val="none" w:sz="0" w:space="0" w:color="auto"/>
        <w:right w:val="none" w:sz="0" w:space="0" w:color="auto"/>
      </w:divBdr>
    </w:div>
    <w:div w:id="933132243">
      <w:bodyDiv w:val="1"/>
      <w:marLeft w:val="0"/>
      <w:marRight w:val="0"/>
      <w:marTop w:val="0"/>
      <w:marBottom w:val="0"/>
      <w:divBdr>
        <w:top w:val="none" w:sz="0" w:space="0" w:color="auto"/>
        <w:left w:val="none" w:sz="0" w:space="0" w:color="auto"/>
        <w:bottom w:val="none" w:sz="0" w:space="0" w:color="auto"/>
        <w:right w:val="none" w:sz="0" w:space="0" w:color="auto"/>
      </w:divBdr>
    </w:div>
    <w:div w:id="933242582">
      <w:bodyDiv w:val="1"/>
      <w:marLeft w:val="0"/>
      <w:marRight w:val="0"/>
      <w:marTop w:val="0"/>
      <w:marBottom w:val="0"/>
      <w:divBdr>
        <w:top w:val="none" w:sz="0" w:space="0" w:color="auto"/>
        <w:left w:val="none" w:sz="0" w:space="0" w:color="auto"/>
        <w:bottom w:val="none" w:sz="0" w:space="0" w:color="auto"/>
        <w:right w:val="none" w:sz="0" w:space="0" w:color="auto"/>
      </w:divBdr>
    </w:div>
    <w:div w:id="933633793">
      <w:bodyDiv w:val="1"/>
      <w:marLeft w:val="0"/>
      <w:marRight w:val="0"/>
      <w:marTop w:val="0"/>
      <w:marBottom w:val="0"/>
      <w:divBdr>
        <w:top w:val="none" w:sz="0" w:space="0" w:color="auto"/>
        <w:left w:val="none" w:sz="0" w:space="0" w:color="auto"/>
        <w:bottom w:val="none" w:sz="0" w:space="0" w:color="auto"/>
        <w:right w:val="none" w:sz="0" w:space="0" w:color="auto"/>
      </w:divBdr>
    </w:div>
    <w:div w:id="933782661">
      <w:bodyDiv w:val="1"/>
      <w:marLeft w:val="0"/>
      <w:marRight w:val="0"/>
      <w:marTop w:val="0"/>
      <w:marBottom w:val="0"/>
      <w:divBdr>
        <w:top w:val="none" w:sz="0" w:space="0" w:color="auto"/>
        <w:left w:val="none" w:sz="0" w:space="0" w:color="auto"/>
        <w:bottom w:val="none" w:sz="0" w:space="0" w:color="auto"/>
        <w:right w:val="none" w:sz="0" w:space="0" w:color="auto"/>
      </w:divBdr>
    </w:div>
    <w:div w:id="933829651">
      <w:bodyDiv w:val="1"/>
      <w:marLeft w:val="0"/>
      <w:marRight w:val="0"/>
      <w:marTop w:val="0"/>
      <w:marBottom w:val="0"/>
      <w:divBdr>
        <w:top w:val="none" w:sz="0" w:space="0" w:color="auto"/>
        <w:left w:val="none" w:sz="0" w:space="0" w:color="auto"/>
        <w:bottom w:val="none" w:sz="0" w:space="0" w:color="auto"/>
        <w:right w:val="none" w:sz="0" w:space="0" w:color="auto"/>
      </w:divBdr>
    </w:div>
    <w:div w:id="934242224">
      <w:bodyDiv w:val="1"/>
      <w:marLeft w:val="0"/>
      <w:marRight w:val="0"/>
      <w:marTop w:val="0"/>
      <w:marBottom w:val="0"/>
      <w:divBdr>
        <w:top w:val="none" w:sz="0" w:space="0" w:color="auto"/>
        <w:left w:val="none" w:sz="0" w:space="0" w:color="auto"/>
        <w:bottom w:val="none" w:sz="0" w:space="0" w:color="auto"/>
        <w:right w:val="none" w:sz="0" w:space="0" w:color="auto"/>
      </w:divBdr>
    </w:div>
    <w:div w:id="934287151">
      <w:bodyDiv w:val="1"/>
      <w:marLeft w:val="0"/>
      <w:marRight w:val="0"/>
      <w:marTop w:val="0"/>
      <w:marBottom w:val="0"/>
      <w:divBdr>
        <w:top w:val="none" w:sz="0" w:space="0" w:color="auto"/>
        <w:left w:val="none" w:sz="0" w:space="0" w:color="auto"/>
        <w:bottom w:val="none" w:sz="0" w:space="0" w:color="auto"/>
        <w:right w:val="none" w:sz="0" w:space="0" w:color="auto"/>
      </w:divBdr>
    </w:div>
    <w:div w:id="934434989">
      <w:bodyDiv w:val="1"/>
      <w:marLeft w:val="0"/>
      <w:marRight w:val="0"/>
      <w:marTop w:val="0"/>
      <w:marBottom w:val="0"/>
      <w:divBdr>
        <w:top w:val="none" w:sz="0" w:space="0" w:color="auto"/>
        <w:left w:val="none" w:sz="0" w:space="0" w:color="auto"/>
        <w:bottom w:val="none" w:sz="0" w:space="0" w:color="auto"/>
        <w:right w:val="none" w:sz="0" w:space="0" w:color="auto"/>
      </w:divBdr>
    </w:div>
    <w:div w:id="934560397">
      <w:bodyDiv w:val="1"/>
      <w:marLeft w:val="0"/>
      <w:marRight w:val="0"/>
      <w:marTop w:val="0"/>
      <w:marBottom w:val="0"/>
      <w:divBdr>
        <w:top w:val="none" w:sz="0" w:space="0" w:color="auto"/>
        <w:left w:val="none" w:sz="0" w:space="0" w:color="auto"/>
        <w:bottom w:val="none" w:sz="0" w:space="0" w:color="auto"/>
        <w:right w:val="none" w:sz="0" w:space="0" w:color="auto"/>
      </w:divBdr>
    </w:div>
    <w:div w:id="934633554">
      <w:bodyDiv w:val="1"/>
      <w:marLeft w:val="0"/>
      <w:marRight w:val="0"/>
      <w:marTop w:val="0"/>
      <w:marBottom w:val="0"/>
      <w:divBdr>
        <w:top w:val="none" w:sz="0" w:space="0" w:color="auto"/>
        <w:left w:val="none" w:sz="0" w:space="0" w:color="auto"/>
        <w:bottom w:val="none" w:sz="0" w:space="0" w:color="auto"/>
        <w:right w:val="none" w:sz="0" w:space="0" w:color="auto"/>
      </w:divBdr>
    </w:div>
    <w:div w:id="934943233">
      <w:bodyDiv w:val="1"/>
      <w:marLeft w:val="0"/>
      <w:marRight w:val="0"/>
      <w:marTop w:val="0"/>
      <w:marBottom w:val="0"/>
      <w:divBdr>
        <w:top w:val="none" w:sz="0" w:space="0" w:color="auto"/>
        <w:left w:val="none" w:sz="0" w:space="0" w:color="auto"/>
        <w:bottom w:val="none" w:sz="0" w:space="0" w:color="auto"/>
        <w:right w:val="none" w:sz="0" w:space="0" w:color="auto"/>
      </w:divBdr>
    </w:div>
    <w:div w:id="935212067">
      <w:bodyDiv w:val="1"/>
      <w:marLeft w:val="0"/>
      <w:marRight w:val="0"/>
      <w:marTop w:val="0"/>
      <w:marBottom w:val="0"/>
      <w:divBdr>
        <w:top w:val="none" w:sz="0" w:space="0" w:color="auto"/>
        <w:left w:val="none" w:sz="0" w:space="0" w:color="auto"/>
        <w:bottom w:val="none" w:sz="0" w:space="0" w:color="auto"/>
        <w:right w:val="none" w:sz="0" w:space="0" w:color="auto"/>
      </w:divBdr>
    </w:div>
    <w:div w:id="935481982">
      <w:bodyDiv w:val="1"/>
      <w:marLeft w:val="0"/>
      <w:marRight w:val="0"/>
      <w:marTop w:val="0"/>
      <w:marBottom w:val="0"/>
      <w:divBdr>
        <w:top w:val="none" w:sz="0" w:space="0" w:color="auto"/>
        <w:left w:val="none" w:sz="0" w:space="0" w:color="auto"/>
        <w:bottom w:val="none" w:sz="0" w:space="0" w:color="auto"/>
        <w:right w:val="none" w:sz="0" w:space="0" w:color="auto"/>
      </w:divBdr>
    </w:div>
    <w:div w:id="935746131">
      <w:bodyDiv w:val="1"/>
      <w:marLeft w:val="0"/>
      <w:marRight w:val="0"/>
      <w:marTop w:val="0"/>
      <w:marBottom w:val="0"/>
      <w:divBdr>
        <w:top w:val="none" w:sz="0" w:space="0" w:color="auto"/>
        <w:left w:val="none" w:sz="0" w:space="0" w:color="auto"/>
        <w:bottom w:val="none" w:sz="0" w:space="0" w:color="auto"/>
        <w:right w:val="none" w:sz="0" w:space="0" w:color="auto"/>
      </w:divBdr>
    </w:div>
    <w:div w:id="935865032">
      <w:bodyDiv w:val="1"/>
      <w:marLeft w:val="0"/>
      <w:marRight w:val="0"/>
      <w:marTop w:val="0"/>
      <w:marBottom w:val="0"/>
      <w:divBdr>
        <w:top w:val="none" w:sz="0" w:space="0" w:color="auto"/>
        <w:left w:val="none" w:sz="0" w:space="0" w:color="auto"/>
        <w:bottom w:val="none" w:sz="0" w:space="0" w:color="auto"/>
        <w:right w:val="none" w:sz="0" w:space="0" w:color="auto"/>
      </w:divBdr>
    </w:div>
    <w:div w:id="936016357">
      <w:bodyDiv w:val="1"/>
      <w:marLeft w:val="0"/>
      <w:marRight w:val="0"/>
      <w:marTop w:val="0"/>
      <w:marBottom w:val="0"/>
      <w:divBdr>
        <w:top w:val="none" w:sz="0" w:space="0" w:color="auto"/>
        <w:left w:val="none" w:sz="0" w:space="0" w:color="auto"/>
        <w:bottom w:val="none" w:sz="0" w:space="0" w:color="auto"/>
        <w:right w:val="none" w:sz="0" w:space="0" w:color="auto"/>
      </w:divBdr>
    </w:div>
    <w:div w:id="936520299">
      <w:bodyDiv w:val="1"/>
      <w:marLeft w:val="0"/>
      <w:marRight w:val="0"/>
      <w:marTop w:val="0"/>
      <w:marBottom w:val="0"/>
      <w:divBdr>
        <w:top w:val="none" w:sz="0" w:space="0" w:color="auto"/>
        <w:left w:val="none" w:sz="0" w:space="0" w:color="auto"/>
        <w:bottom w:val="none" w:sz="0" w:space="0" w:color="auto"/>
        <w:right w:val="none" w:sz="0" w:space="0" w:color="auto"/>
      </w:divBdr>
    </w:div>
    <w:div w:id="936522358">
      <w:bodyDiv w:val="1"/>
      <w:marLeft w:val="0"/>
      <w:marRight w:val="0"/>
      <w:marTop w:val="0"/>
      <w:marBottom w:val="0"/>
      <w:divBdr>
        <w:top w:val="none" w:sz="0" w:space="0" w:color="auto"/>
        <w:left w:val="none" w:sz="0" w:space="0" w:color="auto"/>
        <w:bottom w:val="none" w:sz="0" w:space="0" w:color="auto"/>
        <w:right w:val="none" w:sz="0" w:space="0" w:color="auto"/>
      </w:divBdr>
    </w:div>
    <w:div w:id="936523739">
      <w:bodyDiv w:val="1"/>
      <w:marLeft w:val="0"/>
      <w:marRight w:val="0"/>
      <w:marTop w:val="0"/>
      <w:marBottom w:val="0"/>
      <w:divBdr>
        <w:top w:val="none" w:sz="0" w:space="0" w:color="auto"/>
        <w:left w:val="none" w:sz="0" w:space="0" w:color="auto"/>
        <w:bottom w:val="none" w:sz="0" w:space="0" w:color="auto"/>
        <w:right w:val="none" w:sz="0" w:space="0" w:color="auto"/>
      </w:divBdr>
    </w:div>
    <w:div w:id="936527194">
      <w:bodyDiv w:val="1"/>
      <w:marLeft w:val="0"/>
      <w:marRight w:val="0"/>
      <w:marTop w:val="0"/>
      <w:marBottom w:val="0"/>
      <w:divBdr>
        <w:top w:val="none" w:sz="0" w:space="0" w:color="auto"/>
        <w:left w:val="none" w:sz="0" w:space="0" w:color="auto"/>
        <w:bottom w:val="none" w:sz="0" w:space="0" w:color="auto"/>
        <w:right w:val="none" w:sz="0" w:space="0" w:color="auto"/>
      </w:divBdr>
    </w:div>
    <w:div w:id="936640573">
      <w:bodyDiv w:val="1"/>
      <w:marLeft w:val="0"/>
      <w:marRight w:val="0"/>
      <w:marTop w:val="0"/>
      <w:marBottom w:val="0"/>
      <w:divBdr>
        <w:top w:val="none" w:sz="0" w:space="0" w:color="auto"/>
        <w:left w:val="none" w:sz="0" w:space="0" w:color="auto"/>
        <w:bottom w:val="none" w:sz="0" w:space="0" w:color="auto"/>
        <w:right w:val="none" w:sz="0" w:space="0" w:color="auto"/>
      </w:divBdr>
    </w:div>
    <w:div w:id="937059421">
      <w:bodyDiv w:val="1"/>
      <w:marLeft w:val="0"/>
      <w:marRight w:val="0"/>
      <w:marTop w:val="0"/>
      <w:marBottom w:val="0"/>
      <w:divBdr>
        <w:top w:val="none" w:sz="0" w:space="0" w:color="auto"/>
        <w:left w:val="none" w:sz="0" w:space="0" w:color="auto"/>
        <w:bottom w:val="none" w:sz="0" w:space="0" w:color="auto"/>
        <w:right w:val="none" w:sz="0" w:space="0" w:color="auto"/>
      </w:divBdr>
    </w:div>
    <w:div w:id="937716470">
      <w:bodyDiv w:val="1"/>
      <w:marLeft w:val="0"/>
      <w:marRight w:val="0"/>
      <w:marTop w:val="0"/>
      <w:marBottom w:val="0"/>
      <w:divBdr>
        <w:top w:val="none" w:sz="0" w:space="0" w:color="auto"/>
        <w:left w:val="none" w:sz="0" w:space="0" w:color="auto"/>
        <w:bottom w:val="none" w:sz="0" w:space="0" w:color="auto"/>
        <w:right w:val="none" w:sz="0" w:space="0" w:color="auto"/>
      </w:divBdr>
    </w:div>
    <w:div w:id="937828019">
      <w:bodyDiv w:val="1"/>
      <w:marLeft w:val="0"/>
      <w:marRight w:val="0"/>
      <w:marTop w:val="0"/>
      <w:marBottom w:val="0"/>
      <w:divBdr>
        <w:top w:val="none" w:sz="0" w:space="0" w:color="auto"/>
        <w:left w:val="none" w:sz="0" w:space="0" w:color="auto"/>
        <w:bottom w:val="none" w:sz="0" w:space="0" w:color="auto"/>
        <w:right w:val="none" w:sz="0" w:space="0" w:color="auto"/>
      </w:divBdr>
    </w:div>
    <w:div w:id="938026463">
      <w:bodyDiv w:val="1"/>
      <w:marLeft w:val="0"/>
      <w:marRight w:val="0"/>
      <w:marTop w:val="0"/>
      <w:marBottom w:val="0"/>
      <w:divBdr>
        <w:top w:val="none" w:sz="0" w:space="0" w:color="auto"/>
        <w:left w:val="none" w:sz="0" w:space="0" w:color="auto"/>
        <w:bottom w:val="none" w:sz="0" w:space="0" w:color="auto"/>
        <w:right w:val="none" w:sz="0" w:space="0" w:color="auto"/>
      </w:divBdr>
    </w:div>
    <w:div w:id="938026528">
      <w:bodyDiv w:val="1"/>
      <w:marLeft w:val="0"/>
      <w:marRight w:val="0"/>
      <w:marTop w:val="0"/>
      <w:marBottom w:val="0"/>
      <w:divBdr>
        <w:top w:val="none" w:sz="0" w:space="0" w:color="auto"/>
        <w:left w:val="none" w:sz="0" w:space="0" w:color="auto"/>
        <w:bottom w:val="none" w:sz="0" w:space="0" w:color="auto"/>
        <w:right w:val="none" w:sz="0" w:space="0" w:color="auto"/>
      </w:divBdr>
    </w:div>
    <w:div w:id="938100080">
      <w:bodyDiv w:val="1"/>
      <w:marLeft w:val="0"/>
      <w:marRight w:val="0"/>
      <w:marTop w:val="0"/>
      <w:marBottom w:val="0"/>
      <w:divBdr>
        <w:top w:val="none" w:sz="0" w:space="0" w:color="auto"/>
        <w:left w:val="none" w:sz="0" w:space="0" w:color="auto"/>
        <w:bottom w:val="none" w:sz="0" w:space="0" w:color="auto"/>
        <w:right w:val="none" w:sz="0" w:space="0" w:color="auto"/>
      </w:divBdr>
    </w:div>
    <w:div w:id="938834157">
      <w:bodyDiv w:val="1"/>
      <w:marLeft w:val="0"/>
      <w:marRight w:val="0"/>
      <w:marTop w:val="0"/>
      <w:marBottom w:val="0"/>
      <w:divBdr>
        <w:top w:val="none" w:sz="0" w:space="0" w:color="auto"/>
        <w:left w:val="none" w:sz="0" w:space="0" w:color="auto"/>
        <w:bottom w:val="none" w:sz="0" w:space="0" w:color="auto"/>
        <w:right w:val="none" w:sz="0" w:space="0" w:color="auto"/>
      </w:divBdr>
    </w:div>
    <w:div w:id="939022928">
      <w:bodyDiv w:val="1"/>
      <w:marLeft w:val="0"/>
      <w:marRight w:val="0"/>
      <w:marTop w:val="0"/>
      <w:marBottom w:val="0"/>
      <w:divBdr>
        <w:top w:val="none" w:sz="0" w:space="0" w:color="auto"/>
        <w:left w:val="none" w:sz="0" w:space="0" w:color="auto"/>
        <w:bottom w:val="none" w:sz="0" w:space="0" w:color="auto"/>
        <w:right w:val="none" w:sz="0" w:space="0" w:color="auto"/>
      </w:divBdr>
    </w:div>
    <w:div w:id="940144845">
      <w:bodyDiv w:val="1"/>
      <w:marLeft w:val="0"/>
      <w:marRight w:val="0"/>
      <w:marTop w:val="0"/>
      <w:marBottom w:val="0"/>
      <w:divBdr>
        <w:top w:val="none" w:sz="0" w:space="0" w:color="auto"/>
        <w:left w:val="none" w:sz="0" w:space="0" w:color="auto"/>
        <w:bottom w:val="none" w:sz="0" w:space="0" w:color="auto"/>
        <w:right w:val="none" w:sz="0" w:space="0" w:color="auto"/>
      </w:divBdr>
    </w:div>
    <w:div w:id="940338097">
      <w:bodyDiv w:val="1"/>
      <w:marLeft w:val="0"/>
      <w:marRight w:val="0"/>
      <w:marTop w:val="0"/>
      <w:marBottom w:val="0"/>
      <w:divBdr>
        <w:top w:val="none" w:sz="0" w:space="0" w:color="auto"/>
        <w:left w:val="none" w:sz="0" w:space="0" w:color="auto"/>
        <w:bottom w:val="none" w:sz="0" w:space="0" w:color="auto"/>
        <w:right w:val="none" w:sz="0" w:space="0" w:color="auto"/>
      </w:divBdr>
    </w:div>
    <w:div w:id="940576419">
      <w:bodyDiv w:val="1"/>
      <w:marLeft w:val="0"/>
      <w:marRight w:val="0"/>
      <w:marTop w:val="0"/>
      <w:marBottom w:val="0"/>
      <w:divBdr>
        <w:top w:val="none" w:sz="0" w:space="0" w:color="auto"/>
        <w:left w:val="none" w:sz="0" w:space="0" w:color="auto"/>
        <w:bottom w:val="none" w:sz="0" w:space="0" w:color="auto"/>
        <w:right w:val="none" w:sz="0" w:space="0" w:color="auto"/>
      </w:divBdr>
    </w:div>
    <w:div w:id="941646255">
      <w:bodyDiv w:val="1"/>
      <w:marLeft w:val="0"/>
      <w:marRight w:val="0"/>
      <w:marTop w:val="0"/>
      <w:marBottom w:val="0"/>
      <w:divBdr>
        <w:top w:val="none" w:sz="0" w:space="0" w:color="auto"/>
        <w:left w:val="none" w:sz="0" w:space="0" w:color="auto"/>
        <w:bottom w:val="none" w:sz="0" w:space="0" w:color="auto"/>
        <w:right w:val="none" w:sz="0" w:space="0" w:color="auto"/>
      </w:divBdr>
    </w:div>
    <w:div w:id="941690779">
      <w:bodyDiv w:val="1"/>
      <w:marLeft w:val="0"/>
      <w:marRight w:val="0"/>
      <w:marTop w:val="0"/>
      <w:marBottom w:val="0"/>
      <w:divBdr>
        <w:top w:val="none" w:sz="0" w:space="0" w:color="auto"/>
        <w:left w:val="none" w:sz="0" w:space="0" w:color="auto"/>
        <w:bottom w:val="none" w:sz="0" w:space="0" w:color="auto"/>
        <w:right w:val="none" w:sz="0" w:space="0" w:color="auto"/>
      </w:divBdr>
    </w:div>
    <w:div w:id="942497471">
      <w:bodyDiv w:val="1"/>
      <w:marLeft w:val="0"/>
      <w:marRight w:val="0"/>
      <w:marTop w:val="0"/>
      <w:marBottom w:val="0"/>
      <w:divBdr>
        <w:top w:val="none" w:sz="0" w:space="0" w:color="auto"/>
        <w:left w:val="none" w:sz="0" w:space="0" w:color="auto"/>
        <w:bottom w:val="none" w:sz="0" w:space="0" w:color="auto"/>
        <w:right w:val="none" w:sz="0" w:space="0" w:color="auto"/>
      </w:divBdr>
    </w:div>
    <w:div w:id="942617799">
      <w:bodyDiv w:val="1"/>
      <w:marLeft w:val="0"/>
      <w:marRight w:val="0"/>
      <w:marTop w:val="0"/>
      <w:marBottom w:val="0"/>
      <w:divBdr>
        <w:top w:val="none" w:sz="0" w:space="0" w:color="auto"/>
        <w:left w:val="none" w:sz="0" w:space="0" w:color="auto"/>
        <w:bottom w:val="none" w:sz="0" w:space="0" w:color="auto"/>
        <w:right w:val="none" w:sz="0" w:space="0" w:color="auto"/>
      </w:divBdr>
    </w:div>
    <w:div w:id="943852743">
      <w:bodyDiv w:val="1"/>
      <w:marLeft w:val="0"/>
      <w:marRight w:val="0"/>
      <w:marTop w:val="0"/>
      <w:marBottom w:val="0"/>
      <w:divBdr>
        <w:top w:val="none" w:sz="0" w:space="0" w:color="auto"/>
        <w:left w:val="none" w:sz="0" w:space="0" w:color="auto"/>
        <w:bottom w:val="none" w:sz="0" w:space="0" w:color="auto"/>
        <w:right w:val="none" w:sz="0" w:space="0" w:color="auto"/>
      </w:divBdr>
    </w:div>
    <w:div w:id="944070862">
      <w:bodyDiv w:val="1"/>
      <w:marLeft w:val="0"/>
      <w:marRight w:val="0"/>
      <w:marTop w:val="0"/>
      <w:marBottom w:val="0"/>
      <w:divBdr>
        <w:top w:val="none" w:sz="0" w:space="0" w:color="auto"/>
        <w:left w:val="none" w:sz="0" w:space="0" w:color="auto"/>
        <w:bottom w:val="none" w:sz="0" w:space="0" w:color="auto"/>
        <w:right w:val="none" w:sz="0" w:space="0" w:color="auto"/>
      </w:divBdr>
    </w:div>
    <w:div w:id="944112096">
      <w:bodyDiv w:val="1"/>
      <w:marLeft w:val="0"/>
      <w:marRight w:val="0"/>
      <w:marTop w:val="0"/>
      <w:marBottom w:val="0"/>
      <w:divBdr>
        <w:top w:val="none" w:sz="0" w:space="0" w:color="auto"/>
        <w:left w:val="none" w:sz="0" w:space="0" w:color="auto"/>
        <w:bottom w:val="none" w:sz="0" w:space="0" w:color="auto"/>
        <w:right w:val="none" w:sz="0" w:space="0" w:color="auto"/>
      </w:divBdr>
    </w:div>
    <w:div w:id="944657045">
      <w:bodyDiv w:val="1"/>
      <w:marLeft w:val="0"/>
      <w:marRight w:val="0"/>
      <w:marTop w:val="0"/>
      <w:marBottom w:val="0"/>
      <w:divBdr>
        <w:top w:val="none" w:sz="0" w:space="0" w:color="auto"/>
        <w:left w:val="none" w:sz="0" w:space="0" w:color="auto"/>
        <w:bottom w:val="none" w:sz="0" w:space="0" w:color="auto"/>
        <w:right w:val="none" w:sz="0" w:space="0" w:color="auto"/>
      </w:divBdr>
    </w:div>
    <w:div w:id="945384962">
      <w:bodyDiv w:val="1"/>
      <w:marLeft w:val="0"/>
      <w:marRight w:val="0"/>
      <w:marTop w:val="0"/>
      <w:marBottom w:val="0"/>
      <w:divBdr>
        <w:top w:val="none" w:sz="0" w:space="0" w:color="auto"/>
        <w:left w:val="none" w:sz="0" w:space="0" w:color="auto"/>
        <w:bottom w:val="none" w:sz="0" w:space="0" w:color="auto"/>
        <w:right w:val="none" w:sz="0" w:space="0" w:color="auto"/>
      </w:divBdr>
    </w:div>
    <w:div w:id="945649170">
      <w:bodyDiv w:val="1"/>
      <w:marLeft w:val="0"/>
      <w:marRight w:val="0"/>
      <w:marTop w:val="0"/>
      <w:marBottom w:val="0"/>
      <w:divBdr>
        <w:top w:val="none" w:sz="0" w:space="0" w:color="auto"/>
        <w:left w:val="none" w:sz="0" w:space="0" w:color="auto"/>
        <w:bottom w:val="none" w:sz="0" w:space="0" w:color="auto"/>
        <w:right w:val="none" w:sz="0" w:space="0" w:color="auto"/>
      </w:divBdr>
    </w:div>
    <w:div w:id="945774486">
      <w:bodyDiv w:val="1"/>
      <w:marLeft w:val="0"/>
      <w:marRight w:val="0"/>
      <w:marTop w:val="0"/>
      <w:marBottom w:val="0"/>
      <w:divBdr>
        <w:top w:val="none" w:sz="0" w:space="0" w:color="auto"/>
        <w:left w:val="none" w:sz="0" w:space="0" w:color="auto"/>
        <w:bottom w:val="none" w:sz="0" w:space="0" w:color="auto"/>
        <w:right w:val="none" w:sz="0" w:space="0" w:color="auto"/>
      </w:divBdr>
    </w:div>
    <w:div w:id="946037666">
      <w:bodyDiv w:val="1"/>
      <w:marLeft w:val="0"/>
      <w:marRight w:val="0"/>
      <w:marTop w:val="0"/>
      <w:marBottom w:val="0"/>
      <w:divBdr>
        <w:top w:val="none" w:sz="0" w:space="0" w:color="auto"/>
        <w:left w:val="none" w:sz="0" w:space="0" w:color="auto"/>
        <w:bottom w:val="none" w:sz="0" w:space="0" w:color="auto"/>
        <w:right w:val="none" w:sz="0" w:space="0" w:color="auto"/>
      </w:divBdr>
    </w:div>
    <w:div w:id="946042547">
      <w:bodyDiv w:val="1"/>
      <w:marLeft w:val="0"/>
      <w:marRight w:val="0"/>
      <w:marTop w:val="0"/>
      <w:marBottom w:val="0"/>
      <w:divBdr>
        <w:top w:val="none" w:sz="0" w:space="0" w:color="auto"/>
        <w:left w:val="none" w:sz="0" w:space="0" w:color="auto"/>
        <w:bottom w:val="none" w:sz="0" w:space="0" w:color="auto"/>
        <w:right w:val="none" w:sz="0" w:space="0" w:color="auto"/>
      </w:divBdr>
    </w:div>
    <w:div w:id="946694486">
      <w:bodyDiv w:val="1"/>
      <w:marLeft w:val="0"/>
      <w:marRight w:val="0"/>
      <w:marTop w:val="0"/>
      <w:marBottom w:val="0"/>
      <w:divBdr>
        <w:top w:val="none" w:sz="0" w:space="0" w:color="auto"/>
        <w:left w:val="none" w:sz="0" w:space="0" w:color="auto"/>
        <w:bottom w:val="none" w:sz="0" w:space="0" w:color="auto"/>
        <w:right w:val="none" w:sz="0" w:space="0" w:color="auto"/>
      </w:divBdr>
    </w:div>
    <w:div w:id="946696793">
      <w:bodyDiv w:val="1"/>
      <w:marLeft w:val="0"/>
      <w:marRight w:val="0"/>
      <w:marTop w:val="0"/>
      <w:marBottom w:val="0"/>
      <w:divBdr>
        <w:top w:val="none" w:sz="0" w:space="0" w:color="auto"/>
        <w:left w:val="none" w:sz="0" w:space="0" w:color="auto"/>
        <w:bottom w:val="none" w:sz="0" w:space="0" w:color="auto"/>
        <w:right w:val="none" w:sz="0" w:space="0" w:color="auto"/>
      </w:divBdr>
    </w:div>
    <w:div w:id="946810916">
      <w:bodyDiv w:val="1"/>
      <w:marLeft w:val="0"/>
      <w:marRight w:val="0"/>
      <w:marTop w:val="0"/>
      <w:marBottom w:val="0"/>
      <w:divBdr>
        <w:top w:val="none" w:sz="0" w:space="0" w:color="auto"/>
        <w:left w:val="none" w:sz="0" w:space="0" w:color="auto"/>
        <w:bottom w:val="none" w:sz="0" w:space="0" w:color="auto"/>
        <w:right w:val="none" w:sz="0" w:space="0" w:color="auto"/>
      </w:divBdr>
    </w:div>
    <w:div w:id="946816437">
      <w:bodyDiv w:val="1"/>
      <w:marLeft w:val="0"/>
      <w:marRight w:val="0"/>
      <w:marTop w:val="0"/>
      <w:marBottom w:val="0"/>
      <w:divBdr>
        <w:top w:val="none" w:sz="0" w:space="0" w:color="auto"/>
        <w:left w:val="none" w:sz="0" w:space="0" w:color="auto"/>
        <w:bottom w:val="none" w:sz="0" w:space="0" w:color="auto"/>
        <w:right w:val="none" w:sz="0" w:space="0" w:color="auto"/>
      </w:divBdr>
    </w:div>
    <w:div w:id="946885392">
      <w:bodyDiv w:val="1"/>
      <w:marLeft w:val="0"/>
      <w:marRight w:val="0"/>
      <w:marTop w:val="0"/>
      <w:marBottom w:val="0"/>
      <w:divBdr>
        <w:top w:val="none" w:sz="0" w:space="0" w:color="auto"/>
        <w:left w:val="none" w:sz="0" w:space="0" w:color="auto"/>
        <w:bottom w:val="none" w:sz="0" w:space="0" w:color="auto"/>
        <w:right w:val="none" w:sz="0" w:space="0" w:color="auto"/>
      </w:divBdr>
    </w:div>
    <w:div w:id="947004642">
      <w:bodyDiv w:val="1"/>
      <w:marLeft w:val="0"/>
      <w:marRight w:val="0"/>
      <w:marTop w:val="0"/>
      <w:marBottom w:val="0"/>
      <w:divBdr>
        <w:top w:val="none" w:sz="0" w:space="0" w:color="auto"/>
        <w:left w:val="none" w:sz="0" w:space="0" w:color="auto"/>
        <w:bottom w:val="none" w:sz="0" w:space="0" w:color="auto"/>
        <w:right w:val="none" w:sz="0" w:space="0" w:color="auto"/>
      </w:divBdr>
    </w:div>
    <w:div w:id="947204328">
      <w:bodyDiv w:val="1"/>
      <w:marLeft w:val="0"/>
      <w:marRight w:val="0"/>
      <w:marTop w:val="0"/>
      <w:marBottom w:val="0"/>
      <w:divBdr>
        <w:top w:val="none" w:sz="0" w:space="0" w:color="auto"/>
        <w:left w:val="none" w:sz="0" w:space="0" w:color="auto"/>
        <w:bottom w:val="none" w:sz="0" w:space="0" w:color="auto"/>
        <w:right w:val="none" w:sz="0" w:space="0" w:color="auto"/>
      </w:divBdr>
    </w:div>
    <w:div w:id="947276090">
      <w:bodyDiv w:val="1"/>
      <w:marLeft w:val="0"/>
      <w:marRight w:val="0"/>
      <w:marTop w:val="0"/>
      <w:marBottom w:val="0"/>
      <w:divBdr>
        <w:top w:val="none" w:sz="0" w:space="0" w:color="auto"/>
        <w:left w:val="none" w:sz="0" w:space="0" w:color="auto"/>
        <w:bottom w:val="none" w:sz="0" w:space="0" w:color="auto"/>
        <w:right w:val="none" w:sz="0" w:space="0" w:color="auto"/>
      </w:divBdr>
    </w:div>
    <w:div w:id="947615039">
      <w:bodyDiv w:val="1"/>
      <w:marLeft w:val="0"/>
      <w:marRight w:val="0"/>
      <w:marTop w:val="0"/>
      <w:marBottom w:val="0"/>
      <w:divBdr>
        <w:top w:val="none" w:sz="0" w:space="0" w:color="auto"/>
        <w:left w:val="none" w:sz="0" w:space="0" w:color="auto"/>
        <w:bottom w:val="none" w:sz="0" w:space="0" w:color="auto"/>
        <w:right w:val="none" w:sz="0" w:space="0" w:color="auto"/>
      </w:divBdr>
    </w:div>
    <w:div w:id="947738505">
      <w:bodyDiv w:val="1"/>
      <w:marLeft w:val="0"/>
      <w:marRight w:val="0"/>
      <w:marTop w:val="0"/>
      <w:marBottom w:val="0"/>
      <w:divBdr>
        <w:top w:val="none" w:sz="0" w:space="0" w:color="auto"/>
        <w:left w:val="none" w:sz="0" w:space="0" w:color="auto"/>
        <w:bottom w:val="none" w:sz="0" w:space="0" w:color="auto"/>
        <w:right w:val="none" w:sz="0" w:space="0" w:color="auto"/>
      </w:divBdr>
    </w:div>
    <w:div w:id="948002011">
      <w:bodyDiv w:val="1"/>
      <w:marLeft w:val="0"/>
      <w:marRight w:val="0"/>
      <w:marTop w:val="0"/>
      <w:marBottom w:val="0"/>
      <w:divBdr>
        <w:top w:val="none" w:sz="0" w:space="0" w:color="auto"/>
        <w:left w:val="none" w:sz="0" w:space="0" w:color="auto"/>
        <w:bottom w:val="none" w:sz="0" w:space="0" w:color="auto"/>
        <w:right w:val="none" w:sz="0" w:space="0" w:color="auto"/>
      </w:divBdr>
    </w:div>
    <w:div w:id="948049876">
      <w:bodyDiv w:val="1"/>
      <w:marLeft w:val="0"/>
      <w:marRight w:val="0"/>
      <w:marTop w:val="0"/>
      <w:marBottom w:val="0"/>
      <w:divBdr>
        <w:top w:val="none" w:sz="0" w:space="0" w:color="auto"/>
        <w:left w:val="none" w:sz="0" w:space="0" w:color="auto"/>
        <w:bottom w:val="none" w:sz="0" w:space="0" w:color="auto"/>
        <w:right w:val="none" w:sz="0" w:space="0" w:color="auto"/>
      </w:divBdr>
    </w:div>
    <w:div w:id="948395479">
      <w:bodyDiv w:val="1"/>
      <w:marLeft w:val="0"/>
      <w:marRight w:val="0"/>
      <w:marTop w:val="0"/>
      <w:marBottom w:val="0"/>
      <w:divBdr>
        <w:top w:val="none" w:sz="0" w:space="0" w:color="auto"/>
        <w:left w:val="none" w:sz="0" w:space="0" w:color="auto"/>
        <w:bottom w:val="none" w:sz="0" w:space="0" w:color="auto"/>
        <w:right w:val="none" w:sz="0" w:space="0" w:color="auto"/>
      </w:divBdr>
    </w:div>
    <w:div w:id="948775465">
      <w:bodyDiv w:val="1"/>
      <w:marLeft w:val="0"/>
      <w:marRight w:val="0"/>
      <w:marTop w:val="0"/>
      <w:marBottom w:val="0"/>
      <w:divBdr>
        <w:top w:val="none" w:sz="0" w:space="0" w:color="auto"/>
        <w:left w:val="none" w:sz="0" w:space="0" w:color="auto"/>
        <w:bottom w:val="none" w:sz="0" w:space="0" w:color="auto"/>
        <w:right w:val="none" w:sz="0" w:space="0" w:color="auto"/>
      </w:divBdr>
    </w:div>
    <w:div w:id="948857913">
      <w:bodyDiv w:val="1"/>
      <w:marLeft w:val="0"/>
      <w:marRight w:val="0"/>
      <w:marTop w:val="0"/>
      <w:marBottom w:val="0"/>
      <w:divBdr>
        <w:top w:val="none" w:sz="0" w:space="0" w:color="auto"/>
        <w:left w:val="none" w:sz="0" w:space="0" w:color="auto"/>
        <w:bottom w:val="none" w:sz="0" w:space="0" w:color="auto"/>
        <w:right w:val="none" w:sz="0" w:space="0" w:color="auto"/>
      </w:divBdr>
    </w:div>
    <w:div w:id="948967618">
      <w:bodyDiv w:val="1"/>
      <w:marLeft w:val="0"/>
      <w:marRight w:val="0"/>
      <w:marTop w:val="0"/>
      <w:marBottom w:val="0"/>
      <w:divBdr>
        <w:top w:val="none" w:sz="0" w:space="0" w:color="auto"/>
        <w:left w:val="none" w:sz="0" w:space="0" w:color="auto"/>
        <w:bottom w:val="none" w:sz="0" w:space="0" w:color="auto"/>
        <w:right w:val="none" w:sz="0" w:space="0" w:color="auto"/>
      </w:divBdr>
    </w:div>
    <w:div w:id="949161718">
      <w:bodyDiv w:val="1"/>
      <w:marLeft w:val="0"/>
      <w:marRight w:val="0"/>
      <w:marTop w:val="0"/>
      <w:marBottom w:val="0"/>
      <w:divBdr>
        <w:top w:val="none" w:sz="0" w:space="0" w:color="auto"/>
        <w:left w:val="none" w:sz="0" w:space="0" w:color="auto"/>
        <w:bottom w:val="none" w:sz="0" w:space="0" w:color="auto"/>
        <w:right w:val="none" w:sz="0" w:space="0" w:color="auto"/>
      </w:divBdr>
    </w:div>
    <w:div w:id="949318576">
      <w:bodyDiv w:val="1"/>
      <w:marLeft w:val="0"/>
      <w:marRight w:val="0"/>
      <w:marTop w:val="0"/>
      <w:marBottom w:val="0"/>
      <w:divBdr>
        <w:top w:val="none" w:sz="0" w:space="0" w:color="auto"/>
        <w:left w:val="none" w:sz="0" w:space="0" w:color="auto"/>
        <w:bottom w:val="none" w:sz="0" w:space="0" w:color="auto"/>
        <w:right w:val="none" w:sz="0" w:space="0" w:color="auto"/>
      </w:divBdr>
    </w:div>
    <w:div w:id="949505440">
      <w:bodyDiv w:val="1"/>
      <w:marLeft w:val="0"/>
      <w:marRight w:val="0"/>
      <w:marTop w:val="0"/>
      <w:marBottom w:val="0"/>
      <w:divBdr>
        <w:top w:val="none" w:sz="0" w:space="0" w:color="auto"/>
        <w:left w:val="none" w:sz="0" w:space="0" w:color="auto"/>
        <w:bottom w:val="none" w:sz="0" w:space="0" w:color="auto"/>
        <w:right w:val="none" w:sz="0" w:space="0" w:color="auto"/>
      </w:divBdr>
    </w:div>
    <w:div w:id="949777229">
      <w:bodyDiv w:val="1"/>
      <w:marLeft w:val="0"/>
      <w:marRight w:val="0"/>
      <w:marTop w:val="0"/>
      <w:marBottom w:val="0"/>
      <w:divBdr>
        <w:top w:val="none" w:sz="0" w:space="0" w:color="auto"/>
        <w:left w:val="none" w:sz="0" w:space="0" w:color="auto"/>
        <w:bottom w:val="none" w:sz="0" w:space="0" w:color="auto"/>
        <w:right w:val="none" w:sz="0" w:space="0" w:color="auto"/>
      </w:divBdr>
    </w:div>
    <w:div w:id="950164664">
      <w:bodyDiv w:val="1"/>
      <w:marLeft w:val="0"/>
      <w:marRight w:val="0"/>
      <w:marTop w:val="0"/>
      <w:marBottom w:val="0"/>
      <w:divBdr>
        <w:top w:val="none" w:sz="0" w:space="0" w:color="auto"/>
        <w:left w:val="none" w:sz="0" w:space="0" w:color="auto"/>
        <w:bottom w:val="none" w:sz="0" w:space="0" w:color="auto"/>
        <w:right w:val="none" w:sz="0" w:space="0" w:color="auto"/>
      </w:divBdr>
    </w:div>
    <w:div w:id="950746334">
      <w:bodyDiv w:val="1"/>
      <w:marLeft w:val="0"/>
      <w:marRight w:val="0"/>
      <w:marTop w:val="0"/>
      <w:marBottom w:val="0"/>
      <w:divBdr>
        <w:top w:val="none" w:sz="0" w:space="0" w:color="auto"/>
        <w:left w:val="none" w:sz="0" w:space="0" w:color="auto"/>
        <w:bottom w:val="none" w:sz="0" w:space="0" w:color="auto"/>
        <w:right w:val="none" w:sz="0" w:space="0" w:color="auto"/>
      </w:divBdr>
    </w:div>
    <w:div w:id="950823388">
      <w:bodyDiv w:val="1"/>
      <w:marLeft w:val="0"/>
      <w:marRight w:val="0"/>
      <w:marTop w:val="0"/>
      <w:marBottom w:val="0"/>
      <w:divBdr>
        <w:top w:val="none" w:sz="0" w:space="0" w:color="auto"/>
        <w:left w:val="none" w:sz="0" w:space="0" w:color="auto"/>
        <w:bottom w:val="none" w:sz="0" w:space="0" w:color="auto"/>
        <w:right w:val="none" w:sz="0" w:space="0" w:color="auto"/>
      </w:divBdr>
    </w:div>
    <w:div w:id="951207231">
      <w:bodyDiv w:val="1"/>
      <w:marLeft w:val="0"/>
      <w:marRight w:val="0"/>
      <w:marTop w:val="0"/>
      <w:marBottom w:val="0"/>
      <w:divBdr>
        <w:top w:val="none" w:sz="0" w:space="0" w:color="auto"/>
        <w:left w:val="none" w:sz="0" w:space="0" w:color="auto"/>
        <w:bottom w:val="none" w:sz="0" w:space="0" w:color="auto"/>
        <w:right w:val="none" w:sz="0" w:space="0" w:color="auto"/>
      </w:divBdr>
    </w:div>
    <w:div w:id="951785986">
      <w:bodyDiv w:val="1"/>
      <w:marLeft w:val="0"/>
      <w:marRight w:val="0"/>
      <w:marTop w:val="0"/>
      <w:marBottom w:val="0"/>
      <w:divBdr>
        <w:top w:val="none" w:sz="0" w:space="0" w:color="auto"/>
        <w:left w:val="none" w:sz="0" w:space="0" w:color="auto"/>
        <w:bottom w:val="none" w:sz="0" w:space="0" w:color="auto"/>
        <w:right w:val="none" w:sz="0" w:space="0" w:color="auto"/>
      </w:divBdr>
    </w:div>
    <w:div w:id="953099807">
      <w:bodyDiv w:val="1"/>
      <w:marLeft w:val="0"/>
      <w:marRight w:val="0"/>
      <w:marTop w:val="0"/>
      <w:marBottom w:val="0"/>
      <w:divBdr>
        <w:top w:val="none" w:sz="0" w:space="0" w:color="auto"/>
        <w:left w:val="none" w:sz="0" w:space="0" w:color="auto"/>
        <w:bottom w:val="none" w:sz="0" w:space="0" w:color="auto"/>
        <w:right w:val="none" w:sz="0" w:space="0" w:color="auto"/>
      </w:divBdr>
    </w:div>
    <w:div w:id="955255333">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793880">
      <w:bodyDiv w:val="1"/>
      <w:marLeft w:val="0"/>
      <w:marRight w:val="0"/>
      <w:marTop w:val="0"/>
      <w:marBottom w:val="0"/>
      <w:divBdr>
        <w:top w:val="none" w:sz="0" w:space="0" w:color="auto"/>
        <w:left w:val="none" w:sz="0" w:space="0" w:color="auto"/>
        <w:bottom w:val="none" w:sz="0" w:space="0" w:color="auto"/>
        <w:right w:val="none" w:sz="0" w:space="0" w:color="auto"/>
      </w:divBdr>
    </w:div>
    <w:div w:id="956568031">
      <w:bodyDiv w:val="1"/>
      <w:marLeft w:val="0"/>
      <w:marRight w:val="0"/>
      <w:marTop w:val="0"/>
      <w:marBottom w:val="0"/>
      <w:divBdr>
        <w:top w:val="none" w:sz="0" w:space="0" w:color="auto"/>
        <w:left w:val="none" w:sz="0" w:space="0" w:color="auto"/>
        <w:bottom w:val="none" w:sz="0" w:space="0" w:color="auto"/>
        <w:right w:val="none" w:sz="0" w:space="0" w:color="auto"/>
      </w:divBdr>
    </w:div>
    <w:div w:id="956717985">
      <w:bodyDiv w:val="1"/>
      <w:marLeft w:val="0"/>
      <w:marRight w:val="0"/>
      <w:marTop w:val="0"/>
      <w:marBottom w:val="0"/>
      <w:divBdr>
        <w:top w:val="none" w:sz="0" w:space="0" w:color="auto"/>
        <w:left w:val="none" w:sz="0" w:space="0" w:color="auto"/>
        <w:bottom w:val="none" w:sz="0" w:space="0" w:color="auto"/>
        <w:right w:val="none" w:sz="0" w:space="0" w:color="auto"/>
      </w:divBdr>
    </w:div>
    <w:div w:id="956718770">
      <w:bodyDiv w:val="1"/>
      <w:marLeft w:val="0"/>
      <w:marRight w:val="0"/>
      <w:marTop w:val="0"/>
      <w:marBottom w:val="0"/>
      <w:divBdr>
        <w:top w:val="none" w:sz="0" w:space="0" w:color="auto"/>
        <w:left w:val="none" w:sz="0" w:space="0" w:color="auto"/>
        <w:bottom w:val="none" w:sz="0" w:space="0" w:color="auto"/>
        <w:right w:val="none" w:sz="0" w:space="0" w:color="auto"/>
      </w:divBdr>
    </w:div>
    <w:div w:id="957762090">
      <w:bodyDiv w:val="1"/>
      <w:marLeft w:val="0"/>
      <w:marRight w:val="0"/>
      <w:marTop w:val="0"/>
      <w:marBottom w:val="0"/>
      <w:divBdr>
        <w:top w:val="none" w:sz="0" w:space="0" w:color="auto"/>
        <w:left w:val="none" w:sz="0" w:space="0" w:color="auto"/>
        <w:bottom w:val="none" w:sz="0" w:space="0" w:color="auto"/>
        <w:right w:val="none" w:sz="0" w:space="0" w:color="auto"/>
      </w:divBdr>
    </w:div>
    <w:div w:id="957952472">
      <w:bodyDiv w:val="1"/>
      <w:marLeft w:val="0"/>
      <w:marRight w:val="0"/>
      <w:marTop w:val="0"/>
      <w:marBottom w:val="0"/>
      <w:divBdr>
        <w:top w:val="none" w:sz="0" w:space="0" w:color="auto"/>
        <w:left w:val="none" w:sz="0" w:space="0" w:color="auto"/>
        <w:bottom w:val="none" w:sz="0" w:space="0" w:color="auto"/>
        <w:right w:val="none" w:sz="0" w:space="0" w:color="auto"/>
      </w:divBdr>
    </w:div>
    <w:div w:id="958024983">
      <w:bodyDiv w:val="1"/>
      <w:marLeft w:val="0"/>
      <w:marRight w:val="0"/>
      <w:marTop w:val="0"/>
      <w:marBottom w:val="0"/>
      <w:divBdr>
        <w:top w:val="none" w:sz="0" w:space="0" w:color="auto"/>
        <w:left w:val="none" w:sz="0" w:space="0" w:color="auto"/>
        <w:bottom w:val="none" w:sz="0" w:space="0" w:color="auto"/>
        <w:right w:val="none" w:sz="0" w:space="0" w:color="auto"/>
      </w:divBdr>
    </w:div>
    <w:div w:id="958418172">
      <w:bodyDiv w:val="1"/>
      <w:marLeft w:val="0"/>
      <w:marRight w:val="0"/>
      <w:marTop w:val="0"/>
      <w:marBottom w:val="0"/>
      <w:divBdr>
        <w:top w:val="none" w:sz="0" w:space="0" w:color="auto"/>
        <w:left w:val="none" w:sz="0" w:space="0" w:color="auto"/>
        <w:bottom w:val="none" w:sz="0" w:space="0" w:color="auto"/>
        <w:right w:val="none" w:sz="0" w:space="0" w:color="auto"/>
      </w:divBdr>
    </w:div>
    <w:div w:id="958755144">
      <w:bodyDiv w:val="1"/>
      <w:marLeft w:val="0"/>
      <w:marRight w:val="0"/>
      <w:marTop w:val="0"/>
      <w:marBottom w:val="0"/>
      <w:divBdr>
        <w:top w:val="none" w:sz="0" w:space="0" w:color="auto"/>
        <w:left w:val="none" w:sz="0" w:space="0" w:color="auto"/>
        <w:bottom w:val="none" w:sz="0" w:space="0" w:color="auto"/>
        <w:right w:val="none" w:sz="0" w:space="0" w:color="auto"/>
      </w:divBdr>
    </w:div>
    <w:div w:id="958757992">
      <w:bodyDiv w:val="1"/>
      <w:marLeft w:val="0"/>
      <w:marRight w:val="0"/>
      <w:marTop w:val="0"/>
      <w:marBottom w:val="0"/>
      <w:divBdr>
        <w:top w:val="none" w:sz="0" w:space="0" w:color="auto"/>
        <w:left w:val="none" w:sz="0" w:space="0" w:color="auto"/>
        <w:bottom w:val="none" w:sz="0" w:space="0" w:color="auto"/>
        <w:right w:val="none" w:sz="0" w:space="0" w:color="auto"/>
      </w:divBdr>
    </w:div>
    <w:div w:id="958949687">
      <w:bodyDiv w:val="1"/>
      <w:marLeft w:val="0"/>
      <w:marRight w:val="0"/>
      <w:marTop w:val="0"/>
      <w:marBottom w:val="0"/>
      <w:divBdr>
        <w:top w:val="none" w:sz="0" w:space="0" w:color="auto"/>
        <w:left w:val="none" w:sz="0" w:space="0" w:color="auto"/>
        <w:bottom w:val="none" w:sz="0" w:space="0" w:color="auto"/>
        <w:right w:val="none" w:sz="0" w:space="0" w:color="auto"/>
      </w:divBdr>
    </w:div>
    <w:div w:id="959146364">
      <w:bodyDiv w:val="1"/>
      <w:marLeft w:val="0"/>
      <w:marRight w:val="0"/>
      <w:marTop w:val="0"/>
      <w:marBottom w:val="0"/>
      <w:divBdr>
        <w:top w:val="none" w:sz="0" w:space="0" w:color="auto"/>
        <w:left w:val="none" w:sz="0" w:space="0" w:color="auto"/>
        <w:bottom w:val="none" w:sz="0" w:space="0" w:color="auto"/>
        <w:right w:val="none" w:sz="0" w:space="0" w:color="auto"/>
      </w:divBdr>
    </w:div>
    <w:div w:id="959995105">
      <w:bodyDiv w:val="1"/>
      <w:marLeft w:val="0"/>
      <w:marRight w:val="0"/>
      <w:marTop w:val="0"/>
      <w:marBottom w:val="0"/>
      <w:divBdr>
        <w:top w:val="none" w:sz="0" w:space="0" w:color="auto"/>
        <w:left w:val="none" w:sz="0" w:space="0" w:color="auto"/>
        <w:bottom w:val="none" w:sz="0" w:space="0" w:color="auto"/>
        <w:right w:val="none" w:sz="0" w:space="0" w:color="auto"/>
      </w:divBdr>
    </w:div>
    <w:div w:id="960383855">
      <w:bodyDiv w:val="1"/>
      <w:marLeft w:val="0"/>
      <w:marRight w:val="0"/>
      <w:marTop w:val="0"/>
      <w:marBottom w:val="0"/>
      <w:divBdr>
        <w:top w:val="none" w:sz="0" w:space="0" w:color="auto"/>
        <w:left w:val="none" w:sz="0" w:space="0" w:color="auto"/>
        <w:bottom w:val="none" w:sz="0" w:space="0" w:color="auto"/>
        <w:right w:val="none" w:sz="0" w:space="0" w:color="auto"/>
      </w:divBdr>
    </w:div>
    <w:div w:id="960495930">
      <w:bodyDiv w:val="1"/>
      <w:marLeft w:val="0"/>
      <w:marRight w:val="0"/>
      <w:marTop w:val="0"/>
      <w:marBottom w:val="0"/>
      <w:divBdr>
        <w:top w:val="none" w:sz="0" w:space="0" w:color="auto"/>
        <w:left w:val="none" w:sz="0" w:space="0" w:color="auto"/>
        <w:bottom w:val="none" w:sz="0" w:space="0" w:color="auto"/>
        <w:right w:val="none" w:sz="0" w:space="0" w:color="auto"/>
      </w:divBdr>
    </w:div>
    <w:div w:id="960576827">
      <w:bodyDiv w:val="1"/>
      <w:marLeft w:val="0"/>
      <w:marRight w:val="0"/>
      <w:marTop w:val="0"/>
      <w:marBottom w:val="0"/>
      <w:divBdr>
        <w:top w:val="none" w:sz="0" w:space="0" w:color="auto"/>
        <w:left w:val="none" w:sz="0" w:space="0" w:color="auto"/>
        <w:bottom w:val="none" w:sz="0" w:space="0" w:color="auto"/>
        <w:right w:val="none" w:sz="0" w:space="0" w:color="auto"/>
      </w:divBdr>
    </w:div>
    <w:div w:id="961035720">
      <w:bodyDiv w:val="1"/>
      <w:marLeft w:val="0"/>
      <w:marRight w:val="0"/>
      <w:marTop w:val="0"/>
      <w:marBottom w:val="0"/>
      <w:divBdr>
        <w:top w:val="none" w:sz="0" w:space="0" w:color="auto"/>
        <w:left w:val="none" w:sz="0" w:space="0" w:color="auto"/>
        <w:bottom w:val="none" w:sz="0" w:space="0" w:color="auto"/>
        <w:right w:val="none" w:sz="0" w:space="0" w:color="auto"/>
      </w:divBdr>
    </w:div>
    <w:div w:id="961106578">
      <w:bodyDiv w:val="1"/>
      <w:marLeft w:val="0"/>
      <w:marRight w:val="0"/>
      <w:marTop w:val="0"/>
      <w:marBottom w:val="0"/>
      <w:divBdr>
        <w:top w:val="none" w:sz="0" w:space="0" w:color="auto"/>
        <w:left w:val="none" w:sz="0" w:space="0" w:color="auto"/>
        <w:bottom w:val="none" w:sz="0" w:space="0" w:color="auto"/>
        <w:right w:val="none" w:sz="0" w:space="0" w:color="auto"/>
      </w:divBdr>
    </w:div>
    <w:div w:id="961692937">
      <w:bodyDiv w:val="1"/>
      <w:marLeft w:val="0"/>
      <w:marRight w:val="0"/>
      <w:marTop w:val="0"/>
      <w:marBottom w:val="0"/>
      <w:divBdr>
        <w:top w:val="none" w:sz="0" w:space="0" w:color="auto"/>
        <w:left w:val="none" w:sz="0" w:space="0" w:color="auto"/>
        <w:bottom w:val="none" w:sz="0" w:space="0" w:color="auto"/>
        <w:right w:val="none" w:sz="0" w:space="0" w:color="auto"/>
      </w:divBdr>
    </w:div>
    <w:div w:id="961811747">
      <w:bodyDiv w:val="1"/>
      <w:marLeft w:val="0"/>
      <w:marRight w:val="0"/>
      <w:marTop w:val="0"/>
      <w:marBottom w:val="0"/>
      <w:divBdr>
        <w:top w:val="none" w:sz="0" w:space="0" w:color="auto"/>
        <w:left w:val="none" w:sz="0" w:space="0" w:color="auto"/>
        <w:bottom w:val="none" w:sz="0" w:space="0" w:color="auto"/>
        <w:right w:val="none" w:sz="0" w:space="0" w:color="auto"/>
      </w:divBdr>
    </w:div>
    <w:div w:id="961884604">
      <w:bodyDiv w:val="1"/>
      <w:marLeft w:val="0"/>
      <w:marRight w:val="0"/>
      <w:marTop w:val="0"/>
      <w:marBottom w:val="0"/>
      <w:divBdr>
        <w:top w:val="none" w:sz="0" w:space="0" w:color="auto"/>
        <w:left w:val="none" w:sz="0" w:space="0" w:color="auto"/>
        <w:bottom w:val="none" w:sz="0" w:space="0" w:color="auto"/>
        <w:right w:val="none" w:sz="0" w:space="0" w:color="auto"/>
      </w:divBdr>
    </w:div>
    <w:div w:id="962348239">
      <w:bodyDiv w:val="1"/>
      <w:marLeft w:val="0"/>
      <w:marRight w:val="0"/>
      <w:marTop w:val="0"/>
      <w:marBottom w:val="0"/>
      <w:divBdr>
        <w:top w:val="none" w:sz="0" w:space="0" w:color="auto"/>
        <w:left w:val="none" w:sz="0" w:space="0" w:color="auto"/>
        <w:bottom w:val="none" w:sz="0" w:space="0" w:color="auto"/>
        <w:right w:val="none" w:sz="0" w:space="0" w:color="auto"/>
      </w:divBdr>
    </w:div>
    <w:div w:id="962468194">
      <w:bodyDiv w:val="1"/>
      <w:marLeft w:val="0"/>
      <w:marRight w:val="0"/>
      <w:marTop w:val="0"/>
      <w:marBottom w:val="0"/>
      <w:divBdr>
        <w:top w:val="none" w:sz="0" w:space="0" w:color="auto"/>
        <w:left w:val="none" w:sz="0" w:space="0" w:color="auto"/>
        <w:bottom w:val="none" w:sz="0" w:space="0" w:color="auto"/>
        <w:right w:val="none" w:sz="0" w:space="0" w:color="auto"/>
      </w:divBdr>
    </w:div>
    <w:div w:id="962806677">
      <w:bodyDiv w:val="1"/>
      <w:marLeft w:val="0"/>
      <w:marRight w:val="0"/>
      <w:marTop w:val="0"/>
      <w:marBottom w:val="0"/>
      <w:divBdr>
        <w:top w:val="none" w:sz="0" w:space="0" w:color="auto"/>
        <w:left w:val="none" w:sz="0" w:space="0" w:color="auto"/>
        <w:bottom w:val="none" w:sz="0" w:space="0" w:color="auto"/>
        <w:right w:val="none" w:sz="0" w:space="0" w:color="auto"/>
      </w:divBdr>
    </w:div>
    <w:div w:id="963002511">
      <w:bodyDiv w:val="1"/>
      <w:marLeft w:val="0"/>
      <w:marRight w:val="0"/>
      <w:marTop w:val="0"/>
      <w:marBottom w:val="0"/>
      <w:divBdr>
        <w:top w:val="none" w:sz="0" w:space="0" w:color="auto"/>
        <w:left w:val="none" w:sz="0" w:space="0" w:color="auto"/>
        <w:bottom w:val="none" w:sz="0" w:space="0" w:color="auto"/>
        <w:right w:val="none" w:sz="0" w:space="0" w:color="auto"/>
      </w:divBdr>
    </w:div>
    <w:div w:id="963578250">
      <w:bodyDiv w:val="1"/>
      <w:marLeft w:val="0"/>
      <w:marRight w:val="0"/>
      <w:marTop w:val="0"/>
      <w:marBottom w:val="0"/>
      <w:divBdr>
        <w:top w:val="none" w:sz="0" w:space="0" w:color="auto"/>
        <w:left w:val="none" w:sz="0" w:space="0" w:color="auto"/>
        <w:bottom w:val="none" w:sz="0" w:space="0" w:color="auto"/>
        <w:right w:val="none" w:sz="0" w:space="0" w:color="auto"/>
      </w:divBdr>
    </w:div>
    <w:div w:id="964119967">
      <w:bodyDiv w:val="1"/>
      <w:marLeft w:val="0"/>
      <w:marRight w:val="0"/>
      <w:marTop w:val="0"/>
      <w:marBottom w:val="0"/>
      <w:divBdr>
        <w:top w:val="none" w:sz="0" w:space="0" w:color="auto"/>
        <w:left w:val="none" w:sz="0" w:space="0" w:color="auto"/>
        <w:bottom w:val="none" w:sz="0" w:space="0" w:color="auto"/>
        <w:right w:val="none" w:sz="0" w:space="0" w:color="auto"/>
      </w:divBdr>
    </w:div>
    <w:div w:id="964316736">
      <w:bodyDiv w:val="1"/>
      <w:marLeft w:val="0"/>
      <w:marRight w:val="0"/>
      <w:marTop w:val="0"/>
      <w:marBottom w:val="0"/>
      <w:divBdr>
        <w:top w:val="none" w:sz="0" w:space="0" w:color="auto"/>
        <w:left w:val="none" w:sz="0" w:space="0" w:color="auto"/>
        <w:bottom w:val="none" w:sz="0" w:space="0" w:color="auto"/>
        <w:right w:val="none" w:sz="0" w:space="0" w:color="auto"/>
      </w:divBdr>
    </w:div>
    <w:div w:id="965696594">
      <w:bodyDiv w:val="1"/>
      <w:marLeft w:val="0"/>
      <w:marRight w:val="0"/>
      <w:marTop w:val="0"/>
      <w:marBottom w:val="0"/>
      <w:divBdr>
        <w:top w:val="none" w:sz="0" w:space="0" w:color="auto"/>
        <w:left w:val="none" w:sz="0" w:space="0" w:color="auto"/>
        <w:bottom w:val="none" w:sz="0" w:space="0" w:color="auto"/>
        <w:right w:val="none" w:sz="0" w:space="0" w:color="auto"/>
      </w:divBdr>
    </w:div>
    <w:div w:id="965889938">
      <w:bodyDiv w:val="1"/>
      <w:marLeft w:val="0"/>
      <w:marRight w:val="0"/>
      <w:marTop w:val="0"/>
      <w:marBottom w:val="0"/>
      <w:divBdr>
        <w:top w:val="none" w:sz="0" w:space="0" w:color="auto"/>
        <w:left w:val="none" w:sz="0" w:space="0" w:color="auto"/>
        <w:bottom w:val="none" w:sz="0" w:space="0" w:color="auto"/>
        <w:right w:val="none" w:sz="0" w:space="0" w:color="auto"/>
      </w:divBdr>
    </w:div>
    <w:div w:id="966348783">
      <w:bodyDiv w:val="1"/>
      <w:marLeft w:val="0"/>
      <w:marRight w:val="0"/>
      <w:marTop w:val="0"/>
      <w:marBottom w:val="0"/>
      <w:divBdr>
        <w:top w:val="none" w:sz="0" w:space="0" w:color="auto"/>
        <w:left w:val="none" w:sz="0" w:space="0" w:color="auto"/>
        <w:bottom w:val="none" w:sz="0" w:space="0" w:color="auto"/>
        <w:right w:val="none" w:sz="0" w:space="0" w:color="auto"/>
      </w:divBdr>
    </w:div>
    <w:div w:id="966592173">
      <w:bodyDiv w:val="1"/>
      <w:marLeft w:val="0"/>
      <w:marRight w:val="0"/>
      <w:marTop w:val="0"/>
      <w:marBottom w:val="0"/>
      <w:divBdr>
        <w:top w:val="none" w:sz="0" w:space="0" w:color="auto"/>
        <w:left w:val="none" w:sz="0" w:space="0" w:color="auto"/>
        <w:bottom w:val="none" w:sz="0" w:space="0" w:color="auto"/>
        <w:right w:val="none" w:sz="0" w:space="0" w:color="auto"/>
      </w:divBdr>
    </w:div>
    <w:div w:id="966737349">
      <w:bodyDiv w:val="1"/>
      <w:marLeft w:val="0"/>
      <w:marRight w:val="0"/>
      <w:marTop w:val="0"/>
      <w:marBottom w:val="0"/>
      <w:divBdr>
        <w:top w:val="none" w:sz="0" w:space="0" w:color="auto"/>
        <w:left w:val="none" w:sz="0" w:space="0" w:color="auto"/>
        <w:bottom w:val="none" w:sz="0" w:space="0" w:color="auto"/>
        <w:right w:val="none" w:sz="0" w:space="0" w:color="auto"/>
      </w:divBdr>
    </w:div>
    <w:div w:id="966739597">
      <w:bodyDiv w:val="1"/>
      <w:marLeft w:val="0"/>
      <w:marRight w:val="0"/>
      <w:marTop w:val="0"/>
      <w:marBottom w:val="0"/>
      <w:divBdr>
        <w:top w:val="none" w:sz="0" w:space="0" w:color="auto"/>
        <w:left w:val="none" w:sz="0" w:space="0" w:color="auto"/>
        <w:bottom w:val="none" w:sz="0" w:space="0" w:color="auto"/>
        <w:right w:val="none" w:sz="0" w:space="0" w:color="auto"/>
      </w:divBdr>
    </w:div>
    <w:div w:id="967586000">
      <w:bodyDiv w:val="1"/>
      <w:marLeft w:val="0"/>
      <w:marRight w:val="0"/>
      <w:marTop w:val="0"/>
      <w:marBottom w:val="0"/>
      <w:divBdr>
        <w:top w:val="none" w:sz="0" w:space="0" w:color="auto"/>
        <w:left w:val="none" w:sz="0" w:space="0" w:color="auto"/>
        <w:bottom w:val="none" w:sz="0" w:space="0" w:color="auto"/>
        <w:right w:val="none" w:sz="0" w:space="0" w:color="auto"/>
      </w:divBdr>
    </w:div>
    <w:div w:id="967589879">
      <w:bodyDiv w:val="1"/>
      <w:marLeft w:val="0"/>
      <w:marRight w:val="0"/>
      <w:marTop w:val="0"/>
      <w:marBottom w:val="0"/>
      <w:divBdr>
        <w:top w:val="none" w:sz="0" w:space="0" w:color="auto"/>
        <w:left w:val="none" w:sz="0" w:space="0" w:color="auto"/>
        <w:bottom w:val="none" w:sz="0" w:space="0" w:color="auto"/>
        <w:right w:val="none" w:sz="0" w:space="0" w:color="auto"/>
      </w:divBdr>
    </w:div>
    <w:div w:id="968172951">
      <w:bodyDiv w:val="1"/>
      <w:marLeft w:val="0"/>
      <w:marRight w:val="0"/>
      <w:marTop w:val="0"/>
      <w:marBottom w:val="0"/>
      <w:divBdr>
        <w:top w:val="none" w:sz="0" w:space="0" w:color="auto"/>
        <w:left w:val="none" w:sz="0" w:space="0" w:color="auto"/>
        <w:bottom w:val="none" w:sz="0" w:space="0" w:color="auto"/>
        <w:right w:val="none" w:sz="0" w:space="0" w:color="auto"/>
      </w:divBdr>
    </w:div>
    <w:div w:id="969819908">
      <w:bodyDiv w:val="1"/>
      <w:marLeft w:val="0"/>
      <w:marRight w:val="0"/>
      <w:marTop w:val="0"/>
      <w:marBottom w:val="0"/>
      <w:divBdr>
        <w:top w:val="none" w:sz="0" w:space="0" w:color="auto"/>
        <w:left w:val="none" w:sz="0" w:space="0" w:color="auto"/>
        <w:bottom w:val="none" w:sz="0" w:space="0" w:color="auto"/>
        <w:right w:val="none" w:sz="0" w:space="0" w:color="auto"/>
      </w:divBdr>
    </w:div>
    <w:div w:id="969939787">
      <w:bodyDiv w:val="1"/>
      <w:marLeft w:val="0"/>
      <w:marRight w:val="0"/>
      <w:marTop w:val="0"/>
      <w:marBottom w:val="0"/>
      <w:divBdr>
        <w:top w:val="none" w:sz="0" w:space="0" w:color="auto"/>
        <w:left w:val="none" w:sz="0" w:space="0" w:color="auto"/>
        <w:bottom w:val="none" w:sz="0" w:space="0" w:color="auto"/>
        <w:right w:val="none" w:sz="0" w:space="0" w:color="auto"/>
      </w:divBdr>
    </w:div>
    <w:div w:id="970286034">
      <w:bodyDiv w:val="1"/>
      <w:marLeft w:val="0"/>
      <w:marRight w:val="0"/>
      <w:marTop w:val="0"/>
      <w:marBottom w:val="0"/>
      <w:divBdr>
        <w:top w:val="none" w:sz="0" w:space="0" w:color="auto"/>
        <w:left w:val="none" w:sz="0" w:space="0" w:color="auto"/>
        <w:bottom w:val="none" w:sz="0" w:space="0" w:color="auto"/>
        <w:right w:val="none" w:sz="0" w:space="0" w:color="auto"/>
      </w:divBdr>
    </w:div>
    <w:div w:id="970287281">
      <w:bodyDiv w:val="1"/>
      <w:marLeft w:val="0"/>
      <w:marRight w:val="0"/>
      <w:marTop w:val="0"/>
      <w:marBottom w:val="0"/>
      <w:divBdr>
        <w:top w:val="none" w:sz="0" w:space="0" w:color="auto"/>
        <w:left w:val="none" w:sz="0" w:space="0" w:color="auto"/>
        <w:bottom w:val="none" w:sz="0" w:space="0" w:color="auto"/>
        <w:right w:val="none" w:sz="0" w:space="0" w:color="auto"/>
      </w:divBdr>
    </w:div>
    <w:div w:id="970476021">
      <w:bodyDiv w:val="1"/>
      <w:marLeft w:val="0"/>
      <w:marRight w:val="0"/>
      <w:marTop w:val="0"/>
      <w:marBottom w:val="0"/>
      <w:divBdr>
        <w:top w:val="none" w:sz="0" w:space="0" w:color="auto"/>
        <w:left w:val="none" w:sz="0" w:space="0" w:color="auto"/>
        <w:bottom w:val="none" w:sz="0" w:space="0" w:color="auto"/>
        <w:right w:val="none" w:sz="0" w:space="0" w:color="auto"/>
      </w:divBdr>
    </w:div>
    <w:div w:id="970748435">
      <w:bodyDiv w:val="1"/>
      <w:marLeft w:val="0"/>
      <w:marRight w:val="0"/>
      <w:marTop w:val="0"/>
      <w:marBottom w:val="0"/>
      <w:divBdr>
        <w:top w:val="none" w:sz="0" w:space="0" w:color="auto"/>
        <w:left w:val="none" w:sz="0" w:space="0" w:color="auto"/>
        <w:bottom w:val="none" w:sz="0" w:space="0" w:color="auto"/>
        <w:right w:val="none" w:sz="0" w:space="0" w:color="auto"/>
      </w:divBdr>
    </w:div>
    <w:div w:id="971129538">
      <w:bodyDiv w:val="1"/>
      <w:marLeft w:val="0"/>
      <w:marRight w:val="0"/>
      <w:marTop w:val="0"/>
      <w:marBottom w:val="0"/>
      <w:divBdr>
        <w:top w:val="none" w:sz="0" w:space="0" w:color="auto"/>
        <w:left w:val="none" w:sz="0" w:space="0" w:color="auto"/>
        <w:bottom w:val="none" w:sz="0" w:space="0" w:color="auto"/>
        <w:right w:val="none" w:sz="0" w:space="0" w:color="auto"/>
      </w:divBdr>
    </w:div>
    <w:div w:id="971134758">
      <w:bodyDiv w:val="1"/>
      <w:marLeft w:val="0"/>
      <w:marRight w:val="0"/>
      <w:marTop w:val="0"/>
      <w:marBottom w:val="0"/>
      <w:divBdr>
        <w:top w:val="none" w:sz="0" w:space="0" w:color="auto"/>
        <w:left w:val="none" w:sz="0" w:space="0" w:color="auto"/>
        <w:bottom w:val="none" w:sz="0" w:space="0" w:color="auto"/>
        <w:right w:val="none" w:sz="0" w:space="0" w:color="auto"/>
      </w:divBdr>
    </w:div>
    <w:div w:id="971137338">
      <w:bodyDiv w:val="1"/>
      <w:marLeft w:val="0"/>
      <w:marRight w:val="0"/>
      <w:marTop w:val="0"/>
      <w:marBottom w:val="0"/>
      <w:divBdr>
        <w:top w:val="none" w:sz="0" w:space="0" w:color="auto"/>
        <w:left w:val="none" w:sz="0" w:space="0" w:color="auto"/>
        <w:bottom w:val="none" w:sz="0" w:space="0" w:color="auto"/>
        <w:right w:val="none" w:sz="0" w:space="0" w:color="auto"/>
      </w:divBdr>
    </w:div>
    <w:div w:id="971210381">
      <w:bodyDiv w:val="1"/>
      <w:marLeft w:val="0"/>
      <w:marRight w:val="0"/>
      <w:marTop w:val="0"/>
      <w:marBottom w:val="0"/>
      <w:divBdr>
        <w:top w:val="none" w:sz="0" w:space="0" w:color="auto"/>
        <w:left w:val="none" w:sz="0" w:space="0" w:color="auto"/>
        <w:bottom w:val="none" w:sz="0" w:space="0" w:color="auto"/>
        <w:right w:val="none" w:sz="0" w:space="0" w:color="auto"/>
      </w:divBdr>
    </w:div>
    <w:div w:id="971520462">
      <w:bodyDiv w:val="1"/>
      <w:marLeft w:val="0"/>
      <w:marRight w:val="0"/>
      <w:marTop w:val="0"/>
      <w:marBottom w:val="0"/>
      <w:divBdr>
        <w:top w:val="none" w:sz="0" w:space="0" w:color="auto"/>
        <w:left w:val="none" w:sz="0" w:space="0" w:color="auto"/>
        <w:bottom w:val="none" w:sz="0" w:space="0" w:color="auto"/>
        <w:right w:val="none" w:sz="0" w:space="0" w:color="auto"/>
      </w:divBdr>
    </w:div>
    <w:div w:id="971600174">
      <w:bodyDiv w:val="1"/>
      <w:marLeft w:val="0"/>
      <w:marRight w:val="0"/>
      <w:marTop w:val="0"/>
      <w:marBottom w:val="0"/>
      <w:divBdr>
        <w:top w:val="none" w:sz="0" w:space="0" w:color="auto"/>
        <w:left w:val="none" w:sz="0" w:space="0" w:color="auto"/>
        <w:bottom w:val="none" w:sz="0" w:space="0" w:color="auto"/>
        <w:right w:val="none" w:sz="0" w:space="0" w:color="auto"/>
      </w:divBdr>
    </w:div>
    <w:div w:id="971666490">
      <w:bodyDiv w:val="1"/>
      <w:marLeft w:val="0"/>
      <w:marRight w:val="0"/>
      <w:marTop w:val="0"/>
      <w:marBottom w:val="0"/>
      <w:divBdr>
        <w:top w:val="none" w:sz="0" w:space="0" w:color="auto"/>
        <w:left w:val="none" w:sz="0" w:space="0" w:color="auto"/>
        <w:bottom w:val="none" w:sz="0" w:space="0" w:color="auto"/>
        <w:right w:val="none" w:sz="0" w:space="0" w:color="auto"/>
      </w:divBdr>
    </w:div>
    <w:div w:id="972294755">
      <w:bodyDiv w:val="1"/>
      <w:marLeft w:val="0"/>
      <w:marRight w:val="0"/>
      <w:marTop w:val="0"/>
      <w:marBottom w:val="0"/>
      <w:divBdr>
        <w:top w:val="none" w:sz="0" w:space="0" w:color="auto"/>
        <w:left w:val="none" w:sz="0" w:space="0" w:color="auto"/>
        <w:bottom w:val="none" w:sz="0" w:space="0" w:color="auto"/>
        <w:right w:val="none" w:sz="0" w:space="0" w:color="auto"/>
      </w:divBdr>
    </w:div>
    <w:div w:id="972442408">
      <w:bodyDiv w:val="1"/>
      <w:marLeft w:val="0"/>
      <w:marRight w:val="0"/>
      <w:marTop w:val="0"/>
      <w:marBottom w:val="0"/>
      <w:divBdr>
        <w:top w:val="none" w:sz="0" w:space="0" w:color="auto"/>
        <w:left w:val="none" w:sz="0" w:space="0" w:color="auto"/>
        <w:bottom w:val="none" w:sz="0" w:space="0" w:color="auto"/>
        <w:right w:val="none" w:sz="0" w:space="0" w:color="auto"/>
      </w:divBdr>
    </w:div>
    <w:div w:id="972442444">
      <w:bodyDiv w:val="1"/>
      <w:marLeft w:val="0"/>
      <w:marRight w:val="0"/>
      <w:marTop w:val="0"/>
      <w:marBottom w:val="0"/>
      <w:divBdr>
        <w:top w:val="none" w:sz="0" w:space="0" w:color="auto"/>
        <w:left w:val="none" w:sz="0" w:space="0" w:color="auto"/>
        <w:bottom w:val="none" w:sz="0" w:space="0" w:color="auto"/>
        <w:right w:val="none" w:sz="0" w:space="0" w:color="auto"/>
      </w:divBdr>
    </w:div>
    <w:div w:id="973678845">
      <w:bodyDiv w:val="1"/>
      <w:marLeft w:val="0"/>
      <w:marRight w:val="0"/>
      <w:marTop w:val="0"/>
      <w:marBottom w:val="0"/>
      <w:divBdr>
        <w:top w:val="none" w:sz="0" w:space="0" w:color="auto"/>
        <w:left w:val="none" w:sz="0" w:space="0" w:color="auto"/>
        <w:bottom w:val="none" w:sz="0" w:space="0" w:color="auto"/>
        <w:right w:val="none" w:sz="0" w:space="0" w:color="auto"/>
      </w:divBdr>
    </w:div>
    <w:div w:id="974482998">
      <w:bodyDiv w:val="1"/>
      <w:marLeft w:val="0"/>
      <w:marRight w:val="0"/>
      <w:marTop w:val="0"/>
      <w:marBottom w:val="0"/>
      <w:divBdr>
        <w:top w:val="none" w:sz="0" w:space="0" w:color="auto"/>
        <w:left w:val="none" w:sz="0" w:space="0" w:color="auto"/>
        <w:bottom w:val="none" w:sz="0" w:space="0" w:color="auto"/>
        <w:right w:val="none" w:sz="0" w:space="0" w:color="auto"/>
      </w:divBdr>
    </w:div>
    <w:div w:id="974599067">
      <w:bodyDiv w:val="1"/>
      <w:marLeft w:val="0"/>
      <w:marRight w:val="0"/>
      <w:marTop w:val="0"/>
      <w:marBottom w:val="0"/>
      <w:divBdr>
        <w:top w:val="none" w:sz="0" w:space="0" w:color="auto"/>
        <w:left w:val="none" w:sz="0" w:space="0" w:color="auto"/>
        <w:bottom w:val="none" w:sz="0" w:space="0" w:color="auto"/>
        <w:right w:val="none" w:sz="0" w:space="0" w:color="auto"/>
      </w:divBdr>
    </w:div>
    <w:div w:id="974791697">
      <w:bodyDiv w:val="1"/>
      <w:marLeft w:val="0"/>
      <w:marRight w:val="0"/>
      <w:marTop w:val="0"/>
      <w:marBottom w:val="0"/>
      <w:divBdr>
        <w:top w:val="none" w:sz="0" w:space="0" w:color="auto"/>
        <w:left w:val="none" w:sz="0" w:space="0" w:color="auto"/>
        <w:bottom w:val="none" w:sz="0" w:space="0" w:color="auto"/>
        <w:right w:val="none" w:sz="0" w:space="0" w:color="auto"/>
      </w:divBdr>
    </w:div>
    <w:div w:id="975259156">
      <w:bodyDiv w:val="1"/>
      <w:marLeft w:val="0"/>
      <w:marRight w:val="0"/>
      <w:marTop w:val="0"/>
      <w:marBottom w:val="0"/>
      <w:divBdr>
        <w:top w:val="none" w:sz="0" w:space="0" w:color="auto"/>
        <w:left w:val="none" w:sz="0" w:space="0" w:color="auto"/>
        <w:bottom w:val="none" w:sz="0" w:space="0" w:color="auto"/>
        <w:right w:val="none" w:sz="0" w:space="0" w:color="auto"/>
      </w:divBdr>
    </w:div>
    <w:div w:id="975984789">
      <w:bodyDiv w:val="1"/>
      <w:marLeft w:val="0"/>
      <w:marRight w:val="0"/>
      <w:marTop w:val="0"/>
      <w:marBottom w:val="0"/>
      <w:divBdr>
        <w:top w:val="none" w:sz="0" w:space="0" w:color="auto"/>
        <w:left w:val="none" w:sz="0" w:space="0" w:color="auto"/>
        <w:bottom w:val="none" w:sz="0" w:space="0" w:color="auto"/>
        <w:right w:val="none" w:sz="0" w:space="0" w:color="auto"/>
      </w:divBdr>
    </w:div>
    <w:div w:id="976838630">
      <w:bodyDiv w:val="1"/>
      <w:marLeft w:val="0"/>
      <w:marRight w:val="0"/>
      <w:marTop w:val="0"/>
      <w:marBottom w:val="0"/>
      <w:divBdr>
        <w:top w:val="none" w:sz="0" w:space="0" w:color="auto"/>
        <w:left w:val="none" w:sz="0" w:space="0" w:color="auto"/>
        <w:bottom w:val="none" w:sz="0" w:space="0" w:color="auto"/>
        <w:right w:val="none" w:sz="0" w:space="0" w:color="auto"/>
      </w:divBdr>
    </w:div>
    <w:div w:id="977565890">
      <w:bodyDiv w:val="1"/>
      <w:marLeft w:val="0"/>
      <w:marRight w:val="0"/>
      <w:marTop w:val="0"/>
      <w:marBottom w:val="0"/>
      <w:divBdr>
        <w:top w:val="none" w:sz="0" w:space="0" w:color="auto"/>
        <w:left w:val="none" w:sz="0" w:space="0" w:color="auto"/>
        <w:bottom w:val="none" w:sz="0" w:space="0" w:color="auto"/>
        <w:right w:val="none" w:sz="0" w:space="0" w:color="auto"/>
      </w:divBdr>
    </w:div>
    <w:div w:id="978222450">
      <w:bodyDiv w:val="1"/>
      <w:marLeft w:val="0"/>
      <w:marRight w:val="0"/>
      <w:marTop w:val="0"/>
      <w:marBottom w:val="0"/>
      <w:divBdr>
        <w:top w:val="none" w:sz="0" w:space="0" w:color="auto"/>
        <w:left w:val="none" w:sz="0" w:space="0" w:color="auto"/>
        <w:bottom w:val="none" w:sz="0" w:space="0" w:color="auto"/>
        <w:right w:val="none" w:sz="0" w:space="0" w:color="auto"/>
      </w:divBdr>
    </w:div>
    <w:div w:id="978610201">
      <w:bodyDiv w:val="1"/>
      <w:marLeft w:val="0"/>
      <w:marRight w:val="0"/>
      <w:marTop w:val="0"/>
      <w:marBottom w:val="0"/>
      <w:divBdr>
        <w:top w:val="none" w:sz="0" w:space="0" w:color="auto"/>
        <w:left w:val="none" w:sz="0" w:space="0" w:color="auto"/>
        <w:bottom w:val="none" w:sz="0" w:space="0" w:color="auto"/>
        <w:right w:val="none" w:sz="0" w:space="0" w:color="auto"/>
      </w:divBdr>
    </w:div>
    <w:div w:id="979118380">
      <w:bodyDiv w:val="1"/>
      <w:marLeft w:val="0"/>
      <w:marRight w:val="0"/>
      <w:marTop w:val="0"/>
      <w:marBottom w:val="0"/>
      <w:divBdr>
        <w:top w:val="none" w:sz="0" w:space="0" w:color="auto"/>
        <w:left w:val="none" w:sz="0" w:space="0" w:color="auto"/>
        <w:bottom w:val="none" w:sz="0" w:space="0" w:color="auto"/>
        <w:right w:val="none" w:sz="0" w:space="0" w:color="auto"/>
      </w:divBdr>
    </w:div>
    <w:div w:id="979459357">
      <w:bodyDiv w:val="1"/>
      <w:marLeft w:val="0"/>
      <w:marRight w:val="0"/>
      <w:marTop w:val="0"/>
      <w:marBottom w:val="0"/>
      <w:divBdr>
        <w:top w:val="none" w:sz="0" w:space="0" w:color="auto"/>
        <w:left w:val="none" w:sz="0" w:space="0" w:color="auto"/>
        <w:bottom w:val="none" w:sz="0" w:space="0" w:color="auto"/>
        <w:right w:val="none" w:sz="0" w:space="0" w:color="auto"/>
      </w:divBdr>
    </w:div>
    <w:div w:id="979530050">
      <w:bodyDiv w:val="1"/>
      <w:marLeft w:val="0"/>
      <w:marRight w:val="0"/>
      <w:marTop w:val="0"/>
      <w:marBottom w:val="0"/>
      <w:divBdr>
        <w:top w:val="none" w:sz="0" w:space="0" w:color="auto"/>
        <w:left w:val="none" w:sz="0" w:space="0" w:color="auto"/>
        <w:bottom w:val="none" w:sz="0" w:space="0" w:color="auto"/>
        <w:right w:val="none" w:sz="0" w:space="0" w:color="auto"/>
      </w:divBdr>
    </w:div>
    <w:div w:id="979730176">
      <w:bodyDiv w:val="1"/>
      <w:marLeft w:val="0"/>
      <w:marRight w:val="0"/>
      <w:marTop w:val="0"/>
      <w:marBottom w:val="0"/>
      <w:divBdr>
        <w:top w:val="none" w:sz="0" w:space="0" w:color="auto"/>
        <w:left w:val="none" w:sz="0" w:space="0" w:color="auto"/>
        <w:bottom w:val="none" w:sz="0" w:space="0" w:color="auto"/>
        <w:right w:val="none" w:sz="0" w:space="0" w:color="auto"/>
      </w:divBdr>
    </w:div>
    <w:div w:id="979922668">
      <w:bodyDiv w:val="1"/>
      <w:marLeft w:val="0"/>
      <w:marRight w:val="0"/>
      <w:marTop w:val="0"/>
      <w:marBottom w:val="0"/>
      <w:divBdr>
        <w:top w:val="none" w:sz="0" w:space="0" w:color="auto"/>
        <w:left w:val="none" w:sz="0" w:space="0" w:color="auto"/>
        <w:bottom w:val="none" w:sz="0" w:space="0" w:color="auto"/>
        <w:right w:val="none" w:sz="0" w:space="0" w:color="auto"/>
      </w:divBdr>
    </w:div>
    <w:div w:id="979966139">
      <w:bodyDiv w:val="1"/>
      <w:marLeft w:val="0"/>
      <w:marRight w:val="0"/>
      <w:marTop w:val="0"/>
      <w:marBottom w:val="0"/>
      <w:divBdr>
        <w:top w:val="none" w:sz="0" w:space="0" w:color="auto"/>
        <w:left w:val="none" w:sz="0" w:space="0" w:color="auto"/>
        <w:bottom w:val="none" w:sz="0" w:space="0" w:color="auto"/>
        <w:right w:val="none" w:sz="0" w:space="0" w:color="auto"/>
      </w:divBdr>
    </w:div>
    <w:div w:id="980043321">
      <w:bodyDiv w:val="1"/>
      <w:marLeft w:val="0"/>
      <w:marRight w:val="0"/>
      <w:marTop w:val="0"/>
      <w:marBottom w:val="0"/>
      <w:divBdr>
        <w:top w:val="none" w:sz="0" w:space="0" w:color="auto"/>
        <w:left w:val="none" w:sz="0" w:space="0" w:color="auto"/>
        <w:bottom w:val="none" w:sz="0" w:space="0" w:color="auto"/>
        <w:right w:val="none" w:sz="0" w:space="0" w:color="auto"/>
      </w:divBdr>
    </w:div>
    <w:div w:id="980158092">
      <w:bodyDiv w:val="1"/>
      <w:marLeft w:val="0"/>
      <w:marRight w:val="0"/>
      <w:marTop w:val="0"/>
      <w:marBottom w:val="0"/>
      <w:divBdr>
        <w:top w:val="none" w:sz="0" w:space="0" w:color="auto"/>
        <w:left w:val="none" w:sz="0" w:space="0" w:color="auto"/>
        <w:bottom w:val="none" w:sz="0" w:space="0" w:color="auto"/>
        <w:right w:val="none" w:sz="0" w:space="0" w:color="auto"/>
      </w:divBdr>
    </w:div>
    <w:div w:id="980573705">
      <w:bodyDiv w:val="1"/>
      <w:marLeft w:val="0"/>
      <w:marRight w:val="0"/>
      <w:marTop w:val="0"/>
      <w:marBottom w:val="0"/>
      <w:divBdr>
        <w:top w:val="none" w:sz="0" w:space="0" w:color="auto"/>
        <w:left w:val="none" w:sz="0" w:space="0" w:color="auto"/>
        <w:bottom w:val="none" w:sz="0" w:space="0" w:color="auto"/>
        <w:right w:val="none" w:sz="0" w:space="0" w:color="auto"/>
      </w:divBdr>
    </w:div>
    <w:div w:id="980615518">
      <w:bodyDiv w:val="1"/>
      <w:marLeft w:val="0"/>
      <w:marRight w:val="0"/>
      <w:marTop w:val="0"/>
      <w:marBottom w:val="0"/>
      <w:divBdr>
        <w:top w:val="none" w:sz="0" w:space="0" w:color="auto"/>
        <w:left w:val="none" w:sz="0" w:space="0" w:color="auto"/>
        <w:bottom w:val="none" w:sz="0" w:space="0" w:color="auto"/>
        <w:right w:val="none" w:sz="0" w:space="0" w:color="auto"/>
      </w:divBdr>
    </w:div>
    <w:div w:id="981085098">
      <w:bodyDiv w:val="1"/>
      <w:marLeft w:val="0"/>
      <w:marRight w:val="0"/>
      <w:marTop w:val="0"/>
      <w:marBottom w:val="0"/>
      <w:divBdr>
        <w:top w:val="none" w:sz="0" w:space="0" w:color="auto"/>
        <w:left w:val="none" w:sz="0" w:space="0" w:color="auto"/>
        <w:bottom w:val="none" w:sz="0" w:space="0" w:color="auto"/>
        <w:right w:val="none" w:sz="0" w:space="0" w:color="auto"/>
      </w:divBdr>
    </w:div>
    <w:div w:id="981272695">
      <w:bodyDiv w:val="1"/>
      <w:marLeft w:val="0"/>
      <w:marRight w:val="0"/>
      <w:marTop w:val="0"/>
      <w:marBottom w:val="0"/>
      <w:divBdr>
        <w:top w:val="none" w:sz="0" w:space="0" w:color="auto"/>
        <w:left w:val="none" w:sz="0" w:space="0" w:color="auto"/>
        <w:bottom w:val="none" w:sz="0" w:space="0" w:color="auto"/>
        <w:right w:val="none" w:sz="0" w:space="0" w:color="auto"/>
      </w:divBdr>
    </w:div>
    <w:div w:id="981345766">
      <w:bodyDiv w:val="1"/>
      <w:marLeft w:val="0"/>
      <w:marRight w:val="0"/>
      <w:marTop w:val="0"/>
      <w:marBottom w:val="0"/>
      <w:divBdr>
        <w:top w:val="none" w:sz="0" w:space="0" w:color="auto"/>
        <w:left w:val="none" w:sz="0" w:space="0" w:color="auto"/>
        <w:bottom w:val="none" w:sz="0" w:space="0" w:color="auto"/>
        <w:right w:val="none" w:sz="0" w:space="0" w:color="auto"/>
      </w:divBdr>
    </w:div>
    <w:div w:id="981469791">
      <w:bodyDiv w:val="1"/>
      <w:marLeft w:val="0"/>
      <w:marRight w:val="0"/>
      <w:marTop w:val="0"/>
      <w:marBottom w:val="0"/>
      <w:divBdr>
        <w:top w:val="none" w:sz="0" w:space="0" w:color="auto"/>
        <w:left w:val="none" w:sz="0" w:space="0" w:color="auto"/>
        <w:bottom w:val="none" w:sz="0" w:space="0" w:color="auto"/>
        <w:right w:val="none" w:sz="0" w:space="0" w:color="auto"/>
      </w:divBdr>
    </w:div>
    <w:div w:id="981472004">
      <w:bodyDiv w:val="1"/>
      <w:marLeft w:val="0"/>
      <w:marRight w:val="0"/>
      <w:marTop w:val="0"/>
      <w:marBottom w:val="0"/>
      <w:divBdr>
        <w:top w:val="none" w:sz="0" w:space="0" w:color="auto"/>
        <w:left w:val="none" w:sz="0" w:space="0" w:color="auto"/>
        <w:bottom w:val="none" w:sz="0" w:space="0" w:color="auto"/>
        <w:right w:val="none" w:sz="0" w:space="0" w:color="auto"/>
      </w:divBdr>
    </w:div>
    <w:div w:id="982198873">
      <w:bodyDiv w:val="1"/>
      <w:marLeft w:val="0"/>
      <w:marRight w:val="0"/>
      <w:marTop w:val="0"/>
      <w:marBottom w:val="0"/>
      <w:divBdr>
        <w:top w:val="none" w:sz="0" w:space="0" w:color="auto"/>
        <w:left w:val="none" w:sz="0" w:space="0" w:color="auto"/>
        <w:bottom w:val="none" w:sz="0" w:space="0" w:color="auto"/>
        <w:right w:val="none" w:sz="0" w:space="0" w:color="auto"/>
      </w:divBdr>
    </w:div>
    <w:div w:id="982582852">
      <w:bodyDiv w:val="1"/>
      <w:marLeft w:val="0"/>
      <w:marRight w:val="0"/>
      <w:marTop w:val="0"/>
      <w:marBottom w:val="0"/>
      <w:divBdr>
        <w:top w:val="none" w:sz="0" w:space="0" w:color="auto"/>
        <w:left w:val="none" w:sz="0" w:space="0" w:color="auto"/>
        <w:bottom w:val="none" w:sz="0" w:space="0" w:color="auto"/>
        <w:right w:val="none" w:sz="0" w:space="0" w:color="auto"/>
      </w:divBdr>
    </w:div>
    <w:div w:id="982739913">
      <w:bodyDiv w:val="1"/>
      <w:marLeft w:val="0"/>
      <w:marRight w:val="0"/>
      <w:marTop w:val="0"/>
      <w:marBottom w:val="0"/>
      <w:divBdr>
        <w:top w:val="none" w:sz="0" w:space="0" w:color="auto"/>
        <w:left w:val="none" w:sz="0" w:space="0" w:color="auto"/>
        <w:bottom w:val="none" w:sz="0" w:space="0" w:color="auto"/>
        <w:right w:val="none" w:sz="0" w:space="0" w:color="auto"/>
      </w:divBdr>
    </w:div>
    <w:div w:id="982850160">
      <w:bodyDiv w:val="1"/>
      <w:marLeft w:val="0"/>
      <w:marRight w:val="0"/>
      <w:marTop w:val="0"/>
      <w:marBottom w:val="0"/>
      <w:divBdr>
        <w:top w:val="none" w:sz="0" w:space="0" w:color="auto"/>
        <w:left w:val="none" w:sz="0" w:space="0" w:color="auto"/>
        <w:bottom w:val="none" w:sz="0" w:space="0" w:color="auto"/>
        <w:right w:val="none" w:sz="0" w:space="0" w:color="auto"/>
      </w:divBdr>
    </w:div>
    <w:div w:id="983046267">
      <w:bodyDiv w:val="1"/>
      <w:marLeft w:val="0"/>
      <w:marRight w:val="0"/>
      <w:marTop w:val="0"/>
      <w:marBottom w:val="0"/>
      <w:divBdr>
        <w:top w:val="none" w:sz="0" w:space="0" w:color="auto"/>
        <w:left w:val="none" w:sz="0" w:space="0" w:color="auto"/>
        <w:bottom w:val="none" w:sz="0" w:space="0" w:color="auto"/>
        <w:right w:val="none" w:sz="0" w:space="0" w:color="auto"/>
      </w:divBdr>
    </w:div>
    <w:div w:id="984243376">
      <w:bodyDiv w:val="1"/>
      <w:marLeft w:val="0"/>
      <w:marRight w:val="0"/>
      <w:marTop w:val="0"/>
      <w:marBottom w:val="0"/>
      <w:divBdr>
        <w:top w:val="none" w:sz="0" w:space="0" w:color="auto"/>
        <w:left w:val="none" w:sz="0" w:space="0" w:color="auto"/>
        <w:bottom w:val="none" w:sz="0" w:space="0" w:color="auto"/>
        <w:right w:val="none" w:sz="0" w:space="0" w:color="auto"/>
      </w:divBdr>
    </w:div>
    <w:div w:id="984579674">
      <w:bodyDiv w:val="1"/>
      <w:marLeft w:val="0"/>
      <w:marRight w:val="0"/>
      <w:marTop w:val="0"/>
      <w:marBottom w:val="0"/>
      <w:divBdr>
        <w:top w:val="none" w:sz="0" w:space="0" w:color="auto"/>
        <w:left w:val="none" w:sz="0" w:space="0" w:color="auto"/>
        <w:bottom w:val="none" w:sz="0" w:space="0" w:color="auto"/>
        <w:right w:val="none" w:sz="0" w:space="0" w:color="auto"/>
      </w:divBdr>
    </w:div>
    <w:div w:id="984630362">
      <w:bodyDiv w:val="1"/>
      <w:marLeft w:val="0"/>
      <w:marRight w:val="0"/>
      <w:marTop w:val="0"/>
      <w:marBottom w:val="0"/>
      <w:divBdr>
        <w:top w:val="none" w:sz="0" w:space="0" w:color="auto"/>
        <w:left w:val="none" w:sz="0" w:space="0" w:color="auto"/>
        <w:bottom w:val="none" w:sz="0" w:space="0" w:color="auto"/>
        <w:right w:val="none" w:sz="0" w:space="0" w:color="auto"/>
      </w:divBdr>
    </w:div>
    <w:div w:id="985011564">
      <w:bodyDiv w:val="1"/>
      <w:marLeft w:val="0"/>
      <w:marRight w:val="0"/>
      <w:marTop w:val="0"/>
      <w:marBottom w:val="0"/>
      <w:divBdr>
        <w:top w:val="none" w:sz="0" w:space="0" w:color="auto"/>
        <w:left w:val="none" w:sz="0" w:space="0" w:color="auto"/>
        <w:bottom w:val="none" w:sz="0" w:space="0" w:color="auto"/>
        <w:right w:val="none" w:sz="0" w:space="0" w:color="auto"/>
      </w:divBdr>
    </w:div>
    <w:div w:id="985234140">
      <w:bodyDiv w:val="1"/>
      <w:marLeft w:val="0"/>
      <w:marRight w:val="0"/>
      <w:marTop w:val="0"/>
      <w:marBottom w:val="0"/>
      <w:divBdr>
        <w:top w:val="none" w:sz="0" w:space="0" w:color="auto"/>
        <w:left w:val="none" w:sz="0" w:space="0" w:color="auto"/>
        <w:bottom w:val="none" w:sz="0" w:space="0" w:color="auto"/>
        <w:right w:val="none" w:sz="0" w:space="0" w:color="auto"/>
      </w:divBdr>
    </w:div>
    <w:div w:id="985427523">
      <w:bodyDiv w:val="1"/>
      <w:marLeft w:val="0"/>
      <w:marRight w:val="0"/>
      <w:marTop w:val="0"/>
      <w:marBottom w:val="0"/>
      <w:divBdr>
        <w:top w:val="none" w:sz="0" w:space="0" w:color="auto"/>
        <w:left w:val="none" w:sz="0" w:space="0" w:color="auto"/>
        <w:bottom w:val="none" w:sz="0" w:space="0" w:color="auto"/>
        <w:right w:val="none" w:sz="0" w:space="0" w:color="auto"/>
      </w:divBdr>
    </w:div>
    <w:div w:id="985821422">
      <w:bodyDiv w:val="1"/>
      <w:marLeft w:val="0"/>
      <w:marRight w:val="0"/>
      <w:marTop w:val="0"/>
      <w:marBottom w:val="0"/>
      <w:divBdr>
        <w:top w:val="none" w:sz="0" w:space="0" w:color="auto"/>
        <w:left w:val="none" w:sz="0" w:space="0" w:color="auto"/>
        <w:bottom w:val="none" w:sz="0" w:space="0" w:color="auto"/>
        <w:right w:val="none" w:sz="0" w:space="0" w:color="auto"/>
      </w:divBdr>
    </w:div>
    <w:div w:id="986083344">
      <w:bodyDiv w:val="1"/>
      <w:marLeft w:val="0"/>
      <w:marRight w:val="0"/>
      <w:marTop w:val="0"/>
      <w:marBottom w:val="0"/>
      <w:divBdr>
        <w:top w:val="none" w:sz="0" w:space="0" w:color="auto"/>
        <w:left w:val="none" w:sz="0" w:space="0" w:color="auto"/>
        <w:bottom w:val="none" w:sz="0" w:space="0" w:color="auto"/>
        <w:right w:val="none" w:sz="0" w:space="0" w:color="auto"/>
      </w:divBdr>
    </w:div>
    <w:div w:id="986128552">
      <w:bodyDiv w:val="1"/>
      <w:marLeft w:val="0"/>
      <w:marRight w:val="0"/>
      <w:marTop w:val="0"/>
      <w:marBottom w:val="0"/>
      <w:divBdr>
        <w:top w:val="none" w:sz="0" w:space="0" w:color="auto"/>
        <w:left w:val="none" w:sz="0" w:space="0" w:color="auto"/>
        <w:bottom w:val="none" w:sz="0" w:space="0" w:color="auto"/>
        <w:right w:val="none" w:sz="0" w:space="0" w:color="auto"/>
      </w:divBdr>
    </w:div>
    <w:div w:id="986318998">
      <w:bodyDiv w:val="1"/>
      <w:marLeft w:val="0"/>
      <w:marRight w:val="0"/>
      <w:marTop w:val="0"/>
      <w:marBottom w:val="0"/>
      <w:divBdr>
        <w:top w:val="none" w:sz="0" w:space="0" w:color="auto"/>
        <w:left w:val="none" w:sz="0" w:space="0" w:color="auto"/>
        <w:bottom w:val="none" w:sz="0" w:space="0" w:color="auto"/>
        <w:right w:val="none" w:sz="0" w:space="0" w:color="auto"/>
      </w:divBdr>
    </w:div>
    <w:div w:id="986713028">
      <w:bodyDiv w:val="1"/>
      <w:marLeft w:val="0"/>
      <w:marRight w:val="0"/>
      <w:marTop w:val="0"/>
      <w:marBottom w:val="0"/>
      <w:divBdr>
        <w:top w:val="none" w:sz="0" w:space="0" w:color="auto"/>
        <w:left w:val="none" w:sz="0" w:space="0" w:color="auto"/>
        <w:bottom w:val="none" w:sz="0" w:space="0" w:color="auto"/>
        <w:right w:val="none" w:sz="0" w:space="0" w:color="auto"/>
      </w:divBdr>
    </w:div>
    <w:div w:id="986931379">
      <w:bodyDiv w:val="1"/>
      <w:marLeft w:val="0"/>
      <w:marRight w:val="0"/>
      <w:marTop w:val="0"/>
      <w:marBottom w:val="0"/>
      <w:divBdr>
        <w:top w:val="none" w:sz="0" w:space="0" w:color="auto"/>
        <w:left w:val="none" w:sz="0" w:space="0" w:color="auto"/>
        <w:bottom w:val="none" w:sz="0" w:space="0" w:color="auto"/>
        <w:right w:val="none" w:sz="0" w:space="0" w:color="auto"/>
      </w:divBdr>
    </w:div>
    <w:div w:id="987325481">
      <w:bodyDiv w:val="1"/>
      <w:marLeft w:val="0"/>
      <w:marRight w:val="0"/>
      <w:marTop w:val="0"/>
      <w:marBottom w:val="0"/>
      <w:divBdr>
        <w:top w:val="none" w:sz="0" w:space="0" w:color="auto"/>
        <w:left w:val="none" w:sz="0" w:space="0" w:color="auto"/>
        <w:bottom w:val="none" w:sz="0" w:space="0" w:color="auto"/>
        <w:right w:val="none" w:sz="0" w:space="0" w:color="auto"/>
      </w:divBdr>
    </w:div>
    <w:div w:id="987587057">
      <w:bodyDiv w:val="1"/>
      <w:marLeft w:val="0"/>
      <w:marRight w:val="0"/>
      <w:marTop w:val="0"/>
      <w:marBottom w:val="0"/>
      <w:divBdr>
        <w:top w:val="none" w:sz="0" w:space="0" w:color="auto"/>
        <w:left w:val="none" w:sz="0" w:space="0" w:color="auto"/>
        <w:bottom w:val="none" w:sz="0" w:space="0" w:color="auto"/>
        <w:right w:val="none" w:sz="0" w:space="0" w:color="auto"/>
      </w:divBdr>
    </w:div>
    <w:div w:id="987705340">
      <w:bodyDiv w:val="1"/>
      <w:marLeft w:val="0"/>
      <w:marRight w:val="0"/>
      <w:marTop w:val="0"/>
      <w:marBottom w:val="0"/>
      <w:divBdr>
        <w:top w:val="none" w:sz="0" w:space="0" w:color="auto"/>
        <w:left w:val="none" w:sz="0" w:space="0" w:color="auto"/>
        <w:bottom w:val="none" w:sz="0" w:space="0" w:color="auto"/>
        <w:right w:val="none" w:sz="0" w:space="0" w:color="auto"/>
      </w:divBdr>
    </w:div>
    <w:div w:id="987784056">
      <w:bodyDiv w:val="1"/>
      <w:marLeft w:val="0"/>
      <w:marRight w:val="0"/>
      <w:marTop w:val="0"/>
      <w:marBottom w:val="0"/>
      <w:divBdr>
        <w:top w:val="none" w:sz="0" w:space="0" w:color="auto"/>
        <w:left w:val="none" w:sz="0" w:space="0" w:color="auto"/>
        <w:bottom w:val="none" w:sz="0" w:space="0" w:color="auto"/>
        <w:right w:val="none" w:sz="0" w:space="0" w:color="auto"/>
      </w:divBdr>
    </w:div>
    <w:div w:id="988175242">
      <w:bodyDiv w:val="1"/>
      <w:marLeft w:val="0"/>
      <w:marRight w:val="0"/>
      <w:marTop w:val="0"/>
      <w:marBottom w:val="0"/>
      <w:divBdr>
        <w:top w:val="none" w:sz="0" w:space="0" w:color="auto"/>
        <w:left w:val="none" w:sz="0" w:space="0" w:color="auto"/>
        <w:bottom w:val="none" w:sz="0" w:space="0" w:color="auto"/>
        <w:right w:val="none" w:sz="0" w:space="0" w:color="auto"/>
      </w:divBdr>
    </w:div>
    <w:div w:id="988241746">
      <w:bodyDiv w:val="1"/>
      <w:marLeft w:val="0"/>
      <w:marRight w:val="0"/>
      <w:marTop w:val="0"/>
      <w:marBottom w:val="0"/>
      <w:divBdr>
        <w:top w:val="none" w:sz="0" w:space="0" w:color="auto"/>
        <w:left w:val="none" w:sz="0" w:space="0" w:color="auto"/>
        <w:bottom w:val="none" w:sz="0" w:space="0" w:color="auto"/>
        <w:right w:val="none" w:sz="0" w:space="0" w:color="auto"/>
      </w:divBdr>
    </w:div>
    <w:div w:id="988754353">
      <w:bodyDiv w:val="1"/>
      <w:marLeft w:val="0"/>
      <w:marRight w:val="0"/>
      <w:marTop w:val="0"/>
      <w:marBottom w:val="0"/>
      <w:divBdr>
        <w:top w:val="none" w:sz="0" w:space="0" w:color="auto"/>
        <w:left w:val="none" w:sz="0" w:space="0" w:color="auto"/>
        <w:bottom w:val="none" w:sz="0" w:space="0" w:color="auto"/>
        <w:right w:val="none" w:sz="0" w:space="0" w:color="auto"/>
      </w:divBdr>
    </w:div>
    <w:div w:id="989359883">
      <w:bodyDiv w:val="1"/>
      <w:marLeft w:val="0"/>
      <w:marRight w:val="0"/>
      <w:marTop w:val="0"/>
      <w:marBottom w:val="0"/>
      <w:divBdr>
        <w:top w:val="none" w:sz="0" w:space="0" w:color="auto"/>
        <w:left w:val="none" w:sz="0" w:space="0" w:color="auto"/>
        <w:bottom w:val="none" w:sz="0" w:space="0" w:color="auto"/>
        <w:right w:val="none" w:sz="0" w:space="0" w:color="auto"/>
      </w:divBdr>
    </w:div>
    <w:div w:id="989675632">
      <w:bodyDiv w:val="1"/>
      <w:marLeft w:val="0"/>
      <w:marRight w:val="0"/>
      <w:marTop w:val="0"/>
      <w:marBottom w:val="0"/>
      <w:divBdr>
        <w:top w:val="none" w:sz="0" w:space="0" w:color="auto"/>
        <w:left w:val="none" w:sz="0" w:space="0" w:color="auto"/>
        <w:bottom w:val="none" w:sz="0" w:space="0" w:color="auto"/>
        <w:right w:val="none" w:sz="0" w:space="0" w:color="auto"/>
      </w:divBdr>
    </w:div>
    <w:div w:id="989793770">
      <w:bodyDiv w:val="1"/>
      <w:marLeft w:val="0"/>
      <w:marRight w:val="0"/>
      <w:marTop w:val="0"/>
      <w:marBottom w:val="0"/>
      <w:divBdr>
        <w:top w:val="none" w:sz="0" w:space="0" w:color="auto"/>
        <w:left w:val="none" w:sz="0" w:space="0" w:color="auto"/>
        <w:bottom w:val="none" w:sz="0" w:space="0" w:color="auto"/>
        <w:right w:val="none" w:sz="0" w:space="0" w:color="auto"/>
      </w:divBdr>
    </w:div>
    <w:div w:id="990792234">
      <w:bodyDiv w:val="1"/>
      <w:marLeft w:val="0"/>
      <w:marRight w:val="0"/>
      <w:marTop w:val="0"/>
      <w:marBottom w:val="0"/>
      <w:divBdr>
        <w:top w:val="none" w:sz="0" w:space="0" w:color="auto"/>
        <w:left w:val="none" w:sz="0" w:space="0" w:color="auto"/>
        <w:bottom w:val="none" w:sz="0" w:space="0" w:color="auto"/>
        <w:right w:val="none" w:sz="0" w:space="0" w:color="auto"/>
      </w:divBdr>
    </w:div>
    <w:div w:id="990983083">
      <w:bodyDiv w:val="1"/>
      <w:marLeft w:val="0"/>
      <w:marRight w:val="0"/>
      <w:marTop w:val="0"/>
      <w:marBottom w:val="0"/>
      <w:divBdr>
        <w:top w:val="none" w:sz="0" w:space="0" w:color="auto"/>
        <w:left w:val="none" w:sz="0" w:space="0" w:color="auto"/>
        <w:bottom w:val="none" w:sz="0" w:space="0" w:color="auto"/>
        <w:right w:val="none" w:sz="0" w:space="0" w:color="auto"/>
      </w:divBdr>
    </w:div>
    <w:div w:id="990988705">
      <w:bodyDiv w:val="1"/>
      <w:marLeft w:val="0"/>
      <w:marRight w:val="0"/>
      <w:marTop w:val="0"/>
      <w:marBottom w:val="0"/>
      <w:divBdr>
        <w:top w:val="none" w:sz="0" w:space="0" w:color="auto"/>
        <w:left w:val="none" w:sz="0" w:space="0" w:color="auto"/>
        <w:bottom w:val="none" w:sz="0" w:space="0" w:color="auto"/>
        <w:right w:val="none" w:sz="0" w:space="0" w:color="auto"/>
      </w:divBdr>
    </w:div>
    <w:div w:id="991446692">
      <w:bodyDiv w:val="1"/>
      <w:marLeft w:val="0"/>
      <w:marRight w:val="0"/>
      <w:marTop w:val="0"/>
      <w:marBottom w:val="0"/>
      <w:divBdr>
        <w:top w:val="none" w:sz="0" w:space="0" w:color="auto"/>
        <w:left w:val="none" w:sz="0" w:space="0" w:color="auto"/>
        <w:bottom w:val="none" w:sz="0" w:space="0" w:color="auto"/>
        <w:right w:val="none" w:sz="0" w:space="0" w:color="auto"/>
      </w:divBdr>
    </w:div>
    <w:div w:id="991985062">
      <w:bodyDiv w:val="1"/>
      <w:marLeft w:val="0"/>
      <w:marRight w:val="0"/>
      <w:marTop w:val="0"/>
      <w:marBottom w:val="0"/>
      <w:divBdr>
        <w:top w:val="none" w:sz="0" w:space="0" w:color="auto"/>
        <w:left w:val="none" w:sz="0" w:space="0" w:color="auto"/>
        <w:bottom w:val="none" w:sz="0" w:space="0" w:color="auto"/>
        <w:right w:val="none" w:sz="0" w:space="0" w:color="auto"/>
      </w:divBdr>
    </w:div>
    <w:div w:id="992216932">
      <w:bodyDiv w:val="1"/>
      <w:marLeft w:val="0"/>
      <w:marRight w:val="0"/>
      <w:marTop w:val="0"/>
      <w:marBottom w:val="0"/>
      <w:divBdr>
        <w:top w:val="none" w:sz="0" w:space="0" w:color="auto"/>
        <w:left w:val="none" w:sz="0" w:space="0" w:color="auto"/>
        <w:bottom w:val="none" w:sz="0" w:space="0" w:color="auto"/>
        <w:right w:val="none" w:sz="0" w:space="0" w:color="auto"/>
      </w:divBdr>
    </w:div>
    <w:div w:id="992683449">
      <w:bodyDiv w:val="1"/>
      <w:marLeft w:val="0"/>
      <w:marRight w:val="0"/>
      <w:marTop w:val="0"/>
      <w:marBottom w:val="0"/>
      <w:divBdr>
        <w:top w:val="none" w:sz="0" w:space="0" w:color="auto"/>
        <w:left w:val="none" w:sz="0" w:space="0" w:color="auto"/>
        <w:bottom w:val="none" w:sz="0" w:space="0" w:color="auto"/>
        <w:right w:val="none" w:sz="0" w:space="0" w:color="auto"/>
      </w:divBdr>
    </w:div>
    <w:div w:id="993072143">
      <w:bodyDiv w:val="1"/>
      <w:marLeft w:val="0"/>
      <w:marRight w:val="0"/>
      <w:marTop w:val="0"/>
      <w:marBottom w:val="0"/>
      <w:divBdr>
        <w:top w:val="none" w:sz="0" w:space="0" w:color="auto"/>
        <w:left w:val="none" w:sz="0" w:space="0" w:color="auto"/>
        <w:bottom w:val="none" w:sz="0" w:space="0" w:color="auto"/>
        <w:right w:val="none" w:sz="0" w:space="0" w:color="auto"/>
      </w:divBdr>
    </w:div>
    <w:div w:id="993139192">
      <w:bodyDiv w:val="1"/>
      <w:marLeft w:val="0"/>
      <w:marRight w:val="0"/>
      <w:marTop w:val="0"/>
      <w:marBottom w:val="0"/>
      <w:divBdr>
        <w:top w:val="none" w:sz="0" w:space="0" w:color="auto"/>
        <w:left w:val="none" w:sz="0" w:space="0" w:color="auto"/>
        <w:bottom w:val="none" w:sz="0" w:space="0" w:color="auto"/>
        <w:right w:val="none" w:sz="0" w:space="0" w:color="auto"/>
      </w:divBdr>
    </w:div>
    <w:div w:id="993144480">
      <w:bodyDiv w:val="1"/>
      <w:marLeft w:val="0"/>
      <w:marRight w:val="0"/>
      <w:marTop w:val="0"/>
      <w:marBottom w:val="0"/>
      <w:divBdr>
        <w:top w:val="none" w:sz="0" w:space="0" w:color="auto"/>
        <w:left w:val="none" w:sz="0" w:space="0" w:color="auto"/>
        <w:bottom w:val="none" w:sz="0" w:space="0" w:color="auto"/>
        <w:right w:val="none" w:sz="0" w:space="0" w:color="auto"/>
      </w:divBdr>
    </w:div>
    <w:div w:id="994335772">
      <w:bodyDiv w:val="1"/>
      <w:marLeft w:val="0"/>
      <w:marRight w:val="0"/>
      <w:marTop w:val="0"/>
      <w:marBottom w:val="0"/>
      <w:divBdr>
        <w:top w:val="none" w:sz="0" w:space="0" w:color="auto"/>
        <w:left w:val="none" w:sz="0" w:space="0" w:color="auto"/>
        <w:bottom w:val="none" w:sz="0" w:space="0" w:color="auto"/>
        <w:right w:val="none" w:sz="0" w:space="0" w:color="auto"/>
      </w:divBdr>
    </w:div>
    <w:div w:id="994991362">
      <w:bodyDiv w:val="1"/>
      <w:marLeft w:val="0"/>
      <w:marRight w:val="0"/>
      <w:marTop w:val="0"/>
      <w:marBottom w:val="0"/>
      <w:divBdr>
        <w:top w:val="none" w:sz="0" w:space="0" w:color="auto"/>
        <w:left w:val="none" w:sz="0" w:space="0" w:color="auto"/>
        <w:bottom w:val="none" w:sz="0" w:space="0" w:color="auto"/>
        <w:right w:val="none" w:sz="0" w:space="0" w:color="auto"/>
      </w:divBdr>
    </w:div>
    <w:div w:id="995380146">
      <w:bodyDiv w:val="1"/>
      <w:marLeft w:val="0"/>
      <w:marRight w:val="0"/>
      <w:marTop w:val="0"/>
      <w:marBottom w:val="0"/>
      <w:divBdr>
        <w:top w:val="none" w:sz="0" w:space="0" w:color="auto"/>
        <w:left w:val="none" w:sz="0" w:space="0" w:color="auto"/>
        <w:bottom w:val="none" w:sz="0" w:space="0" w:color="auto"/>
        <w:right w:val="none" w:sz="0" w:space="0" w:color="auto"/>
      </w:divBdr>
    </w:div>
    <w:div w:id="995493412">
      <w:bodyDiv w:val="1"/>
      <w:marLeft w:val="0"/>
      <w:marRight w:val="0"/>
      <w:marTop w:val="0"/>
      <w:marBottom w:val="0"/>
      <w:divBdr>
        <w:top w:val="none" w:sz="0" w:space="0" w:color="auto"/>
        <w:left w:val="none" w:sz="0" w:space="0" w:color="auto"/>
        <w:bottom w:val="none" w:sz="0" w:space="0" w:color="auto"/>
        <w:right w:val="none" w:sz="0" w:space="0" w:color="auto"/>
      </w:divBdr>
    </w:div>
    <w:div w:id="995493926">
      <w:bodyDiv w:val="1"/>
      <w:marLeft w:val="0"/>
      <w:marRight w:val="0"/>
      <w:marTop w:val="0"/>
      <w:marBottom w:val="0"/>
      <w:divBdr>
        <w:top w:val="none" w:sz="0" w:space="0" w:color="auto"/>
        <w:left w:val="none" w:sz="0" w:space="0" w:color="auto"/>
        <w:bottom w:val="none" w:sz="0" w:space="0" w:color="auto"/>
        <w:right w:val="none" w:sz="0" w:space="0" w:color="auto"/>
      </w:divBdr>
    </w:div>
    <w:div w:id="995568678">
      <w:bodyDiv w:val="1"/>
      <w:marLeft w:val="0"/>
      <w:marRight w:val="0"/>
      <w:marTop w:val="0"/>
      <w:marBottom w:val="0"/>
      <w:divBdr>
        <w:top w:val="none" w:sz="0" w:space="0" w:color="auto"/>
        <w:left w:val="none" w:sz="0" w:space="0" w:color="auto"/>
        <w:bottom w:val="none" w:sz="0" w:space="0" w:color="auto"/>
        <w:right w:val="none" w:sz="0" w:space="0" w:color="auto"/>
      </w:divBdr>
    </w:div>
    <w:div w:id="995958356">
      <w:bodyDiv w:val="1"/>
      <w:marLeft w:val="0"/>
      <w:marRight w:val="0"/>
      <w:marTop w:val="0"/>
      <w:marBottom w:val="0"/>
      <w:divBdr>
        <w:top w:val="none" w:sz="0" w:space="0" w:color="auto"/>
        <w:left w:val="none" w:sz="0" w:space="0" w:color="auto"/>
        <w:bottom w:val="none" w:sz="0" w:space="0" w:color="auto"/>
        <w:right w:val="none" w:sz="0" w:space="0" w:color="auto"/>
      </w:divBdr>
    </w:div>
    <w:div w:id="996879505">
      <w:bodyDiv w:val="1"/>
      <w:marLeft w:val="0"/>
      <w:marRight w:val="0"/>
      <w:marTop w:val="0"/>
      <w:marBottom w:val="0"/>
      <w:divBdr>
        <w:top w:val="none" w:sz="0" w:space="0" w:color="auto"/>
        <w:left w:val="none" w:sz="0" w:space="0" w:color="auto"/>
        <w:bottom w:val="none" w:sz="0" w:space="0" w:color="auto"/>
        <w:right w:val="none" w:sz="0" w:space="0" w:color="auto"/>
      </w:divBdr>
    </w:div>
    <w:div w:id="997273373">
      <w:bodyDiv w:val="1"/>
      <w:marLeft w:val="0"/>
      <w:marRight w:val="0"/>
      <w:marTop w:val="0"/>
      <w:marBottom w:val="0"/>
      <w:divBdr>
        <w:top w:val="none" w:sz="0" w:space="0" w:color="auto"/>
        <w:left w:val="none" w:sz="0" w:space="0" w:color="auto"/>
        <w:bottom w:val="none" w:sz="0" w:space="0" w:color="auto"/>
        <w:right w:val="none" w:sz="0" w:space="0" w:color="auto"/>
      </w:divBdr>
    </w:div>
    <w:div w:id="998383140">
      <w:bodyDiv w:val="1"/>
      <w:marLeft w:val="0"/>
      <w:marRight w:val="0"/>
      <w:marTop w:val="0"/>
      <w:marBottom w:val="0"/>
      <w:divBdr>
        <w:top w:val="none" w:sz="0" w:space="0" w:color="auto"/>
        <w:left w:val="none" w:sz="0" w:space="0" w:color="auto"/>
        <w:bottom w:val="none" w:sz="0" w:space="0" w:color="auto"/>
        <w:right w:val="none" w:sz="0" w:space="0" w:color="auto"/>
      </w:divBdr>
    </w:div>
    <w:div w:id="998537942">
      <w:bodyDiv w:val="1"/>
      <w:marLeft w:val="0"/>
      <w:marRight w:val="0"/>
      <w:marTop w:val="0"/>
      <w:marBottom w:val="0"/>
      <w:divBdr>
        <w:top w:val="none" w:sz="0" w:space="0" w:color="auto"/>
        <w:left w:val="none" w:sz="0" w:space="0" w:color="auto"/>
        <w:bottom w:val="none" w:sz="0" w:space="0" w:color="auto"/>
        <w:right w:val="none" w:sz="0" w:space="0" w:color="auto"/>
      </w:divBdr>
    </w:div>
    <w:div w:id="998733621">
      <w:bodyDiv w:val="1"/>
      <w:marLeft w:val="0"/>
      <w:marRight w:val="0"/>
      <w:marTop w:val="0"/>
      <w:marBottom w:val="0"/>
      <w:divBdr>
        <w:top w:val="none" w:sz="0" w:space="0" w:color="auto"/>
        <w:left w:val="none" w:sz="0" w:space="0" w:color="auto"/>
        <w:bottom w:val="none" w:sz="0" w:space="0" w:color="auto"/>
        <w:right w:val="none" w:sz="0" w:space="0" w:color="auto"/>
      </w:divBdr>
    </w:div>
    <w:div w:id="998734607">
      <w:bodyDiv w:val="1"/>
      <w:marLeft w:val="0"/>
      <w:marRight w:val="0"/>
      <w:marTop w:val="0"/>
      <w:marBottom w:val="0"/>
      <w:divBdr>
        <w:top w:val="none" w:sz="0" w:space="0" w:color="auto"/>
        <w:left w:val="none" w:sz="0" w:space="0" w:color="auto"/>
        <w:bottom w:val="none" w:sz="0" w:space="0" w:color="auto"/>
        <w:right w:val="none" w:sz="0" w:space="0" w:color="auto"/>
      </w:divBdr>
    </w:div>
    <w:div w:id="999426547">
      <w:bodyDiv w:val="1"/>
      <w:marLeft w:val="0"/>
      <w:marRight w:val="0"/>
      <w:marTop w:val="0"/>
      <w:marBottom w:val="0"/>
      <w:divBdr>
        <w:top w:val="none" w:sz="0" w:space="0" w:color="auto"/>
        <w:left w:val="none" w:sz="0" w:space="0" w:color="auto"/>
        <w:bottom w:val="none" w:sz="0" w:space="0" w:color="auto"/>
        <w:right w:val="none" w:sz="0" w:space="0" w:color="auto"/>
      </w:divBdr>
    </w:div>
    <w:div w:id="999499242">
      <w:bodyDiv w:val="1"/>
      <w:marLeft w:val="0"/>
      <w:marRight w:val="0"/>
      <w:marTop w:val="0"/>
      <w:marBottom w:val="0"/>
      <w:divBdr>
        <w:top w:val="none" w:sz="0" w:space="0" w:color="auto"/>
        <w:left w:val="none" w:sz="0" w:space="0" w:color="auto"/>
        <w:bottom w:val="none" w:sz="0" w:space="0" w:color="auto"/>
        <w:right w:val="none" w:sz="0" w:space="0" w:color="auto"/>
      </w:divBdr>
    </w:div>
    <w:div w:id="999693169">
      <w:bodyDiv w:val="1"/>
      <w:marLeft w:val="0"/>
      <w:marRight w:val="0"/>
      <w:marTop w:val="0"/>
      <w:marBottom w:val="0"/>
      <w:divBdr>
        <w:top w:val="none" w:sz="0" w:space="0" w:color="auto"/>
        <w:left w:val="none" w:sz="0" w:space="0" w:color="auto"/>
        <w:bottom w:val="none" w:sz="0" w:space="0" w:color="auto"/>
        <w:right w:val="none" w:sz="0" w:space="0" w:color="auto"/>
      </w:divBdr>
    </w:div>
    <w:div w:id="1000111458">
      <w:bodyDiv w:val="1"/>
      <w:marLeft w:val="0"/>
      <w:marRight w:val="0"/>
      <w:marTop w:val="0"/>
      <w:marBottom w:val="0"/>
      <w:divBdr>
        <w:top w:val="none" w:sz="0" w:space="0" w:color="auto"/>
        <w:left w:val="none" w:sz="0" w:space="0" w:color="auto"/>
        <w:bottom w:val="none" w:sz="0" w:space="0" w:color="auto"/>
        <w:right w:val="none" w:sz="0" w:space="0" w:color="auto"/>
      </w:divBdr>
    </w:div>
    <w:div w:id="1000347747">
      <w:bodyDiv w:val="1"/>
      <w:marLeft w:val="0"/>
      <w:marRight w:val="0"/>
      <w:marTop w:val="0"/>
      <w:marBottom w:val="0"/>
      <w:divBdr>
        <w:top w:val="none" w:sz="0" w:space="0" w:color="auto"/>
        <w:left w:val="none" w:sz="0" w:space="0" w:color="auto"/>
        <w:bottom w:val="none" w:sz="0" w:space="0" w:color="auto"/>
        <w:right w:val="none" w:sz="0" w:space="0" w:color="auto"/>
      </w:divBdr>
    </w:div>
    <w:div w:id="1000542720">
      <w:bodyDiv w:val="1"/>
      <w:marLeft w:val="0"/>
      <w:marRight w:val="0"/>
      <w:marTop w:val="0"/>
      <w:marBottom w:val="0"/>
      <w:divBdr>
        <w:top w:val="none" w:sz="0" w:space="0" w:color="auto"/>
        <w:left w:val="none" w:sz="0" w:space="0" w:color="auto"/>
        <w:bottom w:val="none" w:sz="0" w:space="0" w:color="auto"/>
        <w:right w:val="none" w:sz="0" w:space="0" w:color="auto"/>
      </w:divBdr>
    </w:div>
    <w:div w:id="1001083963">
      <w:bodyDiv w:val="1"/>
      <w:marLeft w:val="0"/>
      <w:marRight w:val="0"/>
      <w:marTop w:val="0"/>
      <w:marBottom w:val="0"/>
      <w:divBdr>
        <w:top w:val="none" w:sz="0" w:space="0" w:color="auto"/>
        <w:left w:val="none" w:sz="0" w:space="0" w:color="auto"/>
        <w:bottom w:val="none" w:sz="0" w:space="0" w:color="auto"/>
        <w:right w:val="none" w:sz="0" w:space="0" w:color="auto"/>
      </w:divBdr>
    </w:div>
    <w:div w:id="1001204028">
      <w:bodyDiv w:val="1"/>
      <w:marLeft w:val="0"/>
      <w:marRight w:val="0"/>
      <w:marTop w:val="0"/>
      <w:marBottom w:val="0"/>
      <w:divBdr>
        <w:top w:val="none" w:sz="0" w:space="0" w:color="auto"/>
        <w:left w:val="none" w:sz="0" w:space="0" w:color="auto"/>
        <w:bottom w:val="none" w:sz="0" w:space="0" w:color="auto"/>
        <w:right w:val="none" w:sz="0" w:space="0" w:color="auto"/>
      </w:divBdr>
    </w:div>
    <w:div w:id="1001390776">
      <w:bodyDiv w:val="1"/>
      <w:marLeft w:val="0"/>
      <w:marRight w:val="0"/>
      <w:marTop w:val="0"/>
      <w:marBottom w:val="0"/>
      <w:divBdr>
        <w:top w:val="none" w:sz="0" w:space="0" w:color="auto"/>
        <w:left w:val="none" w:sz="0" w:space="0" w:color="auto"/>
        <w:bottom w:val="none" w:sz="0" w:space="0" w:color="auto"/>
        <w:right w:val="none" w:sz="0" w:space="0" w:color="auto"/>
      </w:divBdr>
    </w:div>
    <w:div w:id="1001396042">
      <w:bodyDiv w:val="1"/>
      <w:marLeft w:val="0"/>
      <w:marRight w:val="0"/>
      <w:marTop w:val="0"/>
      <w:marBottom w:val="0"/>
      <w:divBdr>
        <w:top w:val="none" w:sz="0" w:space="0" w:color="auto"/>
        <w:left w:val="none" w:sz="0" w:space="0" w:color="auto"/>
        <w:bottom w:val="none" w:sz="0" w:space="0" w:color="auto"/>
        <w:right w:val="none" w:sz="0" w:space="0" w:color="auto"/>
      </w:divBdr>
    </w:div>
    <w:div w:id="1002048792">
      <w:bodyDiv w:val="1"/>
      <w:marLeft w:val="0"/>
      <w:marRight w:val="0"/>
      <w:marTop w:val="0"/>
      <w:marBottom w:val="0"/>
      <w:divBdr>
        <w:top w:val="none" w:sz="0" w:space="0" w:color="auto"/>
        <w:left w:val="none" w:sz="0" w:space="0" w:color="auto"/>
        <w:bottom w:val="none" w:sz="0" w:space="0" w:color="auto"/>
        <w:right w:val="none" w:sz="0" w:space="0" w:color="auto"/>
      </w:divBdr>
    </w:div>
    <w:div w:id="1002124223">
      <w:bodyDiv w:val="1"/>
      <w:marLeft w:val="0"/>
      <w:marRight w:val="0"/>
      <w:marTop w:val="0"/>
      <w:marBottom w:val="0"/>
      <w:divBdr>
        <w:top w:val="none" w:sz="0" w:space="0" w:color="auto"/>
        <w:left w:val="none" w:sz="0" w:space="0" w:color="auto"/>
        <w:bottom w:val="none" w:sz="0" w:space="0" w:color="auto"/>
        <w:right w:val="none" w:sz="0" w:space="0" w:color="auto"/>
      </w:divBdr>
    </w:div>
    <w:div w:id="1002508978">
      <w:bodyDiv w:val="1"/>
      <w:marLeft w:val="0"/>
      <w:marRight w:val="0"/>
      <w:marTop w:val="0"/>
      <w:marBottom w:val="0"/>
      <w:divBdr>
        <w:top w:val="none" w:sz="0" w:space="0" w:color="auto"/>
        <w:left w:val="none" w:sz="0" w:space="0" w:color="auto"/>
        <w:bottom w:val="none" w:sz="0" w:space="0" w:color="auto"/>
        <w:right w:val="none" w:sz="0" w:space="0" w:color="auto"/>
      </w:divBdr>
    </w:div>
    <w:div w:id="1002855661">
      <w:bodyDiv w:val="1"/>
      <w:marLeft w:val="0"/>
      <w:marRight w:val="0"/>
      <w:marTop w:val="0"/>
      <w:marBottom w:val="0"/>
      <w:divBdr>
        <w:top w:val="none" w:sz="0" w:space="0" w:color="auto"/>
        <w:left w:val="none" w:sz="0" w:space="0" w:color="auto"/>
        <w:bottom w:val="none" w:sz="0" w:space="0" w:color="auto"/>
        <w:right w:val="none" w:sz="0" w:space="0" w:color="auto"/>
      </w:divBdr>
    </w:div>
    <w:div w:id="1003095487">
      <w:bodyDiv w:val="1"/>
      <w:marLeft w:val="0"/>
      <w:marRight w:val="0"/>
      <w:marTop w:val="0"/>
      <w:marBottom w:val="0"/>
      <w:divBdr>
        <w:top w:val="none" w:sz="0" w:space="0" w:color="auto"/>
        <w:left w:val="none" w:sz="0" w:space="0" w:color="auto"/>
        <w:bottom w:val="none" w:sz="0" w:space="0" w:color="auto"/>
        <w:right w:val="none" w:sz="0" w:space="0" w:color="auto"/>
      </w:divBdr>
    </w:div>
    <w:div w:id="1003171236">
      <w:bodyDiv w:val="1"/>
      <w:marLeft w:val="0"/>
      <w:marRight w:val="0"/>
      <w:marTop w:val="0"/>
      <w:marBottom w:val="0"/>
      <w:divBdr>
        <w:top w:val="none" w:sz="0" w:space="0" w:color="auto"/>
        <w:left w:val="none" w:sz="0" w:space="0" w:color="auto"/>
        <w:bottom w:val="none" w:sz="0" w:space="0" w:color="auto"/>
        <w:right w:val="none" w:sz="0" w:space="0" w:color="auto"/>
      </w:divBdr>
    </w:div>
    <w:div w:id="1003318557">
      <w:bodyDiv w:val="1"/>
      <w:marLeft w:val="0"/>
      <w:marRight w:val="0"/>
      <w:marTop w:val="0"/>
      <w:marBottom w:val="0"/>
      <w:divBdr>
        <w:top w:val="none" w:sz="0" w:space="0" w:color="auto"/>
        <w:left w:val="none" w:sz="0" w:space="0" w:color="auto"/>
        <w:bottom w:val="none" w:sz="0" w:space="0" w:color="auto"/>
        <w:right w:val="none" w:sz="0" w:space="0" w:color="auto"/>
      </w:divBdr>
    </w:div>
    <w:div w:id="1003510874">
      <w:bodyDiv w:val="1"/>
      <w:marLeft w:val="0"/>
      <w:marRight w:val="0"/>
      <w:marTop w:val="0"/>
      <w:marBottom w:val="0"/>
      <w:divBdr>
        <w:top w:val="none" w:sz="0" w:space="0" w:color="auto"/>
        <w:left w:val="none" w:sz="0" w:space="0" w:color="auto"/>
        <w:bottom w:val="none" w:sz="0" w:space="0" w:color="auto"/>
        <w:right w:val="none" w:sz="0" w:space="0" w:color="auto"/>
      </w:divBdr>
    </w:div>
    <w:div w:id="1003825341">
      <w:bodyDiv w:val="1"/>
      <w:marLeft w:val="0"/>
      <w:marRight w:val="0"/>
      <w:marTop w:val="0"/>
      <w:marBottom w:val="0"/>
      <w:divBdr>
        <w:top w:val="none" w:sz="0" w:space="0" w:color="auto"/>
        <w:left w:val="none" w:sz="0" w:space="0" w:color="auto"/>
        <w:bottom w:val="none" w:sz="0" w:space="0" w:color="auto"/>
        <w:right w:val="none" w:sz="0" w:space="0" w:color="auto"/>
      </w:divBdr>
    </w:div>
    <w:div w:id="1004165569">
      <w:bodyDiv w:val="1"/>
      <w:marLeft w:val="0"/>
      <w:marRight w:val="0"/>
      <w:marTop w:val="0"/>
      <w:marBottom w:val="0"/>
      <w:divBdr>
        <w:top w:val="none" w:sz="0" w:space="0" w:color="auto"/>
        <w:left w:val="none" w:sz="0" w:space="0" w:color="auto"/>
        <w:bottom w:val="none" w:sz="0" w:space="0" w:color="auto"/>
        <w:right w:val="none" w:sz="0" w:space="0" w:color="auto"/>
      </w:divBdr>
    </w:div>
    <w:div w:id="1004356133">
      <w:bodyDiv w:val="1"/>
      <w:marLeft w:val="0"/>
      <w:marRight w:val="0"/>
      <w:marTop w:val="0"/>
      <w:marBottom w:val="0"/>
      <w:divBdr>
        <w:top w:val="none" w:sz="0" w:space="0" w:color="auto"/>
        <w:left w:val="none" w:sz="0" w:space="0" w:color="auto"/>
        <w:bottom w:val="none" w:sz="0" w:space="0" w:color="auto"/>
        <w:right w:val="none" w:sz="0" w:space="0" w:color="auto"/>
      </w:divBdr>
    </w:div>
    <w:div w:id="1004479649">
      <w:bodyDiv w:val="1"/>
      <w:marLeft w:val="0"/>
      <w:marRight w:val="0"/>
      <w:marTop w:val="0"/>
      <w:marBottom w:val="0"/>
      <w:divBdr>
        <w:top w:val="none" w:sz="0" w:space="0" w:color="auto"/>
        <w:left w:val="none" w:sz="0" w:space="0" w:color="auto"/>
        <w:bottom w:val="none" w:sz="0" w:space="0" w:color="auto"/>
        <w:right w:val="none" w:sz="0" w:space="0" w:color="auto"/>
      </w:divBdr>
    </w:div>
    <w:div w:id="1004749211">
      <w:bodyDiv w:val="1"/>
      <w:marLeft w:val="0"/>
      <w:marRight w:val="0"/>
      <w:marTop w:val="0"/>
      <w:marBottom w:val="0"/>
      <w:divBdr>
        <w:top w:val="none" w:sz="0" w:space="0" w:color="auto"/>
        <w:left w:val="none" w:sz="0" w:space="0" w:color="auto"/>
        <w:bottom w:val="none" w:sz="0" w:space="0" w:color="auto"/>
        <w:right w:val="none" w:sz="0" w:space="0" w:color="auto"/>
      </w:divBdr>
    </w:div>
    <w:div w:id="1005092357">
      <w:bodyDiv w:val="1"/>
      <w:marLeft w:val="0"/>
      <w:marRight w:val="0"/>
      <w:marTop w:val="0"/>
      <w:marBottom w:val="0"/>
      <w:divBdr>
        <w:top w:val="none" w:sz="0" w:space="0" w:color="auto"/>
        <w:left w:val="none" w:sz="0" w:space="0" w:color="auto"/>
        <w:bottom w:val="none" w:sz="0" w:space="0" w:color="auto"/>
        <w:right w:val="none" w:sz="0" w:space="0" w:color="auto"/>
      </w:divBdr>
    </w:div>
    <w:div w:id="1005671355">
      <w:bodyDiv w:val="1"/>
      <w:marLeft w:val="0"/>
      <w:marRight w:val="0"/>
      <w:marTop w:val="0"/>
      <w:marBottom w:val="0"/>
      <w:divBdr>
        <w:top w:val="none" w:sz="0" w:space="0" w:color="auto"/>
        <w:left w:val="none" w:sz="0" w:space="0" w:color="auto"/>
        <w:bottom w:val="none" w:sz="0" w:space="0" w:color="auto"/>
        <w:right w:val="none" w:sz="0" w:space="0" w:color="auto"/>
      </w:divBdr>
    </w:div>
    <w:div w:id="1006328083">
      <w:bodyDiv w:val="1"/>
      <w:marLeft w:val="0"/>
      <w:marRight w:val="0"/>
      <w:marTop w:val="0"/>
      <w:marBottom w:val="0"/>
      <w:divBdr>
        <w:top w:val="none" w:sz="0" w:space="0" w:color="auto"/>
        <w:left w:val="none" w:sz="0" w:space="0" w:color="auto"/>
        <w:bottom w:val="none" w:sz="0" w:space="0" w:color="auto"/>
        <w:right w:val="none" w:sz="0" w:space="0" w:color="auto"/>
      </w:divBdr>
    </w:div>
    <w:div w:id="1006712817">
      <w:bodyDiv w:val="1"/>
      <w:marLeft w:val="0"/>
      <w:marRight w:val="0"/>
      <w:marTop w:val="0"/>
      <w:marBottom w:val="0"/>
      <w:divBdr>
        <w:top w:val="none" w:sz="0" w:space="0" w:color="auto"/>
        <w:left w:val="none" w:sz="0" w:space="0" w:color="auto"/>
        <w:bottom w:val="none" w:sz="0" w:space="0" w:color="auto"/>
        <w:right w:val="none" w:sz="0" w:space="0" w:color="auto"/>
      </w:divBdr>
    </w:div>
    <w:div w:id="1006714140">
      <w:bodyDiv w:val="1"/>
      <w:marLeft w:val="0"/>
      <w:marRight w:val="0"/>
      <w:marTop w:val="0"/>
      <w:marBottom w:val="0"/>
      <w:divBdr>
        <w:top w:val="none" w:sz="0" w:space="0" w:color="auto"/>
        <w:left w:val="none" w:sz="0" w:space="0" w:color="auto"/>
        <w:bottom w:val="none" w:sz="0" w:space="0" w:color="auto"/>
        <w:right w:val="none" w:sz="0" w:space="0" w:color="auto"/>
      </w:divBdr>
    </w:div>
    <w:div w:id="1007101717">
      <w:bodyDiv w:val="1"/>
      <w:marLeft w:val="0"/>
      <w:marRight w:val="0"/>
      <w:marTop w:val="0"/>
      <w:marBottom w:val="0"/>
      <w:divBdr>
        <w:top w:val="none" w:sz="0" w:space="0" w:color="auto"/>
        <w:left w:val="none" w:sz="0" w:space="0" w:color="auto"/>
        <w:bottom w:val="none" w:sz="0" w:space="0" w:color="auto"/>
        <w:right w:val="none" w:sz="0" w:space="0" w:color="auto"/>
      </w:divBdr>
    </w:div>
    <w:div w:id="1007253287">
      <w:bodyDiv w:val="1"/>
      <w:marLeft w:val="0"/>
      <w:marRight w:val="0"/>
      <w:marTop w:val="0"/>
      <w:marBottom w:val="0"/>
      <w:divBdr>
        <w:top w:val="none" w:sz="0" w:space="0" w:color="auto"/>
        <w:left w:val="none" w:sz="0" w:space="0" w:color="auto"/>
        <w:bottom w:val="none" w:sz="0" w:space="0" w:color="auto"/>
        <w:right w:val="none" w:sz="0" w:space="0" w:color="auto"/>
      </w:divBdr>
    </w:div>
    <w:div w:id="1007708718">
      <w:bodyDiv w:val="1"/>
      <w:marLeft w:val="0"/>
      <w:marRight w:val="0"/>
      <w:marTop w:val="0"/>
      <w:marBottom w:val="0"/>
      <w:divBdr>
        <w:top w:val="none" w:sz="0" w:space="0" w:color="auto"/>
        <w:left w:val="none" w:sz="0" w:space="0" w:color="auto"/>
        <w:bottom w:val="none" w:sz="0" w:space="0" w:color="auto"/>
        <w:right w:val="none" w:sz="0" w:space="0" w:color="auto"/>
      </w:divBdr>
    </w:div>
    <w:div w:id="1007944082">
      <w:bodyDiv w:val="1"/>
      <w:marLeft w:val="0"/>
      <w:marRight w:val="0"/>
      <w:marTop w:val="0"/>
      <w:marBottom w:val="0"/>
      <w:divBdr>
        <w:top w:val="none" w:sz="0" w:space="0" w:color="auto"/>
        <w:left w:val="none" w:sz="0" w:space="0" w:color="auto"/>
        <w:bottom w:val="none" w:sz="0" w:space="0" w:color="auto"/>
        <w:right w:val="none" w:sz="0" w:space="0" w:color="auto"/>
      </w:divBdr>
    </w:div>
    <w:div w:id="1008367376">
      <w:bodyDiv w:val="1"/>
      <w:marLeft w:val="0"/>
      <w:marRight w:val="0"/>
      <w:marTop w:val="0"/>
      <w:marBottom w:val="0"/>
      <w:divBdr>
        <w:top w:val="none" w:sz="0" w:space="0" w:color="auto"/>
        <w:left w:val="none" w:sz="0" w:space="0" w:color="auto"/>
        <w:bottom w:val="none" w:sz="0" w:space="0" w:color="auto"/>
        <w:right w:val="none" w:sz="0" w:space="0" w:color="auto"/>
      </w:divBdr>
    </w:div>
    <w:div w:id="1008413440">
      <w:bodyDiv w:val="1"/>
      <w:marLeft w:val="0"/>
      <w:marRight w:val="0"/>
      <w:marTop w:val="0"/>
      <w:marBottom w:val="0"/>
      <w:divBdr>
        <w:top w:val="none" w:sz="0" w:space="0" w:color="auto"/>
        <w:left w:val="none" w:sz="0" w:space="0" w:color="auto"/>
        <w:bottom w:val="none" w:sz="0" w:space="0" w:color="auto"/>
        <w:right w:val="none" w:sz="0" w:space="0" w:color="auto"/>
      </w:divBdr>
    </w:div>
    <w:div w:id="1008754589">
      <w:bodyDiv w:val="1"/>
      <w:marLeft w:val="0"/>
      <w:marRight w:val="0"/>
      <w:marTop w:val="0"/>
      <w:marBottom w:val="0"/>
      <w:divBdr>
        <w:top w:val="none" w:sz="0" w:space="0" w:color="auto"/>
        <w:left w:val="none" w:sz="0" w:space="0" w:color="auto"/>
        <w:bottom w:val="none" w:sz="0" w:space="0" w:color="auto"/>
        <w:right w:val="none" w:sz="0" w:space="0" w:color="auto"/>
      </w:divBdr>
    </w:div>
    <w:div w:id="1008948358">
      <w:bodyDiv w:val="1"/>
      <w:marLeft w:val="0"/>
      <w:marRight w:val="0"/>
      <w:marTop w:val="0"/>
      <w:marBottom w:val="0"/>
      <w:divBdr>
        <w:top w:val="none" w:sz="0" w:space="0" w:color="auto"/>
        <w:left w:val="none" w:sz="0" w:space="0" w:color="auto"/>
        <w:bottom w:val="none" w:sz="0" w:space="0" w:color="auto"/>
        <w:right w:val="none" w:sz="0" w:space="0" w:color="auto"/>
      </w:divBdr>
    </w:div>
    <w:div w:id="1009453148">
      <w:bodyDiv w:val="1"/>
      <w:marLeft w:val="0"/>
      <w:marRight w:val="0"/>
      <w:marTop w:val="0"/>
      <w:marBottom w:val="0"/>
      <w:divBdr>
        <w:top w:val="none" w:sz="0" w:space="0" w:color="auto"/>
        <w:left w:val="none" w:sz="0" w:space="0" w:color="auto"/>
        <w:bottom w:val="none" w:sz="0" w:space="0" w:color="auto"/>
        <w:right w:val="none" w:sz="0" w:space="0" w:color="auto"/>
      </w:divBdr>
    </w:div>
    <w:div w:id="1010327686">
      <w:bodyDiv w:val="1"/>
      <w:marLeft w:val="0"/>
      <w:marRight w:val="0"/>
      <w:marTop w:val="0"/>
      <w:marBottom w:val="0"/>
      <w:divBdr>
        <w:top w:val="none" w:sz="0" w:space="0" w:color="auto"/>
        <w:left w:val="none" w:sz="0" w:space="0" w:color="auto"/>
        <w:bottom w:val="none" w:sz="0" w:space="0" w:color="auto"/>
        <w:right w:val="none" w:sz="0" w:space="0" w:color="auto"/>
      </w:divBdr>
    </w:div>
    <w:div w:id="1011102069">
      <w:bodyDiv w:val="1"/>
      <w:marLeft w:val="0"/>
      <w:marRight w:val="0"/>
      <w:marTop w:val="0"/>
      <w:marBottom w:val="0"/>
      <w:divBdr>
        <w:top w:val="none" w:sz="0" w:space="0" w:color="auto"/>
        <w:left w:val="none" w:sz="0" w:space="0" w:color="auto"/>
        <w:bottom w:val="none" w:sz="0" w:space="0" w:color="auto"/>
        <w:right w:val="none" w:sz="0" w:space="0" w:color="auto"/>
      </w:divBdr>
    </w:div>
    <w:div w:id="1011375067">
      <w:bodyDiv w:val="1"/>
      <w:marLeft w:val="0"/>
      <w:marRight w:val="0"/>
      <w:marTop w:val="0"/>
      <w:marBottom w:val="0"/>
      <w:divBdr>
        <w:top w:val="none" w:sz="0" w:space="0" w:color="auto"/>
        <w:left w:val="none" w:sz="0" w:space="0" w:color="auto"/>
        <w:bottom w:val="none" w:sz="0" w:space="0" w:color="auto"/>
        <w:right w:val="none" w:sz="0" w:space="0" w:color="auto"/>
      </w:divBdr>
    </w:div>
    <w:div w:id="1011950672">
      <w:bodyDiv w:val="1"/>
      <w:marLeft w:val="0"/>
      <w:marRight w:val="0"/>
      <w:marTop w:val="0"/>
      <w:marBottom w:val="0"/>
      <w:divBdr>
        <w:top w:val="none" w:sz="0" w:space="0" w:color="auto"/>
        <w:left w:val="none" w:sz="0" w:space="0" w:color="auto"/>
        <w:bottom w:val="none" w:sz="0" w:space="0" w:color="auto"/>
        <w:right w:val="none" w:sz="0" w:space="0" w:color="auto"/>
      </w:divBdr>
    </w:div>
    <w:div w:id="1012991235">
      <w:bodyDiv w:val="1"/>
      <w:marLeft w:val="0"/>
      <w:marRight w:val="0"/>
      <w:marTop w:val="0"/>
      <w:marBottom w:val="0"/>
      <w:divBdr>
        <w:top w:val="none" w:sz="0" w:space="0" w:color="auto"/>
        <w:left w:val="none" w:sz="0" w:space="0" w:color="auto"/>
        <w:bottom w:val="none" w:sz="0" w:space="0" w:color="auto"/>
        <w:right w:val="none" w:sz="0" w:space="0" w:color="auto"/>
      </w:divBdr>
    </w:div>
    <w:div w:id="1013728873">
      <w:bodyDiv w:val="1"/>
      <w:marLeft w:val="0"/>
      <w:marRight w:val="0"/>
      <w:marTop w:val="0"/>
      <w:marBottom w:val="0"/>
      <w:divBdr>
        <w:top w:val="none" w:sz="0" w:space="0" w:color="auto"/>
        <w:left w:val="none" w:sz="0" w:space="0" w:color="auto"/>
        <w:bottom w:val="none" w:sz="0" w:space="0" w:color="auto"/>
        <w:right w:val="none" w:sz="0" w:space="0" w:color="auto"/>
      </w:divBdr>
    </w:div>
    <w:div w:id="1013990618">
      <w:bodyDiv w:val="1"/>
      <w:marLeft w:val="0"/>
      <w:marRight w:val="0"/>
      <w:marTop w:val="0"/>
      <w:marBottom w:val="0"/>
      <w:divBdr>
        <w:top w:val="none" w:sz="0" w:space="0" w:color="auto"/>
        <w:left w:val="none" w:sz="0" w:space="0" w:color="auto"/>
        <w:bottom w:val="none" w:sz="0" w:space="0" w:color="auto"/>
        <w:right w:val="none" w:sz="0" w:space="0" w:color="auto"/>
      </w:divBdr>
    </w:div>
    <w:div w:id="1013998548">
      <w:bodyDiv w:val="1"/>
      <w:marLeft w:val="0"/>
      <w:marRight w:val="0"/>
      <w:marTop w:val="0"/>
      <w:marBottom w:val="0"/>
      <w:divBdr>
        <w:top w:val="none" w:sz="0" w:space="0" w:color="auto"/>
        <w:left w:val="none" w:sz="0" w:space="0" w:color="auto"/>
        <w:bottom w:val="none" w:sz="0" w:space="0" w:color="auto"/>
        <w:right w:val="none" w:sz="0" w:space="0" w:color="auto"/>
      </w:divBdr>
    </w:div>
    <w:div w:id="1014308285">
      <w:bodyDiv w:val="1"/>
      <w:marLeft w:val="0"/>
      <w:marRight w:val="0"/>
      <w:marTop w:val="0"/>
      <w:marBottom w:val="0"/>
      <w:divBdr>
        <w:top w:val="none" w:sz="0" w:space="0" w:color="auto"/>
        <w:left w:val="none" w:sz="0" w:space="0" w:color="auto"/>
        <w:bottom w:val="none" w:sz="0" w:space="0" w:color="auto"/>
        <w:right w:val="none" w:sz="0" w:space="0" w:color="auto"/>
      </w:divBdr>
    </w:div>
    <w:div w:id="1014845833">
      <w:bodyDiv w:val="1"/>
      <w:marLeft w:val="0"/>
      <w:marRight w:val="0"/>
      <w:marTop w:val="0"/>
      <w:marBottom w:val="0"/>
      <w:divBdr>
        <w:top w:val="none" w:sz="0" w:space="0" w:color="auto"/>
        <w:left w:val="none" w:sz="0" w:space="0" w:color="auto"/>
        <w:bottom w:val="none" w:sz="0" w:space="0" w:color="auto"/>
        <w:right w:val="none" w:sz="0" w:space="0" w:color="auto"/>
      </w:divBdr>
    </w:div>
    <w:div w:id="1014963152">
      <w:bodyDiv w:val="1"/>
      <w:marLeft w:val="0"/>
      <w:marRight w:val="0"/>
      <w:marTop w:val="0"/>
      <w:marBottom w:val="0"/>
      <w:divBdr>
        <w:top w:val="none" w:sz="0" w:space="0" w:color="auto"/>
        <w:left w:val="none" w:sz="0" w:space="0" w:color="auto"/>
        <w:bottom w:val="none" w:sz="0" w:space="0" w:color="auto"/>
        <w:right w:val="none" w:sz="0" w:space="0" w:color="auto"/>
      </w:divBdr>
    </w:div>
    <w:div w:id="1015228752">
      <w:bodyDiv w:val="1"/>
      <w:marLeft w:val="0"/>
      <w:marRight w:val="0"/>
      <w:marTop w:val="0"/>
      <w:marBottom w:val="0"/>
      <w:divBdr>
        <w:top w:val="none" w:sz="0" w:space="0" w:color="auto"/>
        <w:left w:val="none" w:sz="0" w:space="0" w:color="auto"/>
        <w:bottom w:val="none" w:sz="0" w:space="0" w:color="auto"/>
        <w:right w:val="none" w:sz="0" w:space="0" w:color="auto"/>
      </w:divBdr>
    </w:div>
    <w:div w:id="1015611831">
      <w:bodyDiv w:val="1"/>
      <w:marLeft w:val="0"/>
      <w:marRight w:val="0"/>
      <w:marTop w:val="0"/>
      <w:marBottom w:val="0"/>
      <w:divBdr>
        <w:top w:val="none" w:sz="0" w:space="0" w:color="auto"/>
        <w:left w:val="none" w:sz="0" w:space="0" w:color="auto"/>
        <w:bottom w:val="none" w:sz="0" w:space="0" w:color="auto"/>
        <w:right w:val="none" w:sz="0" w:space="0" w:color="auto"/>
      </w:divBdr>
    </w:div>
    <w:div w:id="1015770867">
      <w:bodyDiv w:val="1"/>
      <w:marLeft w:val="0"/>
      <w:marRight w:val="0"/>
      <w:marTop w:val="0"/>
      <w:marBottom w:val="0"/>
      <w:divBdr>
        <w:top w:val="none" w:sz="0" w:space="0" w:color="auto"/>
        <w:left w:val="none" w:sz="0" w:space="0" w:color="auto"/>
        <w:bottom w:val="none" w:sz="0" w:space="0" w:color="auto"/>
        <w:right w:val="none" w:sz="0" w:space="0" w:color="auto"/>
      </w:divBdr>
    </w:div>
    <w:div w:id="1015839839">
      <w:bodyDiv w:val="1"/>
      <w:marLeft w:val="0"/>
      <w:marRight w:val="0"/>
      <w:marTop w:val="0"/>
      <w:marBottom w:val="0"/>
      <w:divBdr>
        <w:top w:val="none" w:sz="0" w:space="0" w:color="auto"/>
        <w:left w:val="none" w:sz="0" w:space="0" w:color="auto"/>
        <w:bottom w:val="none" w:sz="0" w:space="0" w:color="auto"/>
        <w:right w:val="none" w:sz="0" w:space="0" w:color="auto"/>
      </w:divBdr>
    </w:div>
    <w:div w:id="1016687832">
      <w:bodyDiv w:val="1"/>
      <w:marLeft w:val="0"/>
      <w:marRight w:val="0"/>
      <w:marTop w:val="0"/>
      <w:marBottom w:val="0"/>
      <w:divBdr>
        <w:top w:val="none" w:sz="0" w:space="0" w:color="auto"/>
        <w:left w:val="none" w:sz="0" w:space="0" w:color="auto"/>
        <w:bottom w:val="none" w:sz="0" w:space="0" w:color="auto"/>
        <w:right w:val="none" w:sz="0" w:space="0" w:color="auto"/>
      </w:divBdr>
    </w:div>
    <w:div w:id="1017341790">
      <w:bodyDiv w:val="1"/>
      <w:marLeft w:val="0"/>
      <w:marRight w:val="0"/>
      <w:marTop w:val="0"/>
      <w:marBottom w:val="0"/>
      <w:divBdr>
        <w:top w:val="none" w:sz="0" w:space="0" w:color="auto"/>
        <w:left w:val="none" w:sz="0" w:space="0" w:color="auto"/>
        <w:bottom w:val="none" w:sz="0" w:space="0" w:color="auto"/>
        <w:right w:val="none" w:sz="0" w:space="0" w:color="auto"/>
      </w:divBdr>
    </w:div>
    <w:div w:id="1017971408">
      <w:bodyDiv w:val="1"/>
      <w:marLeft w:val="0"/>
      <w:marRight w:val="0"/>
      <w:marTop w:val="0"/>
      <w:marBottom w:val="0"/>
      <w:divBdr>
        <w:top w:val="none" w:sz="0" w:space="0" w:color="auto"/>
        <w:left w:val="none" w:sz="0" w:space="0" w:color="auto"/>
        <w:bottom w:val="none" w:sz="0" w:space="0" w:color="auto"/>
        <w:right w:val="none" w:sz="0" w:space="0" w:color="auto"/>
      </w:divBdr>
    </w:div>
    <w:div w:id="1018970517">
      <w:bodyDiv w:val="1"/>
      <w:marLeft w:val="0"/>
      <w:marRight w:val="0"/>
      <w:marTop w:val="0"/>
      <w:marBottom w:val="0"/>
      <w:divBdr>
        <w:top w:val="none" w:sz="0" w:space="0" w:color="auto"/>
        <w:left w:val="none" w:sz="0" w:space="0" w:color="auto"/>
        <w:bottom w:val="none" w:sz="0" w:space="0" w:color="auto"/>
        <w:right w:val="none" w:sz="0" w:space="0" w:color="auto"/>
      </w:divBdr>
    </w:div>
    <w:div w:id="1019353782">
      <w:bodyDiv w:val="1"/>
      <w:marLeft w:val="0"/>
      <w:marRight w:val="0"/>
      <w:marTop w:val="0"/>
      <w:marBottom w:val="0"/>
      <w:divBdr>
        <w:top w:val="none" w:sz="0" w:space="0" w:color="auto"/>
        <w:left w:val="none" w:sz="0" w:space="0" w:color="auto"/>
        <w:bottom w:val="none" w:sz="0" w:space="0" w:color="auto"/>
        <w:right w:val="none" w:sz="0" w:space="0" w:color="auto"/>
      </w:divBdr>
    </w:div>
    <w:div w:id="1020200566">
      <w:bodyDiv w:val="1"/>
      <w:marLeft w:val="0"/>
      <w:marRight w:val="0"/>
      <w:marTop w:val="0"/>
      <w:marBottom w:val="0"/>
      <w:divBdr>
        <w:top w:val="none" w:sz="0" w:space="0" w:color="auto"/>
        <w:left w:val="none" w:sz="0" w:space="0" w:color="auto"/>
        <w:bottom w:val="none" w:sz="0" w:space="0" w:color="auto"/>
        <w:right w:val="none" w:sz="0" w:space="0" w:color="auto"/>
      </w:divBdr>
    </w:div>
    <w:div w:id="1020352037">
      <w:bodyDiv w:val="1"/>
      <w:marLeft w:val="0"/>
      <w:marRight w:val="0"/>
      <w:marTop w:val="0"/>
      <w:marBottom w:val="0"/>
      <w:divBdr>
        <w:top w:val="none" w:sz="0" w:space="0" w:color="auto"/>
        <w:left w:val="none" w:sz="0" w:space="0" w:color="auto"/>
        <w:bottom w:val="none" w:sz="0" w:space="0" w:color="auto"/>
        <w:right w:val="none" w:sz="0" w:space="0" w:color="auto"/>
      </w:divBdr>
    </w:div>
    <w:div w:id="1020467258">
      <w:bodyDiv w:val="1"/>
      <w:marLeft w:val="0"/>
      <w:marRight w:val="0"/>
      <w:marTop w:val="0"/>
      <w:marBottom w:val="0"/>
      <w:divBdr>
        <w:top w:val="none" w:sz="0" w:space="0" w:color="auto"/>
        <w:left w:val="none" w:sz="0" w:space="0" w:color="auto"/>
        <w:bottom w:val="none" w:sz="0" w:space="0" w:color="auto"/>
        <w:right w:val="none" w:sz="0" w:space="0" w:color="auto"/>
      </w:divBdr>
    </w:div>
    <w:div w:id="1021474391">
      <w:bodyDiv w:val="1"/>
      <w:marLeft w:val="0"/>
      <w:marRight w:val="0"/>
      <w:marTop w:val="0"/>
      <w:marBottom w:val="0"/>
      <w:divBdr>
        <w:top w:val="none" w:sz="0" w:space="0" w:color="auto"/>
        <w:left w:val="none" w:sz="0" w:space="0" w:color="auto"/>
        <w:bottom w:val="none" w:sz="0" w:space="0" w:color="auto"/>
        <w:right w:val="none" w:sz="0" w:space="0" w:color="auto"/>
      </w:divBdr>
    </w:div>
    <w:div w:id="1021591521">
      <w:bodyDiv w:val="1"/>
      <w:marLeft w:val="0"/>
      <w:marRight w:val="0"/>
      <w:marTop w:val="0"/>
      <w:marBottom w:val="0"/>
      <w:divBdr>
        <w:top w:val="none" w:sz="0" w:space="0" w:color="auto"/>
        <w:left w:val="none" w:sz="0" w:space="0" w:color="auto"/>
        <w:bottom w:val="none" w:sz="0" w:space="0" w:color="auto"/>
        <w:right w:val="none" w:sz="0" w:space="0" w:color="auto"/>
      </w:divBdr>
    </w:div>
    <w:div w:id="1021664403">
      <w:bodyDiv w:val="1"/>
      <w:marLeft w:val="0"/>
      <w:marRight w:val="0"/>
      <w:marTop w:val="0"/>
      <w:marBottom w:val="0"/>
      <w:divBdr>
        <w:top w:val="none" w:sz="0" w:space="0" w:color="auto"/>
        <w:left w:val="none" w:sz="0" w:space="0" w:color="auto"/>
        <w:bottom w:val="none" w:sz="0" w:space="0" w:color="auto"/>
        <w:right w:val="none" w:sz="0" w:space="0" w:color="auto"/>
      </w:divBdr>
    </w:div>
    <w:div w:id="1021854415">
      <w:bodyDiv w:val="1"/>
      <w:marLeft w:val="0"/>
      <w:marRight w:val="0"/>
      <w:marTop w:val="0"/>
      <w:marBottom w:val="0"/>
      <w:divBdr>
        <w:top w:val="none" w:sz="0" w:space="0" w:color="auto"/>
        <w:left w:val="none" w:sz="0" w:space="0" w:color="auto"/>
        <w:bottom w:val="none" w:sz="0" w:space="0" w:color="auto"/>
        <w:right w:val="none" w:sz="0" w:space="0" w:color="auto"/>
      </w:divBdr>
    </w:div>
    <w:div w:id="1021933393">
      <w:bodyDiv w:val="1"/>
      <w:marLeft w:val="0"/>
      <w:marRight w:val="0"/>
      <w:marTop w:val="0"/>
      <w:marBottom w:val="0"/>
      <w:divBdr>
        <w:top w:val="none" w:sz="0" w:space="0" w:color="auto"/>
        <w:left w:val="none" w:sz="0" w:space="0" w:color="auto"/>
        <w:bottom w:val="none" w:sz="0" w:space="0" w:color="auto"/>
        <w:right w:val="none" w:sz="0" w:space="0" w:color="auto"/>
      </w:divBdr>
    </w:div>
    <w:div w:id="1022511516">
      <w:bodyDiv w:val="1"/>
      <w:marLeft w:val="0"/>
      <w:marRight w:val="0"/>
      <w:marTop w:val="0"/>
      <w:marBottom w:val="0"/>
      <w:divBdr>
        <w:top w:val="none" w:sz="0" w:space="0" w:color="auto"/>
        <w:left w:val="none" w:sz="0" w:space="0" w:color="auto"/>
        <w:bottom w:val="none" w:sz="0" w:space="0" w:color="auto"/>
        <w:right w:val="none" w:sz="0" w:space="0" w:color="auto"/>
      </w:divBdr>
    </w:div>
    <w:div w:id="1023478402">
      <w:bodyDiv w:val="1"/>
      <w:marLeft w:val="0"/>
      <w:marRight w:val="0"/>
      <w:marTop w:val="0"/>
      <w:marBottom w:val="0"/>
      <w:divBdr>
        <w:top w:val="none" w:sz="0" w:space="0" w:color="auto"/>
        <w:left w:val="none" w:sz="0" w:space="0" w:color="auto"/>
        <w:bottom w:val="none" w:sz="0" w:space="0" w:color="auto"/>
        <w:right w:val="none" w:sz="0" w:space="0" w:color="auto"/>
      </w:divBdr>
    </w:div>
    <w:div w:id="1024091026">
      <w:bodyDiv w:val="1"/>
      <w:marLeft w:val="0"/>
      <w:marRight w:val="0"/>
      <w:marTop w:val="0"/>
      <w:marBottom w:val="0"/>
      <w:divBdr>
        <w:top w:val="none" w:sz="0" w:space="0" w:color="auto"/>
        <w:left w:val="none" w:sz="0" w:space="0" w:color="auto"/>
        <w:bottom w:val="none" w:sz="0" w:space="0" w:color="auto"/>
        <w:right w:val="none" w:sz="0" w:space="0" w:color="auto"/>
      </w:divBdr>
    </w:div>
    <w:div w:id="1024091663">
      <w:bodyDiv w:val="1"/>
      <w:marLeft w:val="0"/>
      <w:marRight w:val="0"/>
      <w:marTop w:val="0"/>
      <w:marBottom w:val="0"/>
      <w:divBdr>
        <w:top w:val="none" w:sz="0" w:space="0" w:color="auto"/>
        <w:left w:val="none" w:sz="0" w:space="0" w:color="auto"/>
        <w:bottom w:val="none" w:sz="0" w:space="0" w:color="auto"/>
        <w:right w:val="none" w:sz="0" w:space="0" w:color="auto"/>
      </w:divBdr>
    </w:div>
    <w:div w:id="1024131202">
      <w:bodyDiv w:val="1"/>
      <w:marLeft w:val="0"/>
      <w:marRight w:val="0"/>
      <w:marTop w:val="0"/>
      <w:marBottom w:val="0"/>
      <w:divBdr>
        <w:top w:val="none" w:sz="0" w:space="0" w:color="auto"/>
        <w:left w:val="none" w:sz="0" w:space="0" w:color="auto"/>
        <w:bottom w:val="none" w:sz="0" w:space="0" w:color="auto"/>
        <w:right w:val="none" w:sz="0" w:space="0" w:color="auto"/>
      </w:divBdr>
    </w:div>
    <w:div w:id="1024668445">
      <w:bodyDiv w:val="1"/>
      <w:marLeft w:val="0"/>
      <w:marRight w:val="0"/>
      <w:marTop w:val="0"/>
      <w:marBottom w:val="0"/>
      <w:divBdr>
        <w:top w:val="none" w:sz="0" w:space="0" w:color="auto"/>
        <w:left w:val="none" w:sz="0" w:space="0" w:color="auto"/>
        <w:bottom w:val="none" w:sz="0" w:space="0" w:color="auto"/>
        <w:right w:val="none" w:sz="0" w:space="0" w:color="auto"/>
      </w:divBdr>
    </w:div>
    <w:div w:id="1024748756">
      <w:bodyDiv w:val="1"/>
      <w:marLeft w:val="0"/>
      <w:marRight w:val="0"/>
      <w:marTop w:val="0"/>
      <w:marBottom w:val="0"/>
      <w:divBdr>
        <w:top w:val="none" w:sz="0" w:space="0" w:color="auto"/>
        <w:left w:val="none" w:sz="0" w:space="0" w:color="auto"/>
        <w:bottom w:val="none" w:sz="0" w:space="0" w:color="auto"/>
        <w:right w:val="none" w:sz="0" w:space="0" w:color="auto"/>
      </w:divBdr>
    </w:div>
    <w:div w:id="1024945544">
      <w:bodyDiv w:val="1"/>
      <w:marLeft w:val="0"/>
      <w:marRight w:val="0"/>
      <w:marTop w:val="0"/>
      <w:marBottom w:val="0"/>
      <w:divBdr>
        <w:top w:val="none" w:sz="0" w:space="0" w:color="auto"/>
        <w:left w:val="none" w:sz="0" w:space="0" w:color="auto"/>
        <w:bottom w:val="none" w:sz="0" w:space="0" w:color="auto"/>
        <w:right w:val="none" w:sz="0" w:space="0" w:color="auto"/>
      </w:divBdr>
    </w:div>
    <w:div w:id="1026100465">
      <w:bodyDiv w:val="1"/>
      <w:marLeft w:val="0"/>
      <w:marRight w:val="0"/>
      <w:marTop w:val="0"/>
      <w:marBottom w:val="0"/>
      <w:divBdr>
        <w:top w:val="none" w:sz="0" w:space="0" w:color="auto"/>
        <w:left w:val="none" w:sz="0" w:space="0" w:color="auto"/>
        <w:bottom w:val="none" w:sz="0" w:space="0" w:color="auto"/>
        <w:right w:val="none" w:sz="0" w:space="0" w:color="auto"/>
      </w:divBdr>
    </w:div>
    <w:div w:id="1026515668">
      <w:bodyDiv w:val="1"/>
      <w:marLeft w:val="0"/>
      <w:marRight w:val="0"/>
      <w:marTop w:val="0"/>
      <w:marBottom w:val="0"/>
      <w:divBdr>
        <w:top w:val="none" w:sz="0" w:space="0" w:color="auto"/>
        <w:left w:val="none" w:sz="0" w:space="0" w:color="auto"/>
        <w:bottom w:val="none" w:sz="0" w:space="0" w:color="auto"/>
        <w:right w:val="none" w:sz="0" w:space="0" w:color="auto"/>
      </w:divBdr>
    </w:div>
    <w:div w:id="1027095635">
      <w:bodyDiv w:val="1"/>
      <w:marLeft w:val="0"/>
      <w:marRight w:val="0"/>
      <w:marTop w:val="0"/>
      <w:marBottom w:val="0"/>
      <w:divBdr>
        <w:top w:val="none" w:sz="0" w:space="0" w:color="auto"/>
        <w:left w:val="none" w:sz="0" w:space="0" w:color="auto"/>
        <w:bottom w:val="none" w:sz="0" w:space="0" w:color="auto"/>
        <w:right w:val="none" w:sz="0" w:space="0" w:color="auto"/>
      </w:divBdr>
    </w:div>
    <w:div w:id="1027219155">
      <w:bodyDiv w:val="1"/>
      <w:marLeft w:val="0"/>
      <w:marRight w:val="0"/>
      <w:marTop w:val="0"/>
      <w:marBottom w:val="0"/>
      <w:divBdr>
        <w:top w:val="none" w:sz="0" w:space="0" w:color="auto"/>
        <w:left w:val="none" w:sz="0" w:space="0" w:color="auto"/>
        <w:bottom w:val="none" w:sz="0" w:space="0" w:color="auto"/>
        <w:right w:val="none" w:sz="0" w:space="0" w:color="auto"/>
      </w:divBdr>
    </w:div>
    <w:div w:id="1028336677">
      <w:bodyDiv w:val="1"/>
      <w:marLeft w:val="0"/>
      <w:marRight w:val="0"/>
      <w:marTop w:val="0"/>
      <w:marBottom w:val="0"/>
      <w:divBdr>
        <w:top w:val="none" w:sz="0" w:space="0" w:color="auto"/>
        <w:left w:val="none" w:sz="0" w:space="0" w:color="auto"/>
        <w:bottom w:val="none" w:sz="0" w:space="0" w:color="auto"/>
        <w:right w:val="none" w:sz="0" w:space="0" w:color="auto"/>
      </w:divBdr>
    </w:div>
    <w:div w:id="1028680994">
      <w:bodyDiv w:val="1"/>
      <w:marLeft w:val="0"/>
      <w:marRight w:val="0"/>
      <w:marTop w:val="0"/>
      <w:marBottom w:val="0"/>
      <w:divBdr>
        <w:top w:val="none" w:sz="0" w:space="0" w:color="auto"/>
        <w:left w:val="none" w:sz="0" w:space="0" w:color="auto"/>
        <w:bottom w:val="none" w:sz="0" w:space="0" w:color="auto"/>
        <w:right w:val="none" w:sz="0" w:space="0" w:color="auto"/>
      </w:divBdr>
    </w:div>
    <w:div w:id="1028871365">
      <w:bodyDiv w:val="1"/>
      <w:marLeft w:val="0"/>
      <w:marRight w:val="0"/>
      <w:marTop w:val="0"/>
      <w:marBottom w:val="0"/>
      <w:divBdr>
        <w:top w:val="none" w:sz="0" w:space="0" w:color="auto"/>
        <w:left w:val="none" w:sz="0" w:space="0" w:color="auto"/>
        <w:bottom w:val="none" w:sz="0" w:space="0" w:color="auto"/>
        <w:right w:val="none" w:sz="0" w:space="0" w:color="auto"/>
      </w:divBdr>
    </w:div>
    <w:div w:id="1029526431">
      <w:bodyDiv w:val="1"/>
      <w:marLeft w:val="0"/>
      <w:marRight w:val="0"/>
      <w:marTop w:val="0"/>
      <w:marBottom w:val="0"/>
      <w:divBdr>
        <w:top w:val="none" w:sz="0" w:space="0" w:color="auto"/>
        <w:left w:val="none" w:sz="0" w:space="0" w:color="auto"/>
        <w:bottom w:val="none" w:sz="0" w:space="0" w:color="auto"/>
        <w:right w:val="none" w:sz="0" w:space="0" w:color="auto"/>
      </w:divBdr>
    </w:div>
    <w:div w:id="1029602494">
      <w:bodyDiv w:val="1"/>
      <w:marLeft w:val="0"/>
      <w:marRight w:val="0"/>
      <w:marTop w:val="0"/>
      <w:marBottom w:val="0"/>
      <w:divBdr>
        <w:top w:val="none" w:sz="0" w:space="0" w:color="auto"/>
        <w:left w:val="none" w:sz="0" w:space="0" w:color="auto"/>
        <w:bottom w:val="none" w:sz="0" w:space="0" w:color="auto"/>
        <w:right w:val="none" w:sz="0" w:space="0" w:color="auto"/>
      </w:divBdr>
    </w:div>
    <w:div w:id="1029649214">
      <w:bodyDiv w:val="1"/>
      <w:marLeft w:val="0"/>
      <w:marRight w:val="0"/>
      <w:marTop w:val="0"/>
      <w:marBottom w:val="0"/>
      <w:divBdr>
        <w:top w:val="none" w:sz="0" w:space="0" w:color="auto"/>
        <w:left w:val="none" w:sz="0" w:space="0" w:color="auto"/>
        <w:bottom w:val="none" w:sz="0" w:space="0" w:color="auto"/>
        <w:right w:val="none" w:sz="0" w:space="0" w:color="auto"/>
      </w:divBdr>
    </w:div>
    <w:div w:id="1029724945">
      <w:bodyDiv w:val="1"/>
      <w:marLeft w:val="0"/>
      <w:marRight w:val="0"/>
      <w:marTop w:val="0"/>
      <w:marBottom w:val="0"/>
      <w:divBdr>
        <w:top w:val="none" w:sz="0" w:space="0" w:color="auto"/>
        <w:left w:val="none" w:sz="0" w:space="0" w:color="auto"/>
        <w:bottom w:val="none" w:sz="0" w:space="0" w:color="auto"/>
        <w:right w:val="none" w:sz="0" w:space="0" w:color="auto"/>
      </w:divBdr>
    </w:div>
    <w:div w:id="1029987502">
      <w:bodyDiv w:val="1"/>
      <w:marLeft w:val="0"/>
      <w:marRight w:val="0"/>
      <w:marTop w:val="0"/>
      <w:marBottom w:val="0"/>
      <w:divBdr>
        <w:top w:val="none" w:sz="0" w:space="0" w:color="auto"/>
        <w:left w:val="none" w:sz="0" w:space="0" w:color="auto"/>
        <w:bottom w:val="none" w:sz="0" w:space="0" w:color="auto"/>
        <w:right w:val="none" w:sz="0" w:space="0" w:color="auto"/>
      </w:divBdr>
    </w:div>
    <w:div w:id="1030296405">
      <w:bodyDiv w:val="1"/>
      <w:marLeft w:val="0"/>
      <w:marRight w:val="0"/>
      <w:marTop w:val="0"/>
      <w:marBottom w:val="0"/>
      <w:divBdr>
        <w:top w:val="none" w:sz="0" w:space="0" w:color="auto"/>
        <w:left w:val="none" w:sz="0" w:space="0" w:color="auto"/>
        <w:bottom w:val="none" w:sz="0" w:space="0" w:color="auto"/>
        <w:right w:val="none" w:sz="0" w:space="0" w:color="auto"/>
      </w:divBdr>
    </w:div>
    <w:div w:id="1030491743">
      <w:bodyDiv w:val="1"/>
      <w:marLeft w:val="0"/>
      <w:marRight w:val="0"/>
      <w:marTop w:val="0"/>
      <w:marBottom w:val="0"/>
      <w:divBdr>
        <w:top w:val="none" w:sz="0" w:space="0" w:color="auto"/>
        <w:left w:val="none" w:sz="0" w:space="0" w:color="auto"/>
        <w:bottom w:val="none" w:sz="0" w:space="0" w:color="auto"/>
        <w:right w:val="none" w:sz="0" w:space="0" w:color="auto"/>
      </w:divBdr>
    </w:div>
    <w:div w:id="1031881811">
      <w:bodyDiv w:val="1"/>
      <w:marLeft w:val="0"/>
      <w:marRight w:val="0"/>
      <w:marTop w:val="0"/>
      <w:marBottom w:val="0"/>
      <w:divBdr>
        <w:top w:val="none" w:sz="0" w:space="0" w:color="auto"/>
        <w:left w:val="none" w:sz="0" w:space="0" w:color="auto"/>
        <w:bottom w:val="none" w:sz="0" w:space="0" w:color="auto"/>
        <w:right w:val="none" w:sz="0" w:space="0" w:color="auto"/>
      </w:divBdr>
    </w:div>
    <w:div w:id="1032414925">
      <w:bodyDiv w:val="1"/>
      <w:marLeft w:val="0"/>
      <w:marRight w:val="0"/>
      <w:marTop w:val="0"/>
      <w:marBottom w:val="0"/>
      <w:divBdr>
        <w:top w:val="none" w:sz="0" w:space="0" w:color="auto"/>
        <w:left w:val="none" w:sz="0" w:space="0" w:color="auto"/>
        <w:bottom w:val="none" w:sz="0" w:space="0" w:color="auto"/>
        <w:right w:val="none" w:sz="0" w:space="0" w:color="auto"/>
      </w:divBdr>
    </w:div>
    <w:div w:id="1032653762">
      <w:bodyDiv w:val="1"/>
      <w:marLeft w:val="0"/>
      <w:marRight w:val="0"/>
      <w:marTop w:val="0"/>
      <w:marBottom w:val="0"/>
      <w:divBdr>
        <w:top w:val="none" w:sz="0" w:space="0" w:color="auto"/>
        <w:left w:val="none" w:sz="0" w:space="0" w:color="auto"/>
        <w:bottom w:val="none" w:sz="0" w:space="0" w:color="auto"/>
        <w:right w:val="none" w:sz="0" w:space="0" w:color="auto"/>
      </w:divBdr>
    </w:div>
    <w:div w:id="1032655760">
      <w:bodyDiv w:val="1"/>
      <w:marLeft w:val="0"/>
      <w:marRight w:val="0"/>
      <w:marTop w:val="0"/>
      <w:marBottom w:val="0"/>
      <w:divBdr>
        <w:top w:val="none" w:sz="0" w:space="0" w:color="auto"/>
        <w:left w:val="none" w:sz="0" w:space="0" w:color="auto"/>
        <w:bottom w:val="none" w:sz="0" w:space="0" w:color="auto"/>
        <w:right w:val="none" w:sz="0" w:space="0" w:color="auto"/>
      </w:divBdr>
    </w:div>
    <w:div w:id="1032848911">
      <w:bodyDiv w:val="1"/>
      <w:marLeft w:val="0"/>
      <w:marRight w:val="0"/>
      <w:marTop w:val="0"/>
      <w:marBottom w:val="0"/>
      <w:divBdr>
        <w:top w:val="none" w:sz="0" w:space="0" w:color="auto"/>
        <w:left w:val="none" w:sz="0" w:space="0" w:color="auto"/>
        <w:bottom w:val="none" w:sz="0" w:space="0" w:color="auto"/>
        <w:right w:val="none" w:sz="0" w:space="0" w:color="auto"/>
      </w:divBdr>
    </w:div>
    <w:div w:id="1033189606">
      <w:bodyDiv w:val="1"/>
      <w:marLeft w:val="0"/>
      <w:marRight w:val="0"/>
      <w:marTop w:val="0"/>
      <w:marBottom w:val="0"/>
      <w:divBdr>
        <w:top w:val="none" w:sz="0" w:space="0" w:color="auto"/>
        <w:left w:val="none" w:sz="0" w:space="0" w:color="auto"/>
        <w:bottom w:val="none" w:sz="0" w:space="0" w:color="auto"/>
        <w:right w:val="none" w:sz="0" w:space="0" w:color="auto"/>
      </w:divBdr>
    </w:div>
    <w:div w:id="1033774517">
      <w:bodyDiv w:val="1"/>
      <w:marLeft w:val="0"/>
      <w:marRight w:val="0"/>
      <w:marTop w:val="0"/>
      <w:marBottom w:val="0"/>
      <w:divBdr>
        <w:top w:val="none" w:sz="0" w:space="0" w:color="auto"/>
        <w:left w:val="none" w:sz="0" w:space="0" w:color="auto"/>
        <w:bottom w:val="none" w:sz="0" w:space="0" w:color="auto"/>
        <w:right w:val="none" w:sz="0" w:space="0" w:color="auto"/>
      </w:divBdr>
    </w:div>
    <w:div w:id="1034228647">
      <w:bodyDiv w:val="1"/>
      <w:marLeft w:val="0"/>
      <w:marRight w:val="0"/>
      <w:marTop w:val="0"/>
      <w:marBottom w:val="0"/>
      <w:divBdr>
        <w:top w:val="none" w:sz="0" w:space="0" w:color="auto"/>
        <w:left w:val="none" w:sz="0" w:space="0" w:color="auto"/>
        <w:bottom w:val="none" w:sz="0" w:space="0" w:color="auto"/>
        <w:right w:val="none" w:sz="0" w:space="0" w:color="auto"/>
      </w:divBdr>
    </w:div>
    <w:div w:id="1034576356">
      <w:bodyDiv w:val="1"/>
      <w:marLeft w:val="0"/>
      <w:marRight w:val="0"/>
      <w:marTop w:val="0"/>
      <w:marBottom w:val="0"/>
      <w:divBdr>
        <w:top w:val="none" w:sz="0" w:space="0" w:color="auto"/>
        <w:left w:val="none" w:sz="0" w:space="0" w:color="auto"/>
        <w:bottom w:val="none" w:sz="0" w:space="0" w:color="auto"/>
        <w:right w:val="none" w:sz="0" w:space="0" w:color="auto"/>
      </w:divBdr>
    </w:div>
    <w:div w:id="1034772697">
      <w:bodyDiv w:val="1"/>
      <w:marLeft w:val="0"/>
      <w:marRight w:val="0"/>
      <w:marTop w:val="0"/>
      <w:marBottom w:val="0"/>
      <w:divBdr>
        <w:top w:val="none" w:sz="0" w:space="0" w:color="auto"/>
        <w:left w:val="none" w:sz="0" w:space="0" w:color="auto"/>
        <w:bottom w:val="none" w:sz="0" w:space="0" w:color="auto"/>
        <w:right w:val="none" w:sz="0" w:space="0" w:color="auto"/>
      </w:divBdr>
    </w:div>
    <w:div w:id="1035346176">
      <w:bodyDiv w:val="1"/>
      <w:marLeft w:val="0"/>
      <w:marRight w:val="0"/>
      <w:marTop w:val="0"/>
      <w:marBottom w:val="0"/>
      <w:divBdr>
        <w:top w:val="none" w:sz="0" w:space="0" w:color="auto"/>
        <w:left w:val="none" w:sz="0" w:space="0" w:color="auto"/>
        <w:bottom w:val="none" w:sz="0" w:space="0" w:color="auto"/>
        <w:right w:val="none" w:sz="0" w:space="0" w:color="auto"/>
      </w:divBdr>
    </w:div>
    <w:div w:id="1036007832">
      <w:bodyDiv w:val="1"/>
      <w:marLeft w:val="0"/>
      <w:marRight w:val="0"/>
      <w:marTop w:val="0"/>
      <w:marBottom w:val="0"/>
      <w:divBdr>
        <w:top w:val="none" w:sz="0" w:space="0" w:color="auto"/>
        <w:left w:val="none" w:sz="0" w:space="0" w:color="auto"/>
        <w:bottom w:val="none" w:sz="0" w:space="0" w:color="auto"/>
        <w:right w:val="none" w:sz="0" w:space="0" w:color="auto"/>
      </w:divBdr>
    </w:div>
    <w:div w:id="1036155709">
      <w:bodyDiv w:val="1"/>
      <w:marLeft w:val="0"/>
      <w:marRight w:val="0"/>
      <w:marTop w:val="0"/>
      <w:marBottom w:val="0"/>
      <w:divBdr>
        <w:top w:val="none" w:sz="0" w:space="0" w:color="auto"/>
        <w:left w:val="none" w:sz="0" w:space="0" w:color="auto"/>
        <w:bottom w:val="none" w:sz="0" w:space="0" w:color="auto"/>
        <w:right w:val="none" w:sz="0" w:space="0" w:color="auto"/>
      </w:divBdr>
    </w:div>
    <w:div w:id="1036274477">
      <w:bodyDiv w:val="1"/>
      <w:marLeft w:val="0"/>
      <w:marRight w:val="0"/>
      <w:marTop w:val="0"/>
      <w:marBottom w:val="0"/>
      <w:divBdr>
        <w:top w:val="none" w:sz="0" w:space="0" w:color="auto"/>
        <w:left w:val="none" w:sz="0" w:space="0" w:color="auto"/>
        <w:bottom w:val="none" w:sz="0" w:space="0" w:color="auto"/>
        <w:right w:val="none" w:sz="0" w:space="0" w:color="auto"/>
      </w:divBdr>
    </w:div>
    <w:div w:id="1036348283">
      <w:bodyDiv w:val="1"/>
      <w:marLeft w:val="0"/>
      <w:marRight w:val="0"/>
      <w:marTop w:val="0"/>
      <w:marBottom w:val="0"/>
      <w:divBdr>
        <w:top w:val="none" w:sz="0" w:space="0" w:color="auto"/>
        <w:left w:val="none" w:sz="0" w:space="0" w:color="auto"/>
        <w:bottom w:val="none" w:sz="0" w:space="0" w:color="auto"/>
        <w:right w:val="none" w:sz="0" w:space="0" w:color="auto"/>
      </w:divBdr>
    </w:div>
    <w:div w:id="1036931579">
      <w:bodyDiv w:val="1"/>
      <w:marLeft w:val="0"/>
      <w:marRight w:val="0"/>
      <w:marTop w:val="0"/>
      <w:marBottom w:val="0"/>
      <w:divBdr>
        <w:top w:val="none" w:sz="0" w:space="0" w:color="auto"/>
        <w:left w:val="none" w:sz="0" w:space="0" w:color="auto"/>
        <w:bottom w:val="none" w:sz="0" w:space="0" w:color="auto"/>
        <w:right w:val="none" w:sz="0" w:space="0" w:color="auto"/>
      </w:divBdr>
    </w:div>
    <w:div w:id="1037315219">
      <w:bodyDiv w:val="1"/>
      <w:marLeft w:val="0"/>
      <w:marRight w:val="0"/>
      <w:marTop w:val="0"/>
      <w:marBottom w:val="0"/>
      <w:divBdr>
        <w:top w:val="none" w:sz="0" w:space="0" w:color="auto"/>
        <w:left w:val="none" w:sz="0" w:space="0" w:color="auto"/>
        <w:bottom w:val="none" w:sz="0" w:space="0" w:color="auto"/>
        <w:right w:val="none" w:sz="0" w:space="0" w:color="auto"/>
      </w:divBdr>
    </w:div>
    <w:div w:id="1037658185">
      <w:bodyDiv w:val="1"/>
      <w:marLeft w:val="0"/>
      <w:marRight w:val="0"/>
      <w:marTop w:val="0"/>
      <w:marBottom w:val="0"/>
      <w:divBdr>
        <w:top w:val="none" w:sz="0" w:space="0" w:color="auto"/>
        <w:left w:val="none" w:sz="0" w:space="0" w:color="auto"/>
        <w:bottom w:val="none" w:sz="0" w:space="0" w:color="auto"/>
        <w:right w:val="none" w:sz="0" w:space="0" w:color="auto"/>
      </w:divBdr>
    </w:div>
    <w:div w:id="1037663029">
      <w:bodyDiv w:val="1"/>
      <w:marLeft w:val="0"/>
      <w:marRight w:val="0"/>
      <w:marTop w:val="0"/>
      <w:marBottom w:val="0"/>
      <w:divBdr>
        <w:top w:val="none" w:sz="0" w:space="0" w:color="auto"/>
        <w:left w:val="none" w:sz="0" w:space="0" w:color="auto"/>
        <w:bottom w:val="none" w:sz="0" w:space="0" w:color="auto"/>
        <w:right w:val="none" w:sz="0" w:space="0" w:color="auto"/>
      </w:divBdr>
    </w:div>
    <w:div w:id="1037705554">
      <w:bodyDiv w:val="1"/>
      <w:marLeft w:val="0"/>
      <w:marRight w:val="0"/>
      <w:marTop w:val="0"/>
      <w:marBottom w:val="0"/>
      <w:divBdr>
        <w:top w:val="none" w:sz="0" w:space="0" w:color="auto"/>
        <w:left w:val="none" w:sz="0" w:space="0" w:color="auto"/>
        <w:bottom w:val="none" w:sz="0" w:space="0" w:color="auto"/>
        <w:right w:val="none" w:sz="0" w:space="0" w:color="auto"/>
      </w:divBdr>
    </w:div>
    <w:div w:id="1038090289">
      <w:bodyDiv w:val="1"/>
      <w:marLeft w:val="0"/>
      <w:marRight w:val="0"/>
      <w:marTop w:val="0"/>
      <w:marBottom w:val="0"/>
      <w:divBdr>
        <w:top w:val="none" w:sz="0" w:space="0" w:color="auto"/>
        <w:left w:val="none" w:sz="0" w:space="0" w:color="auto"/>
        <w:bottom w:val="none" w:sz="0" w:space="0" w:color="auto"/>
        <w:right w:val="none" w:sz="0" w:space="0" w:color="auto"/>
      </w:divBdr>
    </w:div>
    <w:div w:id="1038166782">
      <w:bodyDiv w:val="1"/>
      <w:marLeft w:val="0"/>
      <w:marRight w:val="0"/>
      <w:marTop w:val="0"/>
      <w:marBottom w:val="0"/>
      <w:divBdr>
        <w:top w:val="none" w:sz="0" w:space="0" w:color="auto"/>
        <w:left w:val="none" w:sz="0" w:space="0" w:color="auto"/>
        <w:bottom w:val="none" w:sz="0" w:space="0" w:color="auto"/>
        <w:right w:val="none" w:sz="0" w:space="0" w:color="auto"/>
      </w:divBdr>
    </w:div>
    <w:div w:id="1038434933">
      <w:bodyDiv w:val="1"/>
      <w:marLeft w:val="0"/>
      <w:marRight w:val="0"/>
      <w:marTop w:val="0"/>
      <w:marBottom w:val="0"/>
      <w:divBdr>
        <w:top w:val="none" w:sz="0" w:space="0" w:color="auto"/>
        <w:left w:val="none" w:sz="0" w:space="0" w:color="auto"/>
        <w:bottom w:val="none" w:sz="0" w:space="0" w:color="auto"/>
        <w:right w:val="none" w:sz="0" w:space="0" w:color="auto"/>
      </w:divBdr>
    </w:div>
    <w:div w:id="1038696889">
      <w:bodyDiv w:val="1"/>
      <w:marLeft w:val="0"/>
      <w:marRight w:val="0"/>
      <w:marTop w:val="0"/>
      <w:marBottom w:val="0"/>
      <w:divBdr>
        <w:top w:val="none" w:sz="0" w:space="0" w:color="auto"/>
        <w:left w:val="none" w:sz="0" w:space="0" w:color="auto"/>
        <w:bottom w:val="none" w:sz="0" w:space="0" w:color="auto"/>
        <w:right w:val="none" w:sz="0" w:space="0" w:color="auto"/>
      </w:divBdr>
    </w:div>
    <w:div w:id="1039011982">
      <w:bodyDiv w:val="1"/>
      <w:marLeft w:val="0"/>
      <w:marRight w:val="0"/>
      <w:marTop w:val="0"/>
      <w:marBottom w:val="0"/>
      <w:divBdr>
        <w:top w:val="none" w:sz="0" w:space="0" w:color="auto"/>
        <w:left w:val="none" w:sz="0" w:space="0" w:color="auto"/>
        <w:bottom w:val="none" w:sz="0" w:space="0" w:color="auto"/>
        <w:right w:val="none" w:sz="0" w:space="0" w:color="auto"/>
      </w:divBdr>
    </w:div>
    <w:div w:id="1039235006">
      <w:bodyDiv w:val="1"/>
      <w:marLeft w:val="0"/>
      <w:marRight w:val="0"/>
      <w:marTop w:val="0"/>
      <w:marBottom w:val="0"/>
      <w:divBdr>
        <w:top w:val="none" w:sz="0" w:space="0" w:color="auto"/>
        <w:left w:val="none" w:sz="0" w:space="0" w:color="auto"/>
        <w:bottom w:val="none" w:sz="0" w:space="0" w:color="auto"/>
        <w:right w:val="none" w:sz="0" w:space="0" w:color="auto"/>
      </w:divBdr>
    </w:div>
    <w:div w:id="1039286239">
      <w:bodyDiv w:val="1"/>
      <w:marLeft w:val="0"/>
      <w:marRight w:val="0"/>
      <w:marTop w:val="0"/>
      <w:marBottom w:val="0"/>
      <w:divBdr>
        <w:top w:val="none" w:sz="0" w:space="0" w:color="auto"/>
        <w:left w:val="none" w:sz="0" w:space="0" w:color="auto"/>
        <w:bottom w:val="none" w:sz="0" w:space="0" w:color="auto"/>
        <w:right w:val="none" w:sz="0" w:space="0" w:color="auto"/>
      </w:divBdr>
    </w:div>
    <w:div w:id="1040789037">
      <w:bodyDiv w:val="1"/>
      <w:marLeft w:val="0"/>
      <w:marRight w:val="0"/>
      <w:marTop w:val="0"/>
      <w:marBottom w:val="0"/>
      <w:divBdr>
        <w:top w:val="none" w:sz="0" w:space="0" w:color="auto"/>
        <w:left w:val="none" w:sz="0" w:space="0" w:color="auto"/>
        <w:bottom w:val="none" w:sz="0" w:space="0" w:color="auto"/>
        <w:right w:val="none" w:sz="0" w:space="0" w:color="auto"/>
      </w:divBdr>
    </w:div>
    <w:div w:id="1042170649">
      <w:bodyDiv w:val="1"/>
      <w:marLeft w:val="0"/>
      <w:marRight w:val="0"/>
      <w:marTop w:val="0"/>
      <w:marBottom w:val="0"/>
      <w:divBdr>
        <w:top w:val="none" w:sz="0" w:space="0" w:color="auto"/>
        <w:left w:val="none" w:sz="0" w:space="0" w:color="auto"/>
        <w:bottom w:val="none" w:sz="0" w:space="0" w:color="auto"/>
        <w:right w:val="none" w:sz="0" w:space="0" w:color="auto"/>
      </w:divBdr>
    </w:div>
    <w:div w:id="1042175858">
      <w:bodyDiv w:val="1"/>
      <w:marLeft w:val="0"/>
      <w:marRight w:val="0"/>
      <w:marTop w:val="0"/>
      <w:marBottom w:val="0"/>
      <w:divBdr>
        <w:top w:val="none" w:sz="0" w:space="0" w:color="auto"/>
        <w:left w:val="none" w:sz="0" w:space="0" w:color="auto"/>
        <w:bottom w:val="none" w:sz="0" w:space="0" w:color="auto"/>
        <w:right w:val="none" w:sz="0" w:space="0" w:color="auto"/>
      </w:divBdr>
    </w:div>
    <w:div w:id="1042628409">
      <w:bodyDiv w:val="1"/>
      <w:marLeft w:val="0"/>
      <w:marRight w:val="0"/>
      <w:marTop w:val="0"/>
      <w:marBottom w:val="0"/>
      <w:divBdr>
        <w:top w:val="none" w:sz="0" w:space="0" w:color="auto"/>
        <w:left w:val="none" w:sz="0" w:space="0" w:color="auto"/>
        <w:bottom w:val="none" w:sz="0" w:space="0" w:color="auto"/>
        <w:right w:val="none" w:sz="0" w:space="0" w:color="auto"/>
      </w:divBdr>
    </w:div>
    <w:div w:id="1043216229">
      <w:bodyDiv w:val="1"/>
      <w:marLeft w:val="0"/>
      <w:marRight w:val="0"/>
      <w:marTop w:val="0"/>
      <w:marBottom w:val="0"/>
      <w:divBdr>
        <w:top w:val="none" w:sz="0" w:space="0" w:color="auto"/>
        <w:left w:val="none" w:sz="0" w:space="0" w:color="auto"/>
        <w:bottom w:val="none" w:sz="0" w:space="0" w:color="auto"/>
        <w:right w:val="none" w:sz="0" w:space="0" w:color="auto"/>
      </w:divBdr>
    </w:div>
    <w:div w:id="1043824581">
      <w:bodyDiv w:val="1"/>
      <w:marLeft w:val="0"/>
      <w:marRight w:val="0"/>
      <w:marTop w:val="0"/>
      <w:marBottom w:val="0"/>
      <w:divBdr>
        <w:top w:val="none" w:sz="0" w:space="0" w:color="auto"/>
        <w:left w:val="none" w:sz="0" w:space="0" w:color="auto"/>
        <w:bottom w:val="none" w:sz="0" w:space="0" w:color="auto"/>
        <w:right w:val="none" w:sz="0" w:space="0" w:color="auto"/>
      </w:divBdr>
    </w:div>
    <w:div w:id="1044018546">
      <w:bodyDiv w:val="1"/>
      <w:marLeft w:val="0"/>
      <w:marRight w:val="0"/>
      <w:marTop w:val="0"/>
      <w:marBottom w:val="0"/>
      <w:divBdr>
        <w:top w:val="none" w:sz="0" w:space="0" w:color="auto"/>
        <w:left w:val="none" w:sz="0" w:space="0" w:color="auto"/>
        <w:bottom w:val="none" w:sz="0" w:space="0" w:color="auto"/>
        <w:right w:val="none" w:sz="0" w:space="0" w:color="auto"/>
      </w:divBdr>
    </w:div>
    <w:div w:id="1044065251">
      <w:bodyDiv w:val="1"/>
      <w:marLeft w:val="0"/>
      <w:marRight w:val="0"/>
      <w:marTop w:val="0"/>
      <w:marBottom w:val="0"/>
      <w:divBdr>
        <w:top w:val="none" w:sz="0" w:space="0" w:color="auto"/>
        <w:left w:val="none" w:sz="0" w:space="0" w:color="auto"/>
        <w:bottom w:val="none" w:sz="0" w:space="0" w:color="auto"/>
        <w:right w:val="none" w:sz="0" w:space="0" w:color="auto"/>
      </w:divBdr>
    </w:div>
    <w:div w:id="1044135444">
      <w:bodyDiv w:val="1"/>
      <w:marLeft w:val="0"/>
      <w:marRight w:val="0"/>
      <w:marTop w:val="0"/>
      <w:marBottom w:val="0"/>
      <w:divBdr>
        <w:top w:val="none" w:sz="0" w:space="0" w:color="auto"/>
        <w:left w:val="none" w:sz="0" w:space="0" w:color="auto"/>
        <w:bottom w:val="none" w:sz="0" w:space="0" w:color="auto"/>
        <w:right w:val="none" w:sz="0" w:space="0" w:color="auto"/>
      </w:divBdr>
    </w:div>
    <w:div w:id="1044256719">
      <w:bodyDiv w:val="1"/>
      <w:marLeft w:val="0"/>
      <w:marRight w:val="0"/>
      <w:marTop w:val="0"/>
      <w:marBottom w:val="0"/>
      <w:divBdr>
        <w:top w:val="none" w:sz="0" w:space="0" w:color="auto"/>
        <w:left w:val="none" w:sz="0" w:space="0" w:color="auto"/>
        <w:bottom w:val="none" w:sz="0" w:space="0" w:color="auto"/>
        <w:right w:val="none" w:sz="0" w:space="0" w:color="auto"/>
      </w:divBdr>
    </w:div>
    <w:div w:id="1044450046">
      <w:bodyDiv w:val="1"/>
      <w:marLeft w:val="0"/>
      <w:marRight w:val="0"/>
      <w:marTop w:val="0"/>
      <w:marBottom w:val="0"/>
      <w:divBdr>
        <w:top w:val="none" w:sz="0" w:space="0" w:color="auto"/>
        <w:left w:val="none" w:sz="0" w:space="0" w:color="auto"/>
        <w:bottom w:val="none" w:sz="0" w:space="0" w:color="auto"/>
        <w:right w:val="none" w:sz="0" w:space="0" w:color="auto"/>
      </w:divBdr>
    </w:div>
    <w:div w:id="1045057886">
      <w:bodyDiv w:val="1"/>
      <w:marLeft w:val="0"/>
      <w:marRight w:val="0"/>
      <w:marTop w:val="0"/>
      <w:marBottom w:val="0"/>
      <w:divBdr>
        <w:top w:val="none" w:sz="0" w:space="0" w:color="auto"/>
        <w:left w:val="none" w:sz="0" w:space="0" w:color="auto"/>
        <w:bottom w:val="none" w:sz="0" w:space="0" w:color="auto"/>
        <w:right w:val="none" w:sz="0" w:space="0" w:color="auto"/>
      </w:divBdr>
    </w:div>
    <w:div w:id="1045567521">
      <w:bodyDiv w:val="1"/>
      <w:marLeft w:val="0"/>
      <w:marRight w:val="0"/>
      <w:marTop w:val="0"/>
      <w:marBottom w:val="0"/>
      <w:divBdr>
        <w:top w:val="none" w:sz="0" w:space="0" w:color="auto"/>
        <w:left w:val="none" w:sz="0" w:space="0" w:color="auto"/>
        <w:bottom w:val="none" w:sz="0" w:space="0" w:color="auto"/>
        <w:right w:val="none" w:sz="0" w:space="0" w:color="auto"/>
      </w:divBdr>
    </w:div>
    <w:div w:id="1045837231">
      <w:bodyDiv w:val="1"/>
      <w:marLeft w:val="0"/>
      <w:marRight w:val="0"/>
      <w:marTop w:val="0"/>
      <w:marBottom w:val="0"/>
      <w:divBdr>
        <w:top w:val="none" w:sz="0" w:space="0" w:color="auto"/>
        <w:left w:val="none" w:sz="0" w:space="0" w:color="auto"/>
        <w:bottom w:val="none" w:sz="0" w:space="0" w:color="auto"/>
        <w:right w:val="none" w:sz="0" w:space="0" w:color="auto"/>
      </w:divBdr>
    </w:div>
    <w:div w:id="1046299898">
      <w:bodyDiv w:val="1"/>
      <w:marLeft w:val="0"/>
      <w:marRight w:val="0"/>
      <w:marTop w:val="0"/>
      <w:marBottom w:val="0"/>
      <w:divBdr>
        <w:top w:val="none" w:sz="0" w:space="0" w:color="auto"/>
        <w:left w:val="none" w:sz="0" w:space="0" w:color="auto"/>
        <w:bottom w:val="none" w:sz="0" w:space="0" w:color="auto"/>
        <w:right w:val="none" w:sz="0" w:space="0" w:color="auto"/>
      </w:divBdr>
    </w:div>
    <w:div w:id="1046494342">
      <w:bodyDiv w:val="1"/>
      <w:marLeft w:val="0"/>
      <w:marRight w:val="0"/>
      <w:marTop w:val="0"/>
      <w:marBottom w:val="0"/>
      <w:divBdr>
        <w:top w:val="none" w:sz="0" w:space="0" w:color="auto"/>
        <w:left w:val="none" w:sz="0" w:space="0" w:color="auto"/>
        <w:bottom w:val="none" w:sz="0" w:space="0" w:color="auto"/>
        <w:right w:val="none" w:sz="0" w:space="0" w:color="auto"/>
      </w:divBdr>
    </w:div>
    <w:div w:id="1046759803">
      <w:bodyDiv w:val="1"/>
      <w:marLeft w:val="0"/>
      <w:marRight w:val="0"/>
      <w:marTop w:val="0"/>
      <w:marBottom w:val="0"/>
      <w:divBdr>
        <w:top w:val="none" w:sz="0" w:space="0" w:color="auto"/>
        <w:left w:val="none" w:sz="0" w:space="0" w:color="auto"/>
        <w:bottom w:val="none" w:sz="0" w:space="0" w:color="auto"/>
        <w:right w:val="none" w:sz="0" w:space="0" w:color="auto"/>
      </w:divBdr>
    </w:div>
    <w:div w:id="1046949326">
      <w:bodyDiv w:val="1"/>
      <w:marLeft w:val="0"/>
      <w:marRight w:val="0"/>
      <w:marTop w:val="0"/>
      <w:marBottom w:val="0"/>
      <w:divBdr>
        <w:top w:val="none" w:sz="0" w:space="0" w:color="auto"/>
        <w:left w:val="none" w:sz="0" w:space="0" w:color="auto"/>
        <w:bottom w:val="none" w:sz="0" w:space="0" w:color="auto"/>
        <w:right w:val="none" w:sz="0" w:space="0" w:color="auto"/>
      </w:divBdr>
    </w:div>
    <w:div w:id="1047141958">
      <w:bodyDiv w:val="1"/>
      <w:marLeft w:val="0"/>
      <w:marRight w:val="0"/>
      <w:marTop w:val="0"/>
      <w:marBottom w:val="0"/>
      <w:divBdr>
        <w:top w:val="none" w:sz="0" w:space="0" w:color="auto"/>
        <w:left w:val="none" w:sz="0" w:space="0" w:color="auto"/>
        <w:bottom w:val="none" w:sz="0" w:space="0" w:color="auto"/>
        <w:right w:val="none" w:sz="0" w:space="0" w:color="auto"/>
      </w:divBdr>
    </w:div>
    <w:div w:id="1047410715">
      <w:bodyDiv w:val="1"/>
      <w:marLeft w:val="0"/>
      <w:marRight w:val="0"/>
      <w:marTop w:val="0"/>
      <w:marBottom w:val="0"/>
      <w:divBdr>
        <w:top w:val="none" w:sz="0" w:space="0" w:color="auto"/>
        <w:left w:val="none" w:sz="0" w:space="0" w:color="auto"/>
        <w:bottom w:val="none" w:sz="0" w:space="0" w:color="auto"/>
        <w:right w:val="none" w:sz="0" w:space="0" w:color="auto"/>
      </w:divBdr>
    </w:div>
    <w:div w:id="1047493152">
      <w:bodyDiv w:val="1"/>
      <w:marLeft w:val="0"/>
      <w:marRight w:val="0"/>
      <w:marTop w:val="0"/>
      <w:marBottom w:val="0"/>
      <w:divBdr>
        <w:top w:val="none" w:sz="0" w:space="0" w:color="auto"/>
        <w:left w:val="none" w:sz="0" w:space="0" w:color="auto"/>
        <w:bottom w:val="none" w:sz="0" w:space="0" w:color="auto"/>
        <w:right w:val="none" w:sz="0" w:space="0" w:color="auto"/>
      </w:divBdr>
    </w:div>
    <w:div w:id="1047609693">
      <w:bodyDiv w:val="1"/>
      <w:marLeft w:val="0"/>
      <w:marRight w:val="0"/>
      <w:marTop w:val="0"/>
      <w:marBottom w:val="0"/>
      <w:divBdr>
        <w:top w:val="none" w:sz="0" w:space="0" w:color="auto"/>
        <w:left w:val="none" w:sz="0" w:space="0" w:color="auto"/>
        <w:bottom w:val="none" w:sz="0" w:space="0" w:color="auto"/>
        <w:right w:val="none" w:sz="0" w:space="0" w:color="auto"/>
      </w:divBdr>
    </w:div>
    <w:div w:id="1047797072">
      <w:bodyDiv w:val="1"/>
      <w:marLeft w:val="0"/>
      <w:marRight w:val="0"/>
      <w:marTop w:val="0"/>
      <w:marBottom w:val="0"/>
      <w:divBdr>
        <w:top w:val="none" w:sz="0" w:space="0" w:color="auto"/>
        <w:left w:val="none" w:sz="0" w:space="0" w:color="auto"/>
        <w:bottom w:val="none" w:sz="0" w:space="0" w:color="auto"/>
        <w:right w:val="none" w:sz="0" w:space="0" w:color="auto"/>
      </w:divBdr>
    </w:div>
    <w:div w:id="1048143029">
      <w:bodyDiv w:val="1"/>
      <w:marLeft w:val="0"/>
      <w:marRight w:val="0"/>
      <w:marTop w:val="0"/>
      <w:marBottom w:val="0"/>
      <w:divBdr>
        <w:top w:val="none" w:sz="0" w:space="0" w:color="auto"/>
        <w:left w:val="none" w:sz="0" w:space="0" w:color="auto"/>
        <w:bottom w:val="none" w:sz="0" w:space="0" w:color="auto"/>
        <w:right w:val="none" w:sz="0" w:space="0" w:color="auto"/>
      </w:divBdr>
    </w:div>
    <w:div w:id="1048189237">
      <w:bodyDiv w:val="1"/>
      <w:marLeft w:val="0"/>
      <w:marRight w:val="0"/>
      <w:marTop w:val="0"/>
      <w:marBottom w:val="0"/>
      <w:divBdr>
        <w:top w:val="none" w:sz="0" w:space="0" w:color="auto"/>
        <w:left w:val="none" w:sz="0" w:space="0" w:color="auto"/>
        <w:bottom w:val="none" w:sz="0" w:space="0" w:color="auto"/>
        <w:right w:val="none" w:sz="0" w:space="0" w:color="auto"/>
      </w:divBdr>
    </w:div>
    <w:div w:id="1048408680">
      <w:bodyDiv w:val="1"/>
      <w:marLeft w:val="0"/>
      <w:marRight w:val="0"/>
      <w:marTop w:val="0"/>
      <w:marBottom w:val="0"/>
      <w:divBdr>
        <w:top w:val="none" w:sz="0" w:space="0" w:color="auto"/>
        <w:left w:val="none" w:sz="0" w:space="0" w:color="auto"/>
        <w:bottom w:val="none" w:sz="0" w:space="0" w:color="auto"/>
        <w:right w:val="none" w:sz="0" w:space="0" w:color="auto"/>
      </w:divBdr>
    </w:div>
    <w:div w:id="1048919321">
      <w:bodyDiv w:val="1"/>
      <w:marLeft w:val="0"/>
      <w:marRight w:val="0"/>
      <w:marTop w:val="0"/>
      <w:marBottom w:val="0"/>
      <w:divBdr>
        <w:top w:val="none" w:sz="0" w:space="0" w:color="auto"/>
        <w:left w:val="none" w:sz="0" w:space="0" w:color="auto"/>
        <w:bottom w:val="none" w:sz="0" w:space="0" w:color="auto"/>
        <w:right w:val="none" w:sz="0" w:space="0" w:color="auto"/>
      </w:divBdr>
    </w:div>
    <w:div w:id="1049186249">
      <w:bodyDiv w:val="1"/>
      <w:marLeft w:val="0"/>
      <w:marRight w:val="0"/>
      <w:marTop w:val="0"/>
      <w:marBottom w:val="0"/>
      <w:divBdr>
        <w:top w:val="none" w:sz="0" w:space="0" w:color="auto"/>
        <w:left w:val="none" w:sz="0" w:space="0" w:color="auto"/>
        <w:bottom w:val="none" w:sz="0" w:space="0" w:color="auto"/>
        <w:right w:val="none" w:sz="0" w:space="0" w:color="auto"/>
      </w:divBdr>
    </w:div>
    <w:div w:id="1049383437">
      <w:bodyDiv w:val="1"/>
      <w:marLeft w:val="0"/>
      <w:marRight w:val="0"/>
      <w:marTop w:val="0"/>
      <w:marBottom w:val="0"/>
      <w:divBdr>
        <w:top w:val="none" w:sz="0" w:space="0" w:color="auto"/>
        <w:left w:val="none" w:sz="0" w:space="0" w:color="auto"/>
        <w:bottom w:val="none" w:sz="0" w:space="0" w:color="auto"/>
        <w:right w:val="none" w:sz="0" w:space="0" w:color="auto"/>
      </w:divBdr>
    </w:div>
    <w:div w:id="1049453190">
      <w:bodyDiv w:val="1"/>
      <w:marLeft w:val="0"/>
      <w:marRight w:val="0"/>
      <w:marTop w:val="0"/>
      <w:marBottom w:val="0"/>
      <w:divBdr>
        <w:top w:val="none" w:sz="0" w:space="0" w:color="auto"/>
        <w:left w:val="none" w:sz="0" w:space="0" w:color="auto"/>
        <w:bottom w:val="none" w:sz="0" w:space="0" w:color="auto"/>
        <w:right w:val="none" w:sz="0" w:space="0" w:color="auto"/>
      </w:divBdr>
    </w:div>
    <w:div w:id="1049957091">
      <w:bodyDiv w:val="1"/>
      <w:marLeft w:val="0"/>
      <w:marRight w:val="0"/>
      <w:marTop w:val="0"/>
      <w:marBottom w:val="0"/>
      <w:divBdr>
        <w:top w:val="none" w:sz="0" w:space="0" w:color="auto"/>
        <w:left w:val="none" w:sz="0" w:space="0" w:color="auto"/>
        <w:bottom w:val="none" w:sz="0" w:space="0" w:color="auto"/>
        <w:right w:val="none" w:sz="0" w:space="0" w:color="auto"/>
      </w:divBdr>
    </w:div>
    <w:div w:id="1050152980">
      <w:bodyDiv w:val="1"/>
      <w:marLeft w:val="0"/>
      <w:marRight w:val="0"/>
      <w:marTop w:val="0"/>
      <w:marBottom w:val="0"/>
      <w:divBdr>
        <w:top w:val="none" w:sz="0" w:space="0" w:color="auto"/>
        <w:left w:val="none" w:sz="0" w:space="0" w:color="auto"/>
        <w:bottom w:val="none" w:sz="0" w:space="0" w:color="auto"/>
        <w:right w:val="none" w:sz="0" w:space="0" w:color="auto"/>
      </w:divBdr>
    </w:div>
    <w:div w:id="1050153453">
      <w:bodyDiv w:val="1"/>
      <w:marLeft w:val="0"/>
      <w:marRight w:val="0"/>
      <w:marTop w:val="0"/>
      <w:marBottom w:val="0"/>
      <w:divBdr>
        <w:top w:val="none" w:sz="0" w:space="0" w:color="auto"/>
        <w:left w:val="none" w:sz="0" w:space="0" w:color="auto"/>
        <w:bottom w:val="none" w:sz="0" w:space="0" w:color="auto"/>
        <w:right w:val="none" w:sz="0" w:space="0" w:color="auto"/>
      </w:divBdr>
    </w:div>
    <w:div w:id="1050227020">
      <w:bodyDiv w:val="1"/>
      <w:marLeft w:val="0"/>
      <w:marRight w:val="0"/>
      <w:marTop w:val="0"/>
      <w:marBottom w:val="0"/>
      <w:divBdr>
        <w:top w:val="none" w:sz="0" w:space="0" w:color="auto"/>
        <w:left w:val="none" w:sz="0" w:space="0" w:color="auto"/>
        <w:bottom w:val="none" w:sz="0" w:space="0" w:color="auto"/>
        <w:right w:val="none" w:sz="0" w:space="0" w:color="auto"/>
      </w:divBdr>
    </w:div>
    <w:div w:id="1050495296">
      <w:bodyDiv w:val="1"/>
      <w:marLeft w:val="0"/>
      <w:marRight w:val="0"/>
      <w:marTop w:val="0"/>
      <w:marBottom w:val="0"/>
      <w:divBdr>
        <w:top w:val="none" w:sz="0" w:space="0" w:color="auto"/>
        <w:left w:val="none" w:sz="0" w:space="0" w:color="auto"/>
        <w:bottom w:val="none" w:sz="0" w:space="0" w:color="auto"/>
        <w:right w:val="none" w:sz="0" w:space="0" w:color="auto"/>
      </w:divBdr>
    </w:div>
    <w:div w:id="1050500211">
      <w:bodyDiv w:val="1"/>
      <w:marLeft w:val="0"/>
      <w:marRight w:val="0"/>
      <w:marTop w:val="0"/>
      <w:marBottom w:val="0"/>
      <w:divBdr>
        <w:top w:val="none" w:sz="0" w:space="0" w:color="auto"/>
        <w:left w:val="none" w:sz="0" w:space="0" w:color="auto"/>
        <w:bottom w:val="none" w:sz="0" w:space="0" w:color="auto"/>
        <w:right w:val="none" w:sz="0" w:space="0" w:color="auto"/>
      </w:divBdr>
    </w:div>
    <w:div w:id="1050500335">
      <w:bodyDiv w:val="1"/>
      <w:marLeft w:val="0"/>
      <w:marRight w:val="0"/>
      <w:marTop w:val="0"/>
      <w:marBottom w:val="0"/>
      <w:divBdr>
        <w:top w:val="none" w:sz="0" w:space="0" w:color="auto"/>
        <w:left w:val="none" w:sz="0" w:space="0" w:color="auto"/>
        <w:bottom w:val="none" w:sz="0" w:space="0" w:color="auto"/>
        <w:right w:val="none" w:sz="0" w:space="0" w:color="auto"/>
      </w:divBdr>
    </w:div>
    <w:div w:id="1050570871">
      <w:bodyDiv w:val="1"/>
      <w:marLeft w:val="0"/>
      <w:marRight w:val="0"/>
      <w:marTop w:val="0"/>
      <w:marBottom w:val="0"/>
      <w:divBdr>
        <w:top w:val="none" w:sz="0" w:space="0" w:color="auto"/>
        <w:left w:val="none" w:sz="0" w:space="0" w:color="auto"/>
        <w:bottom w:val="none" w:sz="0" w:space="0" w:color="auto"/>
        <w:right w:val="none" w:sz="0" w:space="0" w:color="auto"/>
      </w:divBdr>
    </w:div>
    <w:div w:id="1051149724">
      <w:bodyDiv w:val="1"/>
      <w:marLeft w:val="0"/>
      <w:marRight w:val="0"/>
      <w:marTop w:val="0"/>
      <w:marBottom w:val="0"/>
      <w:divBdr>
        <w:top w:val="none" w:sz="0" w:space="0" w:color="auto"/>
        <w:left w:val="none" w:sz="0" w:space="0" w:color="auto"/>
        <w:bottom w:val="none" w:sz="0" w:space="0" w:color="auto"/>
        <w:right w:val="none" w:sz="0" w:space="0" w:color="auto"/>
      </w:divBdr>
    </w:div>
    <w:div w:id="1051154100">
      <w:bodyDiv w:val="1"/>
      <w:marLeft w:val="0"/>
      <w:marRight w:val="0"/>
      <w:marTop w:val="0"/>
      <w:marBottom w:val="0"/>
      <w:divBdr>
        <w:top w:val="none" w:sz="0" w:space="0" w:color="auto"/>
        <w:left w:val="none" w:sz="0" w:space="0" w:color="auto"/>
        <w:bottom w:val="none" w:sz="0" w:space="0" w:color="auto"/>
        <w:right w:val="none" w:sz="0" w:space="0" w:color="auto"/>
      </w:divBdr>
    </w:div>
    <w:div w:id="1051415979">
      <w:bodyDiv w:val="1"/>
      <w:marLeft w:val="0"/>
      <w:marRight w:val="0"/>
      <w:marTop w:val="0"/>
      <w:marBottom w:val="0"/>
      <w:divBdr>
        <w:top w:val="none" w:sz="0" w:space="0" w:color="auto"/>
        <w:left w:val="none" w:sz="0" w:space="0" w:color="auto"/>
        <w:bottom w:val="none" w:sz="0" w:space="0" w:color="auto"/>
        <w:right w:val="none" w:sz="0" w:space="0" w:color="auto"/>
      </w:divBdr>
    </w:div>
    <w:div w:id="1052270987">
      <w:bodyDiv w:val="1"/>
      <w:marLeft w:val="0"/>
      <w:marRight w:val="0"/>
      <w:marTop w:val="0"/>
      <w:marBottom w:val="0"/>
      <w:divBdr>
        <w:top w:val="none" w:sz="0" w:space="0" w:color="auto"/>
        <w:left w:val="none" w:sz="0" w:space="0" w:color="auto"/>
        <w:bottom w:val="none" w:sz="0" w:space="0" w:color="auto"/>
        <w:right w:val="none" w:sz="0" w:space="0" w:color="auto"/>
      </w:divBdr>
    </w:div>
    <w:div w:id="1052925275">
      <w:bodyDiv w:val="1"/>
      <w:marLeft w:val="0"/>
      <w:marRight w:val="0"/>
      <w:marTop w:val="0"/>
      <w:marBottom w:val="0"/>
      <w:divBdr>
        <w:top w:val="none" w:sz="0" w:space="0" w:color="auto"/>
        <w:left w:val="none" w:sz="0" w:space="0" w:color="auto"/>
        <w:bottom w:val="none" w:sz="0" w:space="0" w:color="auto"/>
        <w:right w:val="none" w:sz="0" w:space="0" w:color="auto"/>
      </w:divBdr>
    </w:div>
    <w:div w:id="1053426670">
      <w:bodyDiv w:val="1"/>
      <w:marLeft w:val="0"/>
      <w:marRight w:val="0"/>
      <w:marTop w:val="0"/>
      <w:marBottom w:val="0"/>
      <w:divBdr>
        <w:top w:val="none" w:sz="0" w:space="0" w:color="auto"/>
        <w:left w:val="none" w:sz="0" w:space="0" w:color="auto"/>
        <w:bottom w:val="none" w:sz="0" w:space="0" w:color="auto"/>
        <w:right w:val="none" w:sz="0" w:space="0" w:color="auto"/>
      </w:divBdr>
    </w:div>
    <w:div w:id="1053508232">
      <w:bodyDiv w:val="1"/>
      <w:marLeft w:val="0"/>
      <w:marRight w:val="0"/>
      <w:marTop w:val="0"/>
      <w:marBottom w:val="0"/>
      <w:divBdr>
        <w:top w:val="none" w:sz="0" w:space="0" w:color="auto"/>
        <w:left w:val="none" w:sz="0" w:space="0" w:color="auto"/>
        <w:bottom w:val="none" w:sz="0" w:space="0" w:color="auto"/>
        <w:right w:val="none" w:sz="0" w:space="0" w:color="auto"/>
      </w:divBdr>
    </w:div>
    <w:div w:id="1054040707">
      <w:bodyDiv w:val="1"/>
      <w:marLeft w:val="0"/>
      <w:marRight w:val="0"/>
      <w:marTop w:val="0"/>
      <w:marBottom w:val="0"/>
      <w:divBdr>
        <w:top w:val="none" w:sz="0" w:space="0" w:color="auto"/>
        <w:left w:val="none" w:sz="0" w:space="0" w:color="auto"/>
        <w:bottom w:val="none" w:sz="0" w:space="0" w:color="auto"/>
        <w:right w:val="none" w:sz="0" w:space="0" w:color="auto"/>
      </w:divBdr>
    </w:div>
    <w:div w:id="1054506489">
      <w:bodyDiv w:val="1"/>
      <w:marLeft w:val="0"/>
      <w:marRight w:val="0"/>
      <w:marTop w:val="0"/>
      <w:marBottom w:val="0"/>
      <w:divBdr>
        <w:top w:val="none" w:sz="0" w:space="0" w:color="auto"/>
        <w:left w:val="none" w:sz="0" w:space="0" w:color="auto"/>
        <w:bottom w:val="none" w:sz="0" w:space="0" w:color="auto"/>
        <w:right w:val="none" w:sz="0" w:space="0" w:color="auto"/>
      </w:divBdr>
    </w:div>
    <w:div w:id="1055659295">
      <w:bodyDiv w:val="1"/>
      <w:marLeft w:val="0"/>
      <w:marRight w:val="0"/>
      <w:marTop w:val="0"/>
      <w:marBottom w:val="0"/>
      <w:divBdr>
        <w:top w:val="none" w:sz="0" w:space="0" w:color="auto"/>
        <w:left w:val="none" w:sz="0" w:space="0" w:color="auto"/>
        <w:bottom w:val="none" w:sz="0" w:space="0" w:color="auto"/>
        <w:right w:val="none" w:sz="0" w:space="0" w:color="auto"/>
      </w:divBdr>
    </w:div>
    <w:div w:id="1055809991">
      <w:bodyDiv w:val="1"/>
      <w:marLeft w:val="0"/>
      <w:marRight w:val="0"/>
      <w:marTop w:val="0"/>
      <w:marBottom w:val="0"/>
      <w:divBdr>
        <w:top w:val="none" w:sz="0" w:space="0" w:color="auto"/>
        <w:left w:val="none" w:sz="0" w:space="0" w:color="auto"/>
        <w:bottom w:val="none" w:sz="0" w:space="0" w:color="auto"/>
        <w:right w:val="none" w:sz="0" w:space="0" w:color="auto"/>
      </w:divBdr>
    </w:div>
    <w:div w:id="1056127096">
      <w:bodyDiv w:val="1"/>
      <w:marLeft w:val="0"/>
      <w:marRight w:val="0"/>
      <w:marTop w:val="0"/>
      <w:marBottom w:val="0"/>
      <w:divBdr>
        <w:top w:val="none" w:sz="0" w:space="0" w:color="auto"/>
        <w:left w:val="none" w:sz="0" w:space="0" w:color="auto"/>
        <w:bottom w:val="none" w:sz="0" w:space="0" w:color="auto"/>
        <w:right w:val="none" w:sz="0" w:space="0" w:color="auto"/>
      </w:divBdr>
    </w:div>
    <w:div w:id="1056396848">
      <w:bodyDiv w:val="1"/>
      <w:marLeft w:val="0"/>
      <w:marRight w:val="0"/>
      <w:marTop w:val="0"/>
      <w:marBottom w:val="0"/>
      <w:divBdr>
        <w:top w:val="none" w:sz="0" w:space="0" w:color="auto"/>
        <w:left w:val="none" w:sz="0" w:space="0" w:color="auto"/>
        <w:bottom w:val="none" w:sz="0" w:space="0" w:color="auto"/>
        <w:right w:val="none" w:sz="0" w:space="0" w:color="auto"/>
      </w:divBdr>
    </w:div>
    <w:div w:id="1056510134">
      <w:bodyDiv w:val="1"/>
      <w:marLeft w:val="0"/>
      <w:marRight w:val="0"/>
      <w:marTop w:val="0"/>
      <w:marBottom w:val="0"/>
      <w:divBdr>
        <w:top w:val="none" w:sz="0" w:space="0" w:color="auto"/>
        <w:left w:val="none" w:sz="0" w:space="0" w:color="auto"/>
        <w:bottom w:val="none" w:sz="0" w:space="0" w:color="auto"/>
        <w:right w:val="none" w:sz="0" w:space="0" w:color="auto"/>
      </w:divBdr>
    </w:div>
    <w:div w:id="1056782824">
      <w:bodyDiv w:val="1"/>
      <w:marLeft w:val="0"/>
      <w:marRight w:val="0"/>
      <w:marTop w:val="0"/>
      <w:marBottom w:val="0"/>
      <w:divBdr>
        <w:top w:val="none" w:sz="0" w:space="0" w:color="auto"/>
        <w:left w:val="none" w:sz="0" w:space="0" w:color="auto"/>
        <w:bottom w:val="none" w:sz="0" w:space="0" w:color="auto"/>
        <w:right w:val="none" w:sz="0" w:space="0" w:color="auto"/>
      </w:divBdr>
    </w:div>
    <w:div w:id="1057125512">
      <w:bodyDiv w:val="1"/>
      <w:marLeft w:val="0"/>
      <w:marRight w:val="0"/>
      <w:marTop w:val="0"/>
      <w:marBottom w:val="0"/>
      <w:divBdr>
        <w:top w:val="none" w:sz="0" w:space="0" w:color="auto"/>
        <w:left w:val="none" w:sz="0" w:space="0" w:color="auto"/>
        <w:bottom w:val="none" w:sz="0" w:space="0" w:color="auto"/>
        <w:right w:val="none" w:sz="0" w:space="0" w:color="auto"/>
      </w:divBdr>
    </w:div>
    <w:div w:id="1057166509">
      <w:bodyDiv w:val="1"/>
      <w:marLeft w:val="0"/>
      <w:marRight w:val="0"/>
      <w:marTop w:val="0"/>
      <w:marBottom w:val="0"/>
      <w:divBdr>
        <w:top w:val="none" w:sz="0" w:space="0" w:color="auto"/>
        <w:left w:val="none" w:sz="0" w:space="0" w:color="auto"/>
        <w:bottom w:val="none" w:sz="0" w:space="0" w:color="auto"/>
        <w:right w:val="none" w:sz="0" w:space="0" w:color="auto"/>
      </w:divBdr>
    </w:div>
    <w:div w:id="1057167849">
      <w:bodyDiv w:val="1"/>
      <w:marLeft w:val="0"/>
      <w:marRight w:val="0"/>
      <w:marTop w:val="0"/>
      <w:marBottom w:val="0"/>
      <w:divBdr>
        <w:top w:val="none" w:sz="0" w:space="0" w:color="auto"/>
        <w:left w:val="none" w:sz="0" w:space="0" w:color="auto"/>
        <w:bottom w:val="none" w:sz="0" w:space="0" w:color="auto"/>
        <w:right w:val="none" w:sz="0" w:space="0" w:color="auto"/>
      </w:divBdr>
    </w:div>
    <w:div w:id="1057628178">
      <w:bodyDiv w:val="1"/>
      <w:marLeft w:val="0"/>
      <w:marRight w:val="0"/>
      <w:marTop w:val="0"/>
      <w:marBottom w:val="0"/>
      <w:divBdr>
        <w:top w:val="none" w:sz="0" w:space="0" w:color="auto"/>
        <w:left w:val="none" w:sz="0" w:space="0" w:color="auto"/>
        <w:bottom w:val="none" w:sz="0" w:space="0" w:color="auto"/>
        <w:right w:val="none" w:sz="0" w:space="0" w:color="auto"/>
      </w:divBdr>
    </w:div>
    <w:div w:id="1057780436">
      <w:bodyDiv w:val="1"/>
      <w:marLeft w:val="0"/>
      <w:marRight w:val="0"/>
      <w:marTop w:val="0"/>
      <w:marBottom w:val="0"/>
      <w:divBdr>
        <w:top w:val="none" w:sz="0" w:space="0" w:color="auto"/>
        <w:left w:val="none" w:sz="0" w:space="0" w:color="auto"/>
        <w:bottom w:val="none" w:sz="0" w:space="0" w:color="auto"/>
        <w:right w:val="none" w:sz="0" w:space="0" w:color="auto"/>
      </w:divBdr>
    </w:div>
    <w:div w:id="1057973094">
      <w:bodyDiv w:val="1"/>
      <w:marLeft w:val="0"/>
      <w:marRight w:val="0"/>
      <w:marTop w:val="0"/>
      <w:marBottom w:val="0"/>
      <w:divBdr>
        <w:top w:val="none" w:sz="0" w:space="0" w:color="auto"/>
        <w:left w:val="none" w:sz="0" w:space="0" w:color="auto"/>
        <w:bottom w:val="none" w:sz="0" w:space="0" w:color="auto"/>
        <w:right w:val="none" w:sz="0" w:space="0" w:color="auto"/>
      </w:divBdr>
    </w:div>
    <w:div w:id="1058088780">
      <w:bodyDiv w:val="1"/>
      <w:marLeft w:val="0"/>
      <w:marRight w:val="0"/>
      <w:marTop w:val="0"/>
      <w:marBottom w:val="0"/>
      <w:divBdr>
        <w:top w:val="none" w:sz="0" w:space="0" w:color="auto"/>
        <w:left w:val="none" w:sz="0" w:space="0" w:color="auto"/>
        <w:bottom w:val="none" w:sz="0" w:space="0" w:color="auto"/>
        <w:right w:val="none" w:sz="0" w:space="0" w:color="auto"/>
      </w:divBdr>
    </w:div>
    <w:div w:id="1058090888">
      <w:bodyDiv w:val="1"/>
      <w:marLeft w:val="0"/>
      <w:marRight w:val="0"/>
      <w:marTop w:val="0"/>
      <w:marBottom w:val="0"/>
      <w:divBdr>
        <w:top w:val="none" w:sz="0" w:space="0" w:color="auto"/>
        <w:left w:val="none" w:sz="0" w:space="0" w:color="auto"/>
        <w:bottom w:val="none" w:sz="0" w:space="0" w:color="auto"/>
        <w:right w:val="none" w:sz="0" w:space="0" w:color="auto"/>
      </w:divBdr>
    </w:div>
    <w:div w:id="1058822464">
      <w:bodyDiv w:val="1"/>
      <w:marLeft w:val="0"/>
      <w:marRight w:val="0"/>
      <w:marTop w:val="0"/>
      <w:marBottom w:val="0"/>
      <w:divBdr>
        <w:top w:val="none" w:sz="0" w:space="0" w:color="auto"/>
        <w:left w:val="none" w:sz="0" w:space="0" w:color="auto"/>
        <w:bottom w:val="none" w:sz="0" w:space="0" w:color="auto"/>
        <w:right w:val="none" w:sz="0" w:space="0" w:color="auto"/>
      </w:divBdr>
    </w:div>
    <w:div w:id="1059019730">
      <w:bodyDiv w:val="1"/>
      <w:marLeft w:val="0"/>
      <w:marRight w:val="0"/>
      <w:marTop w:val="0"/>
      <w:marBottom w:val="0"/>
      <w:divBdr>
        <w:top w:val="none" w:sz="0" w:space="0" w:color="auto"/>
        <w:left w:val="none" w:sz="0" w:space="0" w:color="auto"/>
        <w:bottom w:val="none" w:sz="0" w:space="0" w:color="auto"/>
        <w:right w:val="none" w:sz="0" w:space="0" w:color="auto"/>
      </w:divBdr>
    </w:div>
    <w:div w:id="1059061918">
      <w:bodyDiv w:val="1"/>
      <w:marLeft w:val="0"/>
      <w:marRight w:val="0"/>
      <w:marTop w:val="0"/>
      <w:marBottom w:val="0"/>
      <w:divBdr>
        <w:top w:val="none" w:sz="0" w:space="0" w:color="auto"/>
        <w:left w:val="none" w:sz="0" w:space="0" w:color="auto"/>
        <w:bottom w:val="none" w:sz="0" w:space="0" w:color="auto"/>
        <w:right w:val="none" w:sz="0" w:space="0" w:color="auto"/>
      </w:divBdr>
    </w:div>
    <w:div w:id="1059281361">
      <w:bodyDiv w:val="1"/>
      <w:marLeft w:val="0"/>
      <w:marRight w:val="0"/>
      <w:marTop w:val="0"/>
      <w:marBottom w:val="0"/>
      <w:divBdr>
        <w:top w:val="none" w:sz="0" w:space="0" w:color="auto"/>
        <w:left w:val="none" w:sz="0" w:space="0" w:color="auto"/>
        <w:bottom w:val="none" w:sz="0" w:space="0" w:color="auto"/>
        <w:right w:val="none" w:sz="0" w:space="0" w:color="auto"/>
      </w:divBdr>
    </w:div>
    <w:div w:id="1059551753">
      <w:bodyDiv w:val="1"/>
      <w:marLeft w:val="0"/>
      <w:marRight w:val="0"/>
      <w:marTop w:val="0"/>
      <w:marBottom w:val="0"/>
      <w:divBdr>
        <w:top w:val="none" w:sz="0" w:space="0" w:color="auto"/>
        <w:left w:val="none" w:sz="0" w:space="0" w:color="auto"/>
        <w:bottom w:val="none" w:sz="0" w:space="0" w:color="auto"/>
        <w:right w:val="none" w:sz="0" w:space="0" w:color="auto"/>
      </w:divBdr>
    </w:div>
    <w:div w:id="1059595448">
      <w:bodyDiv w:val="1"/>
      <w:marLeft w:val="0"/>
      <w:marRight w:val="0"/>
      <w:marTop w:val="0"/>
      <w:marBottom w:val="0"/>
      <w:divBdr>
        <w:top w:val="none" w:sz="0" w:space="0" w:color="auto"/>
        <w:left w:val="none" w:sz="0" w:space="0" w:color="auto"/>
        <w:bottom w:val="none" w:sz="0" w:space="0" w:color="auto"/>
        <w:right w:val="none" w:sz="0" w:space="0" w:color="auto"/>
      </w:divBdr>
    </w:div>
    <w:div w:id="1059787153">
      <w:bodyDiv w:val="1"/>
      <w:marLeft w:val="0"/>
      <w:marRight w:val="0"/>
      <w:marTop w:val="0"/>
      <w:marBottom w:val="0"/>
      <w:divBdr>
        <w:top w:val="none" w:sz="0" w:space="0" w:color="auto"/>
        <w:left w:val="none" w:sz="0" w:space="0" w:color="auto"/>
        <w:bottom w:val="none" w:sz="0" w:space="0" w:color="auto"/>
        <w:right w:val="none" w:sz="0" w:space="0" w:color="auto"/>
      </w:divBdr>
    </w:div>
    <w:div w:id="1060325733">
      <w:bodyDiv w:val="1"/>
      <w:marLeft w:val="0"/>
      <w:marRight w:val="0"/>
      <w:marTop w:val="0"/>
      <w:marBottom w:val="0"/>
      <w:divBdr>
        <w:top w:val="none" w:sz="0" w:space="0" w:color="auto"/>
        <w:left w:val="none" w:sz="0" w:space="0" w:color="auto"/>
        <w:bottom w:val="none" w:sz="0" w:space="0" w:color="auto"/>
        <w:right w:val="none" w:sz="0" w:space="0" w:color="auto"/>
      </w:divBdr>
    </w:div>
    <w:div w:id="1060638342">
      <w:bodyDiv w:val="1"/>
      <w:marLeft w:val="0"/>
      <w:marRight w:val="0"/>
      <w:marTop w:val="0"/>
      <w:marBottom w:val="0"/>
      <w:divBdr>
        <w:top w:val="none" w:sz="0" w:space="0" w:color="auto"/>
        <w:left w:val="none" w:sz="0" w:space="0" w:color="auto"/>
        <w:bottom w:val="none" w:sz="0" w:space="0" w:color="auto"/>
        <w:right w:val="none" w:sz="0" w:space="0" w:color="auto"/>
      </w:divBdr>
    </w:div>
    <w:div w:id="1061248291">
      <w:bodyDiv w:val="1"/>
      <w:marLeft w:val="0"/>
      <w:marRight w:val="0"/>
      <w:marTop w:val="0"/>
      <w:marBottom w:val="0"/>
      <w:divBdr>
        <w:top w:val="none" w:sz="0" w:space="0" w:color="auto"/>
        <w:left w:val="none" w:sz="0" w:space="0" w:color="auto"/>
        <w:bottom w:val="none" w:sz="0" w:space="0" w:color="auto"/>
        <w:right w:val="none" w:sz="0" w:space="0" w:color="auto"/>
      </w:divBdr>
    </w:div>
    <w:div w:id="1061291595">
      <w:bodyDiv w:val="1"/>
      <w:marLeft w:val="0"/>
      <w:marRight w:val="0"/>
      <w:marTop w:val="0"/>
      <w:marBottom w:val="0"/>
      <w:divBdr>
        <w:top w:val="none" w:sz="0" w:space="0" w:color="auto"/>
        <w:left w:val="none" w:sz="0" w:space="0" w:color="auto"/>
        <w:bottom w:val="none" w:sz="0" w:space="0" w:color="auto"/>
        <w:right w:val="none" w:sz="0" w:space="0" w:color="auto"/>
      </w:divBdr>
    </w:div>
    <w:div w:id="1061296474">
      <w:bodyDiv w:val="1"/>
      <w:marLeft w:val="0"/>
      <w:marRight w:val="0"/>
      <w:marTop w:val="0"/>
      <w:marBottom w:val="0"/>
      <w:divBdr>
        <w:top w:val="none" w:sz="0" w:space="0" w:color="auto"/>
        <w:left w:val="none" w:sz="0" w:space="0" w:color="auto"/>
        <w:bottom w:val="none" w:sz="0" w:space="0" w:color="auto"/>
        <w:right w:val="none" w:sz="0" w:space="0" w:color="auto"/>
      </w:divBdr>
    </w:div>
    <w:div w:id="1061638004">
      <w:bodyDiv w:val="1"/>
      <w:marLeft w:val="0"/>
      <w:marRight w:val="0"/>
      <w:marTop w:val="0"/>
      <w:marBottom w:val="0"/>
      <w:divBdr>
        <w:top w:val="none" w:sz="0" w:space="0" w:color="auto"/>
        <w:left w:val="none" w:sz="0" w:space="0" w:color="auto"/>
        <w:bottom w:val="none" w:sz="0" w:space="0" w:color="auto"/>
        <w:right w:val="none" w:sz="0" w:space="0" w:color="auto"/>
      </w:divBdr>
    </w:div>
    <w:div w:id="1062751424">
      <w:bodyDiv w:val="1"/>
      <w:marLeft w:val="0"/>
      <w:marRight w:val="0"/>
      <w:marTop w:val="0"/>
      <w:marBottom w:val="0"/>
      <w:divBdr>
        <w:top w:val="none" w:sz="0" w:space="0" w:color="auto"/>
        <w:left w:val="none" w:sz="0" w:space="0" w:color="auto"/>
        <w:bottom w:val="none" w:sz="0" w:space="0" w:color="auto"/>
        <w:right w:val="none" w:sz="0" w:space="0" w:color="auto"/>
      </w:divBdr>
    </w:div>
    <w:div w:id="1063412699">
      <w:bodyDiv w:val="1"/>
      <w:marLeft w:val="0"/>
      <w:marRight w:val="0"/>
      <w:marTop w:val="0"/>
      <w:marBottom w:val="0"/>
      <w:divBdr>
        <w:top w:val="none" w:sz="0" w:space="0" w:color="auto"/>
        <w:left w:val="none" w:sz="0" w:space="0" w:color="auto"/>
        <w:bottom w:val="none" w:sz="0" w:space="0" w:color="auto"/>
        <w:right w:val="none" w:sz="0" w:space="0" w:color="auto"/>
      </w:divBdr>
    </w:div>
    <w:div w:id="1063871705">
      <w:bodyDiv w:val="1"/>
      <w:marLeft w:val="0"/>
      <w:marRight w:val="0"/>
      <w:marTop w:val="0"/>
      <w:marBottom w:val="0"/>
      <w:divBdr>
        <w:top w:val="none" w:sz="0" w:space="0" w:color="auto"/>
        <w:left w:val="none" w:sz="0" w:space="0" w:color="auto"/>
        <w:bottom w:val="none" w:sz="0" w:space="0" w:color="auto"/>
        <w:right w:val="none" w:sz="0" w:space="0" w:color="auto"/>
      </w:divBdr>
    </w:div>
    <w:div w:id="1064254048">
      <w:bodyDiv w:val="1"/>
      <w:marLeft w:val="0"/>
      <w:marRight w:val="0"/>
      <w:marTop w:val="0"/>
      <w:marBottom w:val="0"/>
      <w:divBdr>
        <w:top w:val="none" w:sz="0" w:space="0" w:color="auto"/>
        <w:left w:val="none" w:sz="0" w:space="0" w:color="auto"/>
        <w:bottom w:val="none" w:sz="0" w:space="0" w:color="auto"/>
        <w:right w:val="none" w:sz="0" w:space="0" w:color="auto"/>
      </w:divBdr>
    </w:div>
    <w:div w:id="1064377083">
      <w:bodyDiv w:val="1"/>
      <w:marLeft w:val="0"/>
      <w:marRight w:val="0"/>
      <w:marTop w:val="0"/>
      <w:marBottom w:val="0"/>
      <w:divBdr>
        <w:top w:val="none" w:sz="0" w:space="0" w:color="auto"/>
        <w:left w:val="none" w:sz="0" w:space="0" w:color="auto"/>
        <w:bottom w:val="none" w:sz="0" w:space="0" w:color="auto"/>
        <w:right w:val="none" w:sz="0" w:space="0" w:color="auto"/>
      </w:divBdr>
    </w:div>
    <w:div w:id="1066026222">
      <w:bodyDiv w:val="1"/>
      <w:marLeft w:val="0"/>
      <w:marRight w:val="0"/>
      <w:marTop w:val="0"/>
      <w:marBottom w:val="0"/>
      <w:divBdr>
        <w:top w:val="none" w:sz="0" w:space="0" w:color="auto"/>
        <w:left w:val="none" w:sz="0" w:space="0" w:color="auto"/>
        <w:bottom w:val="none" w:sz="0" w:space="0" w:color="auto"/>
        <w:right w:val="none" w:sz="0" w:space="0" w:color="auto"/>
      </w:divBdr>
    </w:div>
    <w:div w:id="1066218340">
      <w:bodyDiv w:val="1"/>
      <w:marLeft w:val="0"/>
      <w:marRight w:val="0"/>
      <w:marTop w:val="0"/>
      <w:marBottom w:val="0"/>
      <w:divBdr>
        <w:top w:val="none" w:sz="0" w:space="0" w:color="auto"/>
        <w:left w:val="none" w:sz="0" w:space="0" w:color="auto"/>
        <w:bottom w:val="none" w:sz="0" w:space="0" w:color="auto"/>
        <w:right w:val="none" w:sz="0" w:space="0" w:color="auto"/>
      </w:divBdr>
    </w:div>
    <w:div w:id="1066227439">
      <w:bodyDiv w:val="1"/>
      <w:marLeft w:val="0"/>
      <w:marRight w:val="0"/>
      <w:marTop w:val="0"/>
      <w:marBottom w:val="0"/>
      <w:divBdr>
        <w:top w:val="none" w:sz="0" w:space="0" w:color="auto"/>
        <w:left w:val="none" w:sz="0" w:space="0" w:color="auto"/>
        <w:bottom w:val="none" w:sz="0" w:space="0" w:color="auto"/>
        <w:right w:val="none" w:sz="0" w:space="0" w:color="auto"/>
      </w:divBdr>
    </w:div>
    <w:div w:id="1067335544">
      <w:bodyDiv w:val="1"/>
      <w:marLeft w:val="0"/>
      <w:marRight w:val="0"/>
      <w:marTop w:val="0"/>
      <w:marBottom w:val="0"/>
      <w:divBdr>
        <w:top w:val="none" w:sz="0" w:space="0" w:color="auto"/>
        <w:left w:val="none" w:sz="0" w:space="0" w:color="auto"/>
        <w:bottom w:val="none" w:sz="0" w:space="0" w:color="auto"/>
        <w:right w:val="none" w:sz="0" w:space="0" w:color="auto"/>
      </w:divBdr>
    </w:div>
    <w:div w:id="1067606336">
      <w:bodyDiv w:val="1"/>
      <w:marLeft w:val="0"/>
      <w:marRight w:val="0"/>
      <w:marTop w:val="0"/>
      <w:marBottom w:val="0"/>
      <w:divBdr>
        <w:top w:val="none" w:sz="0" w:space="0" w:color="auto"/>
        <w:left w:val="none" w:sz="0" w:space="0" w:color="auto"/>
        <w:bottom w:val="none" w:sz="0" w:space="0" w:color="auto"/>
        <w:right w:val="none" w:sz="0" w:space="0" w:color="auto"/>
      </w:divBdr>
    </w:div>
    <w:div w:id="1067609953">
      <w:bodyDiv w:val="1"/>
      <w:marLeft w:val="0"/>
      <w:marRight w:val="0"/>
      <w:marTop w:val="0"/>
      <w:marBottom w:val="0"/>
      <w:divBdr>
        <w:top w:val="none" w:sz="0" w:space="0" w:color="auto"/>
        <w:left w:val="none" w:sz="0" w:space="0" w:color="auto"/>
        <w:bottom w:val="none" w:sz="0" w:space="0" w:color="auto"/>
        <w:right w:val="none" w:sz="0" w:space="0" w:color="auto"/>
      </w:divBdr>
    </w:div>
    <w:div w:id="1067802533">
      <w:bodyDiv w:val="1"/>
      <w:marLeft w:val="0"/>
      <w:marRight w:val="0"/>
      <w:marTop w:val="0"/>
      <w:marBottom w:val="0"/>
      <w:divBdr>
        <w:top w:val="none" w:sz="0" w:space="0" w:color="auto"/>
        <w:left w:val="none" w:sz="0" w:space="0" w:color="auto"/>
        <w:bottom w:val="none" w:sz="0" w:space="0" w:color="auto"/>
        <w:right w:val="none" w:sz="0" w:space="0" w:color="auto"/>
      </w:divBdr>
    </w:div>
    <w:div w:id="1067847642">
      <w:bodyDiv w:val="1"/>
      <w:marLeft w:val="0"/>
      <w:marRight w:val="0"/>
      <w:marTop w:val="0"/>
      <w:marBottom w:val="0"/>
      <w:divBdr>
        <w:top w:val="none" w:sz="0" w:space="0" w:color="auto"/>
        <w:left w:val="none" w:sz="0" w:space="0" w:color="auto"/>
        <w:bottom w:val="none" w:sz="0" w:space="0" w:color="auto"/>
        <w:right w:val="none" w:sz="0" w:space="0" w:color="auto"/>
      </w:divBdr>
    </w:div>
    <w:div w:id="1068067917">
      <w:bodyDiv w:val="1"/>
      <w:marLeft w:val="0"/>
      <w:marRight w:val="0"/>
      <w:marTop w:val="0"/>
      <w:marBottom w:val="0"/>
      <w:divBdr>
        <w:top w:val="none" w:sz="0" w:space="0" w:color="auto"/>
        <w:left w:val="none" w:sz="0" w:space="0" w:color="auto"/>
        <w:bottom w:val="none" w:sz="0" w:space="0" w:color="auto"/>
        <w:right w:val="none" w:sz="0" w:space="0" w:color="auto"/>
      </w:divBdr>
    </w:div>
    <w:div w:id="1068264677">
      <w:bodyDiv w:val="1"/>
      <w:marLeft w:val="0"/>
      <w:marRight w:val="0"/>
      <w:marTop w:val="0"/>
      <w:marBottom w:val="0"/>
      <w:divBdr>
        <w:top w:val="none" w:sz="0" w:space="0" w:color="auto"/>
        <w:left w:val="none" w:sz="0" w:space="0" w:color="auto"/>
        <w:bottom w:val="none" w:sz="0" w:space="0" w:color="auto"/>
        <w:right w:val="none" w:sz="0" w:space="0" w:color="auto"/>
      </w:divBdr>
    </w:div>
    <w:div w:id="1068457425">
      <w:bodyDiv w:val="1"/>
      <w:marLeft w:val="0"/>
      <w:marRight w:val="0"/>
      <w:marTop w:val="0"/>
      <w:marBottom w:val="0"/>
      <w:divBdr>
        <w:top w:val="none" w:sz="0" w:space="0" w:color="auto"/>
        <w:left w:val="none" w:sz="0" w:space="0" w:color="auto"/>
        <w:bottom w:val="none" w:sz="0" w:space="0" w:color="auto"/>
        <w:right w:val="none" w:sz="0" w:space="0" w:color="auto"/>
      </w:divBdr>
    </w:div>
    <w:div w:id="1068530395">
      <w:bodyDiv w:val="1"/>
      <w:marLeft w:val="0"/>
      <w:marRight w:val="0"/>
      <w:marTop w:val="0"/>
      <w:marBottom w:val="0"/>
      <w:divBdr>
        <w:top w:val="none" w:sz="0" w:space="0" w:color="auto"/>
        <w:left w:val="none" w:sz="0" w:space="0" w:color="auto"/>
        <w:bottom w:val="none" w:sz="0" w:space="0" w:color="auto"/>
        <w:right w:val="none" w:sz="0" w:space="0" w:color="auto"/>
      </w:divBdr>
    </w:div>
    <w:div w:id="1069694441">
      <w:bodyDiv w:val="1"/>
      <w:marLeft w:val="0"/>
      <w:marRight w:val="0"/>
      <w:marTop w:val="0"/>
      <w:marBottom w:val="0"/>
      <w:divBdr>
        <w:top w:val="none" w:sz="0" w:space="0" w:color="auto"/>
        <w:left w:val="none" w:sz="0" w:space="0" w:color="auto"/>
        <w:bottom w:val="none" w:sz="0" w:space="0" w:color="auto"/>
        <w:right w:val="none" w:sz="0" w:space="0" w:color="auto"/>
      </w:divBdr>
    </w:div>
    <w:div w:id="1069763673">
      <w:bodyDiv w:val="1"/>
      <w:marLeft w:val="0"/>
      <w:marRight w:val="0"/>
      <w:marTop w:val="0"/>
      <w:marBottom w:val="0"/>
      <w:divBdr>
        <w:top w:val="none" w:sz="0" w:space="0" w:color="auto"/>
        <w:left w:val="none" w:sz="0" w:space="0" w:color="auto"/>
        <w:bottom w:val="none" w:sz="0" w:space="0" w:color="auto"/>
        <w:right w:val="none" w:sz="0" w:space="0" w:color="auto"/>
      </w:divBdr>
    </w:div>
    <w:div w:id="1069962936">
      <w:bodyDiv w:val="1"/>
      <w:marLeft w:val="0"/>
      <w:marRight w:val="0"/>
      <w:marTop w:val="0"/>
      <w:marBottom w:val="0"/>
      <w:divBdr>
        <w:top w:val="none" w:sz="0" w:space="0" w:color="auto"/>
        <w:left w:val="none" w:sz="0" w:space="0" w:color="auto"/>
        <w:bottom w:val="none" w:sz="0" w:space="0" w:color="auto"/>
        <w:right w:val="none" w:sz="0" w:space="0" w:color="auto"/>
      </w:divBdr>
    </w:div>
    <w:div w:id="1070273160">
      <w:bodyDiv w:val="1"/>
      <w:marLeft w:val="0"/>
      <w:marRight w:val="0"/>
      <w:marTop w:val="0"/>
      <w:marBottom w:val="0"/>
      <w:divBdr>
        <w:top w:val="none" w:sz="0" w:space="0" w:color="auto"/>
        <w:left w:val="none" w:sz="0" w:space="0" w:color="auto"/>
        <w:bottom w:val="none" w:sz="0" w:space="0" w:color="auto"/>
        <w:right w:val="none" w:sz="0" w:space="0" w:color="auto"/>
      </w:divBdr>
    </w:div>
    <w:div w:id="1070545739">
      <w:bodyDiv w:val="1"/>
      <w:marLeft w:val="0"/>
      <w:marRight w:val="0"/>
      <w:marTop w:val="0"/>
      <w:marBottom w:val="0"/>
      <w:divBdr>
        <w:top w:val="none" w:sz="0" w:space="0" w:color="auto"/>
        <w:left w:val="none" w:sz="0" w:space="0" w:color="auto"/>
        <w:bottom w:val="none" w:sz="0" w:space="0" w:color="auto"/>
        <w:right w:val="none" w:sz="0" w:space="0" w:color="auto"/>
      </w:divBdr>
    </w:div>
    <w:div w:id="1070735609">
      <w:bodyDiv w:val="1"/>
      <w:marLeft w:val="0"/>
      <w:marRight w:val="0"/>
      <w:marTop w:val="0"/>
      <w:marBottom w:val="0"/>
      <w:divBdr>
        <w:top w:val="none" w:sz="0" w:space="0" w:color="auto"/>
        <w:left w:val="none" w:sz="0" w:space="0" w:color="auto"/>
        <w:bottom w:val="none" w:sz="0" w:space="0" w:color="auto"/>
        <w:right w:val="none" w:sz="0" w:space="0" w:color="auto"/>
      </w:divBdr>
    </w:div>
    <w:div w:id="1070814348">
      <w:bodyDiv w:val="1"/>
      <w:marLeft w:val="0"/>
      <w:marRight w:val="0"/>
      <w:marTop w:val="0"/>
      <w:marBottom w:val="0"/>
      <w:divBdr>
        <w:top w:val="none" w:sz="0" w:space="0" w:color="auto"/>
        <w:left w:val="none" w:sz="0" w:space="0" w:color="auto"/>
        <w:bottom w:val="none" w:sz="0" w:space="0" w:color="auto"/>
        <w:right w:val="none" w:sz="0" w:space="0" w:color="auto"/>
      </w:divBdr>
    </w:div>
    <w:div w:id="1071003404">
      <w:bodyDiv w:val="1"/>
      <w:marLeft w:val="0"/>
      <w:marRight w:val="0"/>
      <w:marTop w:val="0"/>
      <w:marBottom w:val="0"/>
      <w:divBdr>
        <w:top w:val="none" w:sz="0" w:space="0" w:color="auto"/>
        <w:left w:val="none" w:sz="0" w:space="0" w:color="auto"/>
        <w:bottom w:val="none" w:sz="0" w:space="0" w:color="auto"/>
        <w:right w:val="none" w:sz="0" w:space="0" w:color="auto"/>
      </w:divBdr>
    </w:div>
    <w:div w:id="1071079616">
      <w:bodyDiv w:val="1"/>
      <w:marLeft w:val="0"/>
      <w:marRight w:val="0"/>
      <w:marTop w:val="0"/>
      <w:marBottom w:val="0"/>
      <w:divBdr>
        <w:top w:val="none" w:sz="0" w:space="0" w:color="auto"/>
        <w:left w:val="none" w:sz="0" w:space="0" w:color="auto"/>
        <w:bottom w:val="none" w:sz="0" w:space="0" w:color="auto"/>
        <w:right w:val="none" w:sz="0" w:space="0" w:color="auto"/>
      </w:divBdr>
    </w:div>
    <w:div w:id="1071120561">
      <w:bodyDiv w:val="1"/>
      <w:marLeft w:val="0"/>
      <w:marRight w:val="0"/>
      <w:marTop w:val="0"/>
      <w:marBottom w:val="0"/>
      <w:divBdr>
        <w:top w:val="none" w:sz="0" w:space="0" w:color="auto"/>
        <w:left w:val="none" w:sz="0" w:space="0" w:color="auto"/>
        <w:bottom w:val="none" w:sz="0" w:space="0" w:color="auto"/>
        <w:right w:val="none" w:sz="0" w:space="0" w:color="auto"/>
      </w:divBdr>
    </w:div>
    <w:div w:id="1071542871">
      <w:bodyDiv w:val="1"/>
      <w:marLeft w:val="0"/>
      <w:marRight w:val="0"/>
      <w:marTop w:val="0"/>
      <w:marBottom w:val="0"/>
      <w:divBdr>
        <w:top w:val="none" w:sz="0" w:space="0" w:color="auto"/>
        <w:left w:val="none" w:sz="0" w:space="0" w:color="auto"/>
        <w:bottom w:val="none" w:sz="0" w:space="0" w:color="auto"/>
        <w:right w:val="none" w:sz="0" w:space="0" w:color="auto"/>
      </w:divBdr>
    </w:div>
    <w:div w:id="1073315388">
      <w:bodyDiv w:val="1"/>
      <w:marLeft w:val="0"/>
      <w:marRight w:val="0"/>
      <w:marTop w:val="0"/>
      <w:marBottom w:val="0"/>
      <w:divBdr>
        <w:top w:val="none" w:sz="0" w:space="0" w:color="auto"/>
        <w:left w:val="none" w:sz="0" w:space="0" w:color="auto"/>
        <w:bottom w:val="none" w:sz="0" w:space="0" w:color="auto"/>
        <w:right w:val="none" w:sz="0" w:space="0" w:color="auto"/>
      </w:divBdr>
    </w:div>
    <w:div w:id="1073351771">
      <w:bodyDiv w:val="1"/>
      <w:marLeft w:val="0"/>
      <w:marRight w:val="0"/>
      <w:marTop w:val="0"/>
      <w:marBottom w:val="0"/>
      <w:divBdr>
        <w:top w:val="none" w:sz="0" w:space="0" w:color="auto"/>
        <w:left w:val="none" w:sz="0" w:space="0" w:color="auto"/>
        <w:bottom w:val="none" w:sz="0" w:space="0" w:color="auto"/>
        <w:right w:val="none" w:sz="0" w:space="0" w:color="auto"/>
      </w:divBdr>
    </w:div>
    <w:div w:id="1073890098">
      <w:bodyDiv w:val="1"/>
      <w:marLeft w:val="0"/>
      <w:marRight w:val="0"/>
      <w:marTop w:val="0"/>
      <w:marBottom w:val="0"/>
      <w:divBdr>
        <w:top w:val="none" w:sz="0" w:space="0" w:color="auto"/>
        <w:left w:val="none" w:sz="0" w:space="0" w:color="auto"/>
        <w:bottom w:val="none" w:sz="0" w:space="0" w:color="auto"/>
        <w:right w:val="none" w:sz="0" w:space="0" w:color="auto"/>
      </w:divBdr>
    </w:div>
    <w:div w:id="1073893838">
      <w:bodyDiv w:val="1"/>
      <w:marLeft w:val="0"/>
      <w:marRight w:val="0"/>
      <w:marTop w:val="0"/>
      <w:marBottom w:val="0"/>
      <w:divBdr>
        <w:top w:val="none" w:sz="0" w:space="0" w:color="auto"/>
        <w:left w:val="none" w:sz="0" w:space="0" w:color="auto"/>
        <w:bottom w:val="none" w:sz="0" w:space="0" w:color="auto"/>
        <w:right w:val="none" w:sz="0" w:space="0" w:color="auto"/>
      </w:divBdr>
    </w:div>
    <w:div w:id="1074812673">
      <w:bodyDiv w:val="1"/>
      <w:marLeft w:val="0"/>
      <w:marRight w:val="0"/>
      <w:marTop w:val="0"/>
      <w:marBottom w:val="0"/>
      <w:divBdr>
        <w:top w:val="none" w:sz="0" w:space="0" w:color="auto"/>
        <w:left w:val="none" w:sz="0" w:space="0" w:color="auto"/>
        <w:bottom w:val="none" w:sz="0" w:space="0" w:color="auto"/>
        <w:right w:val="none" w:sz="0" w:space="0" w:color="auto"/>
      </w:divBdr>
    </w:div>
    <w:div w:id="1075123620">
      <w:bodyDiv w:val="1"/>
      <w:marLeft w:val="0"/>
      <w:marRight w:val="0"/>
      <w:marTop w:val="0"/>
      <w:marBottom w:val="0"/>
      <w:divBdr>
        <w:top w:val="none" w:sz="0" w:space="0" w:color="auto"/>
        <w:left w:val="none" w:sz="0" w:space="0" w:color="auto"/>
        <w:bottom w:val="none" w:sz="0" w:space="0" w:color="auto"/>
        <w:right w:val="none" w:sz="0" w:space="0" w:color="auto"/>
      </w:divBdr>
    </w:div>
    <w:div w:id="1075127786">
      <w:bodyDiv w:val="1"/>
      <w:marLeft w:val="0"/>
      <w:marRight w:val="0"/>
      <w:marTop w:val="0"/>
      <w:marBottom w:val="0"/>
      <w:divBdr>
        <w:top w:val="none" w:sz="0" w:space="0" w:color="auto"/>
        <w:left w:val="none" w:sz="0" w:space="0" w:color="auto"/>
        <w:bottom w:val="none" w:sz="0" w:space="0" w:color="auto"/>
        <w:right w:val="none" w:sz="0" w:space="0" w:color="auto"/>
      </w:divBdr>
    </w:div>
    <w:div w:id="1075393401">
      <w:bodyDiv w:val="1"/>
      <w:marLeft w:val="0"/>
      <w:marRight w:val="0"/>
      <w:marTop w:val="0"/>
      <w:marBottom w:val="0"/>
      <w:divBdr>
        <w:top w:val="none" w:sz="0" w:space="0" w:color="auto"/>
        <w:left w:val="none" w:sz="0" w:space="0" w:color="auto"/>
        <w:bottom w:val="none" w:sz="0" w:space="0" w:color="auto"/>
        <w:right w:val="none" w:sz="0" w:space="0" w:color="auto"/>
      </w:divBdr>
    </w:div>
    <w:div w:id="1075711094">
      <w:bodyDiv w:val="1"/>
      <w:marLeft w:val="0"/>
      <w:marRight w:val="0"/>
      <w:marTop w:val="0"/>
      <w:marBottom w:val="0"/>
      <w:divBdr>
        <w:top w:val="none" w:sz="0" w:space="0" w:color="auto"/>
        <w:left w:val="none" w:sz="0" w:space="0" w:color="auto"/>
        <w:bottom w:val="none" w:sz="0" w:space="0" w:color="auto"/>
        <w:right w:val="none" w:sz="0" w:space="0" w:color="auto"/>
      </w:divBdr>
    </w:div>
    <w:div w:id="1076824430">
      <w:bodyDiv w:val="1"/>
      <w:marLeft w:val="0"/>
      <w:marRight w:val="0"/>
      <w:marTop w:val="0"/>
      <w:marBottom w:val="0"/>
      <w:divBdr>
        <w:top w:val="none" w:sz="0" w:space="0" w:color="auto"/>
        <w:left w:val="none" w:sz="0" w:space="0" w:color="auto"/>
        <w:bottom w:val="none" w:sz="0" w:space="0" w:color="auto"/>
        <w:right w:val="none" w:sz="0" w:space="0" w:color="auto"/>
      </w:divBdr>
    </w:div>
    <w:div w:id="1076824528">
      <w:bodyDiv w:val="1"/>
      <w:marLeft w:val="0"/>
      <w:marRight w:val="0"/>
      <w:marTop w:val="0"/>
      <w:marBottom w:val="0"/>
      <w:divBdr>
        <w:top w:val="none" w:sz="0" w:space="0" w:color="auto"/>
        <w:left w:val="none" w:sz="0" w:space="0" w:color="auto"/>
        <w:bottom w:val="none" w:sz="0" w:space="0" w:color="auto"/>
        <w:right w:val="none" w:sz="0" w:space="0" w:color="auto"/>
      </w:divBdr>
    </w:div>
    <w:div w:id="1077170537">
      <w:bodyDiv w:val="1"/>
      <w:marLeft w:val="0"/>
      <w:marRight w:val="0"/>
      <w:marTop w:val="0"/>
      <w:marBottom w:val="0"/>
      <w:divBdr>
        <w:top w:val="none" w:sz="0" w:space="0" w:color="auto"/>
        <w:left w:val="none" w:sz="0" w:space="0" w:color="auto"/>
        <w:bottom w:val="none" w:sz="0" w:space="0" w:color="auto"/>
        <w:right w:val="none" w:sz="0" w:space="0" w:color="auto"/>
      </w:divBdr>
    </w:div>
    <w:div w:id="1077285120">
      <w:bodyDiv w:val="1"/>
      <w:marLeft w:val="0"/>
      <w:marRight w:val="0"/>
      <w:marTop w:val="0"/>
      <w:marBottom w:val="0"/>
      <w:divBdr>
        <w:top w:val="none" w:sz="0" w:space="0" w:color="auto"/>
        <w:left w:val="none" w:sz="0" w:space="0" w:color="auto"/>
        <w:bottom w:val="none" w:sz="0" w:space="0" w:color="auto"/>
        <w:right w:val="none" w:sz="0" w:space="0" w:color="auto"/>
      </w:divBdr>
    </w:div>
    <w:div w:id="1077288969">
      <w:bodyDiv w:val="1"/>
      <w:marLeft w:val="0"/>
      <w:marRight w:val="0"/>
      <w:marTop w:val="0"/>
      <w:marBottom w:val="0"/>
      <w:divBdr>
        <w:top w:val="none" w:sz="0" w:space="0" w:color="auto"/>
        <w:left w:val="none" w:sz="0" w:space="0" w:color="auto"/>
        <w:bottom w:val="none" w:sz="0" w:space="0" w:color="auto"/>
        <w:right w:val="none" w:sz="0" w:space="0" w:color="auto"/>
      </w:divBdr>
    </w:div>
    <w:div w:id="1077633143">
      <w:bodyDiv w:val="1"/>
      <w:marLeft w:val="0"/>
      <w:marRight w:val="0"/>
      <w:marTop w:val="0"/>
      <w:marBottom w:val="0"/>
      <w:divBdr>
        <w:top w:val="none" w:sz="0" w:space="0" w:color="auto"/>
        <w:left w:val="none" w:sz="0" w:space="0" w:color="auto"/>
        <w:bottom w:val="none" w:sz="0" w:space="0" w:color="auto"/>
        <w:right w:val="none" w:sz="0" w:space="0" w:color="auto"/>
      </w:divBdr>
    </w:div>
    <w:div w:id="1077938206">
      <w:bodyDiv w:val="1"/>
      <w:marLeft w:val="0"/>
      <w:marRight w:val="0"/>
      <w:marTop w:val="0"/>
      <w:marBottom w:val="0"/>
      <w:divBdr>
        <w:top w:val="none" w:sz="0" w:space="0" w:color="auto"/>
        <w:left w:val="none" w:sz="0" w:space="0" w:color="auto"/>
        <w:bottom w:val="none" w:sz="0" w:space="0" w:color="auto"/>
        <w:right w:val="none" w:sz="0" w:space="0" w:color="auto"/>
      </w:divBdr>
    </w:div>
    <w:div w:id="1078022351">
      <w:bodyDiv w:val="1"/>
      <w:marLeft w:val="0"/>
      <w:marRight w:val="0"/>
      <w:marTop w:val="0"/>
      <w:marBottom w:val="0"/>
      <w:divBdr>
        <w:top w:val="none" w:sz="0" w:space="0" w:color="auto"/>
        <w:left w:val="none" w:sz="0" w:space="0" w:color="auto"/>
        <w:bottom w:val="none" w:sz="0" w:space="0" w:color="auto"/>
        <w:right w:val="none" w:sz="0" w:space="0" w:color="auto"/>
      </w:divBdr>
    </w:div>
    <w:div w:id="1079055569">
      <w:bodyDiv w:val="1"/>
      <w:marLeft w:val="0"/>
      <w:marRight w:val="0"/>
      <w:marTop w:val="0"/>
      <w:marBottom w:val="0"/>
      <w:divBdr>
        <w:top w:val="none" w:sz="0" w:space="0" w:color="auto"/>
        <w:left w:val="none" w:sz="0" w:space="0" w:color="auto"/>
        <w:bottom w:val="none" w:sz="0" w:space="0" w:color="auto"/>
        <w:right w:val="none" w:sz="0" w:space="0" w:color="auto"/>
      </w:divBdr>
    </w:div>
    <w:div w:id="1079911812">
      <w:bodyDiv w:val="1"/>
      <w:marLeft w:val="0"/>
      <w:marRight w:val="0"/>
      <w:marTop w:val="0"/>
      <w:marBottom w:val="0"/>
      <w:divBdr>
        <w:top w:val="none" w:sz="0" w:space="0" w:color="auto"/>
        <w:left w:val="none" w:sz="0" w:space="0" w:color="auto"/>
        <w:bottom w:val="none" w:sz="0" w:space="0" w:color="auto"/>
        <w:right w:val="none" w:sz="0" w:space="0" w:color="auto"/>
      </w:divBdr>
    </w:div>
    <w:div w:id="1080296526">
      <w:bodyDiv w:val="1"/>
      <w:marLeft w:val="0"/>
      <w:marRight w:val="0"/>
      <w:marTop w:val="0"/>
      <w:marBottom w:val="0"/>
      <w:divBdr>
        <w:top w:val="none" w:sz="0" w:space="0" w:color="auto"/>
        <w:left w:val="none" w:sz="0" w:space="0" w:color="auto"/>
        <w:bottom w:val="none" w:sz="0" w:space="0" w:color="auto"/>
        <w:right w:val="none" w:sz="0" w:space="0" w:color="auto"/>
      </w:divBdr>
    </w:div>
    <w:div w:id="1080372227">
      <w:bodyDiv w:val="1"/>
      <w:marLeft w:val="0"/>
      <w:marRight w:val="0"/>
      <w:marTop w:val="0"/>
      <w:marBottom w:val="0"/>
      <w:divBdr>
        <w:top w:val="none" w:sz="0" w:space="0" w:color="auto"/>
        <w:left w:val="none" w:sz="0" w:space="0" w:color="auto"/>
        <w:bottom w:val="none" w:sz="0" w:space="0" w:color="auto"/>
        <w:right w:val="none" w:sz="0" w:space="0" w:color="auto"/>
      </w:divBdr>
    </w:div>
    <w:div w:id="1080562117">
      <w:bodyDiv w:val="1"/>
      <w:marLeft w:val="0"/>
      <w:marRight w:val="0"/>
      <w:marTop w:val="0"/>
      <w:marBottom w:val="0"/>
      <w:divBdr>
        <w:top w:val="none" w:sz="0" w:space="0" w:color="auto"/>
        <w:left w:val="none" w:sz="0" w:space="0" w:color="auto"/>
        <w:bottom w:val="none" w:sz="0" w:space="0" w:color="auto"/>
        <w:right w:val="none" w:sz="0" w:space="0" w:color="auto"/>
      </w:divBdr>
    </w:div>
    <w:div w:id="1080760912">
      <w:bodyDiv w:val="1"/>
      <w:marLeft w:val="0"/>
      <w:marRight w:val="0"/>
      <w:marTop w:val="0"/>
      <w:marBottom w:val="0"/>
      <w:divBdr>
        <w:top w:val="none" w:sz="0" w:space="0" w:color="auto"/>
        <w:left w:val="none" w:sz="0" w:space="0" w:color="auto"/>
        <w:bottom w:val="none" w:sz="0" w:space="0" w:color="auto"/>
        <w:right w:val="none" w:sz="0" w:space="0" w:color="auto"/>
      </w:divBdr>
    </w:div>
    <w:div w:id="1080979756">
      <w:bodyDiv w:val="1"/>
      <w:marLeft w:val="0"/>
      <w:marRight w:val="0"/>
      <w:marTop w:val="0"/>
      <w:marBottom w:val="0"/>
      <w:divBdr>
        <w:top w:val="none" w:sz="0" w:space="0" w:color="auto"/>
        <w:left w:val="none" w:sz="0" w:space="0" w:color="auto"/>
        <w:bottom w:val="none" w:sz="0" w:space="0" w:color="auto"/>
        <w:right w:val="none" w:sz="0" w:space="0" w:color="auto"/>
      </w:divBdr>
    </w:div>
    <w:div w:id="1081751607">
      <w:bodyDiv w:val="1"/>
      <w:marLeft w:val="0"/>
      <w:marRight w:val="0"/>
      <w:marTop w:val="0"/>
      <w:marBottom w:val="0"/>
      <w:divBdr>
        <w:top w:val="none" w:sz="0" w:space="0" w:color="auto"/>
        <w:left w:val="none" w:sz="0" w:space="0" w:color="auto"/>
        <w:bottom w:val="none" w:sz="0" w:space="0" w:color="auto"/>
        <w:right w:val="none" w:sz="0" w:space="0" w:color="auto"/>
      </w:divBdr>
    </w:div>
    <w:div w:id="1081827349">
      <w:bodyDiv w:val="1"/>
      <w:marLeft w:val="0"/>
      <w:marRight w:val="0"/>
      <w:marTop w:val="0"/>
      <w:marBottom w:val="0"/>
      <w:divBdr>
        <w:top w:val="none" w:sz="0" w:space="0" w:color="auto"/>
        <w:left w:val="none" w:sz="0" w:space="0" w:color="auto"/>
        <w:bottom w:val="none" w:sz="0" w:space="0" w:color="auto"/>
        <w:right w:val="none" w:sz="0" w:space="0" w:color="auto"/>
      </w:divBdr>
    </w:div>
    <w:div w:id="1081945776">
      <w:bodyDiv w:val="1"/>
      <w:marLeft w:val="0"/>
      <w:marRight w:val="0"/>
      <w:marTop w:val="0"/>
      <w:marBottom w:val="0"/>
      <w:divBdr>
        <w:top w:val="none" w:sz="0" w:space="0" w:color="auto"/>
        <w:left w:val="none" w:sz="0" w:space="0" w:color="auto"/>
        <w:bottom w:val="none" w:sz="0" w:space="0" w:color="auto"/>
        <w:right w:val="none" w:sz="0" w:space="0" w:color="auto"/>
      </w:divBdr>
    </w:div>
    <w:div w:id="1082067277">
      <w:bodyDiv w:val="1"/>
      <w:marLeft w:val="0"/>
      <w:marRight w:val="0"/>
      <w:marTop w:val="0"/>
      <w:marBottom w:val="0"/>
      <w:divBdr>
        <w:top w:val="none" w:sz="0" w:space="0" w:color="auto"/>
        <w:left w:val="none" w:sz="0" w:space="0" w:color="auto"/>
        <w:bottom w:val="none" w:sz="0" w:space="0" w:color="auto"/>
        <w:right w:val="none" w:sz="0" w:space="0" w:color="auto"/>
      </w:divBdr>
    </w:div>
    <w:div w:id="1082261891">
      <w:bodyDiv w:val="1"/>
      <w:marLeft w:val="0"/>
      <w:marRight w:val="0"/>
      <w:marTop w:val="0"/>
      <w:marBottom w:val="0"/>
      <w:divBdr>
        <w:top w:val="none" w:sz="0" w:space="0" w:color="auto"/>
        <w:left w:val="none" w:sz="0" w:space="0" w:color="auto"/>
        <w:bottom w:val="none" w:sz="0" w:space="0" w:color="auto"/>
        <w:right w:val="none" w:sz="0" w:space="0" w:color="auto"/>
      </w:divBdr>
    </w:div>
    <w:div w:id="1082265580">
      <w:bodyDiv w:val="1"/>
      <w:marLeft w:val="0"/>
      <w:marRight w:val="0"/>
      <w:marTop w:val="0"/>
      <w:marBottom w:val="0"/>
      <w:divBdr>
        <w:top w:val="none" w:sz="0" w:space="0" w:color="auto"/>
        <w:left w:val="none" w:sz="0" w:space="0" w:color="auto"/>
        <w:bottom w:val="none" w:sz="0" w:space="0" w:color="auto"/>
        <w:right w:val="none" w:sz="0" w:space="0" w:color="auto"/>
      </w:divBdr>
    </w:div>
    <w:div w:id="1082290372">
      <w:bodyDiv w:val="1"/>
      <w:marLeft w:val="0"/>
      <w:marRight w:val="0"/>
      <w:marTop w:val="0"/>
      <w:marBottom w:val="0"/>
      <w:divBdr>
        <w:top w:val="none" w:sz="0" w:space="0" w:color="auto"/>
        <w:left w:val="none" w:sz="0" w:space="0" w:color="auto"/>
        <w:bottom w:val="none" w:sz="0" w:space="0" w:color="auto"/>
        <w:right w:val="none" w:sz="0" w:space="0" w:color="auto"/>
      </w:divBdr>
    </w:div>
    <w:div w:id="1082458127">
      <w:bodyDiv w:val="1"/>
      <w:marLeft w:val="0"/>
      <w:marRight w:val="0"/>
      <w:marTop w:val="0"/>
      <w:marBottom w:val="0"/>
      <w:divBdr>
        <w:top w:val="none" w:sz="0" w:space="0" w:color="auto"/>
        <w:left w:val="none" w:sz="0" w:space="0" w:color="auto"/>
        <w:bottom w:val="none" w:sz="0" w:space="0" w:color="auto"/>
        <w:right w:val="none" w:sz="0" w:space="0" w:color="auto"/>
      </w:divBdr>
    </w:div>
    <w:div w:id="1083382041">
      <w:bodyDiv w:val="1"/>
      <w:marLeft w:val="0"/>
      <w:marRight w:val="0"/>
      <w:marTop w:val="0"/>
      <w:marBottom w:val="0"/>
      <w:divBdr>
        <w:top w:val="none" w:sz="0" w:space="0" w:color="auto"/>
        <w:left w:val="none" w:sz="0" w:space="0" w:color="auto"/>
        <w:bottom w:val="none" w:sz="0" w:space="0" w:color="auto"/>
        <w:right w:val="none" w:sz="0" w:space="0" w:color="auto"/>
      </w:divBdr>
    </w:div>
    <w:div w:id="1083455645">
      <w:bodyDiv w:val="1"/>
      <w:marLeft w:val="0"/>
      <w:marRight w:val="0"/>
      <w:marTop w:val="0"/>
      <w:marBottom w:val="0"/>
      <w:divBdr>
        <w:top w:val="none" w:sz="0" w:space="0" w:color="auto"/>
        <w:left w:val="none" w:sz="0" w:space="0" w:color="auto"/>
        <w:bottom w:val="none" w:sz="0" w:space="0" w:color="auto"/>
        <w:right w:val="none" w:sz="0" w:space="0" w:color="auto"/>
      </w:divBdr>
    </w:div>
    <w:div w:id="1083527702">
      <w:bodyDiv w:val="1"/>
      <w:marLeft w:val="0"/>
      <w:marRight w:val="0"/>
      <w:marTop w:val="0"/>
      <w:marBottom w:val="0"/>
      <w:divBdr>
        <w:top w:val="none" w:sz="0" w:space="0" w:color="auto"/>
        <w:left w:val="none" w:sz="0" w:space="0" w:color="auto"/>
        <w:bottom w:val="none" w:sz="0" w:space="0" w:color="auto"/>
        <w:right w:val="none" w:sz="0" w:space="0" w:color="auto"/>
      </w:divBdr>
    </w:div>
    <w:div w:id="1083576105">
      <w:bodyDiv w:val="1"/>
      <w:marLeft w:val="0"/>
      <w:marRight w:val="0"/>
      <w:marTop w:val="0"/>
      <w:marBottom w:val="0"/>
      <w:divBdr>
        <w:top w:val="none" w:sz="0" w:space="0" w:color="auto"/>
        <w:left w:val="none" w:sz="0" w:space="0" w:color="auto"/>
        <w:bottom w:val="none" w:sz="0" w:space="0" w:color="auto"/>
        <w:right w:val="none" w:sz="0" w:space="0" w:color="auto"/>
      </w:divBdr>
    </w:div>
    <w:div w:id="1083648815">
      <w:bodyDiv w:val="1"/>
      <w:marLeft w:val="0"/>
      <w:marRight w:val="0"/>
      <w:marTop w:val="0"/>
      <w:marBottom w:val="0"/>
      <w:divBdr>
        <w:top w:val="none" w:sz="0" w:space="0" w:color="auto"/>
        <w:left w:val="none" w:sz="0" w:space="0" w:color="auto"/>
        <w:bottom w:val="none" w:sz="0" w:space="0" w:color="auto"/>
        <w:right w:val="none" w:sz="0" w:space="0" w:color="auto"/>
      </w:divBdr>
    </w:div>
    <w:div w:id="1084301160">
      <w:bodyDiv w:val="1"/>
      <w:marLeft w:val="0"/>
      <w:marRight w:val="0"/>
      <w:marTop w:val="0"/>
      <w:marBottom w:val="0"/>
      <w:divBdr>
        <w:top w:val="none" w:sz="0" w:space="0" w:color="auto"/>
        <w:left w:val="none" w:sz="0" w:space="0" w:color="auto"/>
        <w:bottom w:val="none" w:sz="0" w:space="0" w:color="auto"/>
        <w:right w:val="none" w:sz="0" w:space="0" w:color="auto"/>
      </w:divBdr>
    </w:div>
    <w:div w:id="1084374534">
      <w:bodyDiv w:val="1"/>
      <w:marLeft w:val="0"/>
      <w:marRight w:val="0"/>
      <w:marTop w:val="0"/>
      <w:marBottom w:val="0"/>
      <w:divBdr>
        <w:top w:val="none" w:sz="0" w:space="0" w:color="auto"/>
        <w:left w:val="none" w:sz="0" w:space="0" w:color="auto"/>
        <w:bottom w:val="none" w:sz="0" w:space="0" w:color="auto"/>
        <w:right w:val="none" w:sz="0" w:space="0" w:color="auto"/>
      </w:divBdr>
    </w:div>
    <w:div w:id="1085343271">
      <w:bodyDiv w:val="1"/>
      <w:marLeft w:val="0"/>
      <w:marRight w:val="0"/>
      <w:marTop w:val="0"/>
      <w:marBottom w:val="0"/>
      <w:divBdr>
        <w:top w:val="none" w:sz="0" w:space="0" w:color="auto"/>
        <w:left w:val="none" w:sz="0" w:space="0" w:color="auto"/>
        <w:bottom w:val="none" w:sz="0" w:space="0" w:color="auto"/>
        <w:right w:val="none" w:sz="0" w:space="0" w:color="auto"/>
      </w:divBdr>
    </w:div>
    <w:div w:id="1085566932">
      <w:bodyDiv w:val="1"/>
      <w:marLeft w:val="0"/>
      <w:marRight w:val="0"/>
      <w:marTop w:val="0"/>
      <w:marBottom w:val="0"/>
      <w:divBdr>
        <w:top w:val="none" w:sz="0" w:space="0" w:color="auto"/>
        <w:left w:val="none" w:sz="0" w:space="0" w:color="auto"/>
        <w:bottom w:val="none" w:sz="0" w:space="0" w:color="auto"/>
        <w:right w:val="none" w:sz="0" w:space="0" w:color="auto"/>
      </w:divBdr>
    </w:div>
    <w:div w:id="1085610108">
      <w:bodyDiv w:val="1"/>
      <w:marLeft w:val="0"/>
      <w:marRight w:val="0"/>
      <w:marTop w:val="0"/>
      <w:marBottom w:val="0"/>
      <w:divBdr>
        <w:top w:val="none" w:sz="0" w:space="0" w:color="auto"/>
        <w:left w:val="none" w:sz="0" w:space="0" w:color="auto"/>
        <w:bottom w:val="none" w:sz="0" w:space="0" w:color="auto"/>
        <w:right w:val="none" w:sz="0" w:space="0" w:color="auto"/>
      </w:divBdr>
    </w:div>
    <w:div w:id="1086153267">
      <w:bodyDiv w:val="1"/>
      <w:marLeft w:val="0"/>
      <w:marRight w:val="0"/>
      <w:marTop w:val="0"/>
      <w:marBottom w:val="0"/>
      <w:divBdr>
        <w:top w:val="none" w:sz="0" w:space="0" w:color="auto"/>
        <w:left w:val="none" w:sz="0" w:space="0" w:color="auto"/>
        <w:bottom w:val="none" w:sz="0" w:space="0" w:color="auto"/>
        <w:right w:val="none" w:sz="0" w:space="0" w:color="auto"/>
      </w:divBdr>
    </w:div>
    <w:div w:id="1086420848">
      <w:bodyDiv w:val="1"/>
      <w:marLeft w:val="0"/>
      <w:marRight w:val="0"/>
      <w:marTop w:val="0"/>
      <w:marBottom w:val="0"/>
      <w:divBdr>
        <w:top w:val="none" w:sz="0" w:space="0" w:color="auto"/>
        <w:left w:val="none" w:sz="0" w:space="0" w:color="auto"/>
        <w:bottom w:val="none" w:sz="0" w:space="0" w:color="auto"/>
        <w:right w:val="none" w:sz="0" w:space="0" w:color="auto"/>
      </w:divBdr>
    </w:div>
    <w:div w:id="1087075321">
      <w:bodyDiv w:val="1"/>
      <w:marLeft w:val="0"/>
      <w:marRight w:val="0"/>
      <w:marTop w:val="0"/>
      <w:marBottom w:val="0"/>
      <w:divBdr>
        <w:top w:val="none" w:sz="0" w:space="0" w:color="auto"/>
        <w:left w:val="none" w:sz="0" w:space="0" w:color="auto"/>
        <w:bottom w:val="none" w:sz="0" w:space="0" w:color="auto"/>
        <w:right w:val="none" w:sz="0" w:space="0" w:color="auto"/>
      </w:divBdr>
    </w:div>
    <w:div w:id="1087311882">
      <w:bodyDiv w:val="1"/>
      <w:marLeft w:val="0"/>
      <w:marRight w:val="0"/>
      <w:marTop w:val="0"/>
      <w:marBottom w:val="0"/>
      <w:divBdr>
        <w:top w:val="none" w:sz="0" w:space="0" w:color="auto"/>
        <w:left w:val="none" w:sz="0" w:space="0" w:color="auto"/>
        <w:bottom w:val="none" w:sz="0" w:space="0" w:color="auto"/>
        <w:right w:val="none" w:sz="0" w:space="0" w:color="auto"/>
      </w:divBdr>
    </w:div>
    <w:div w:id="1087312747">
      <w:bodyDiv w:val="1"/>
      <w:marLeft w:val="0"/>
      <w:marRight w:val="0"/>
      <w:marTop w:val="0"/>
      <w:marBottom w:val="0"/>
      <w:divBdr>
        <w:top w:val="none" w:sz="0" w:space="0" w:color="auto"/>
        <w:left w:val="none" w:sz="0" w:space="0" w:color="auto"/>
        <w:bottom w:val="none" w:sz="0" w:space="0" w:color="auto"/>
        <w:right w:val="none" w:sz="0" w:space="0" w:color="auto"/>
      </w:divBdr>
    </w:div>
    <w:div w:id="1087338417">
      <w:bodyDiv w:val="1"/>
      <w:marLeft w:val="0"/>
      <w:marRight w:val="0"/>
      <w:marTop w:val="0"/>
      <w:marBottom w:val="0"/>
      <w:divBdr>
        <w:top w:val="none" w:sz="0" w:space="0" w:color="auto"/>
        <w:left w:val="none" w:sz="0" w:space="0" w:color="auto"/>
        <w:bottom w:val="none" w:sz="0" w:space="0" w:color="auto"/>
        <w:right w:val="none" w:sz="0" w:space="0" w:color="auto"/>
      </w:divBdr>
    </w:div>
    <w:div w:id="1087582018">
      <w:bodyDiv w:val="1"/>
      <w:marLeft w:val="0"/>
      <w:marRight w:val="0"/>
      <w:marTop w:val="0"/>
      <w:marBottom w:val="0"/>
      <w:divBdr>
        <w:top w:val="none" w:sz="0" w:space="0" w:color="auto"/>
        <w:left w:val="none" w:sz="0" w:space="0" w:color="auto"/>
        <w:bottom w:val="none" w:sz="0" w:space="0" w:color="auto"/>
        <w:right w:val="none" w:sz="0" w:space="0" w:color="auto"/>
      </w:divBdr>
    </w:div>
    <w:div w:id="1088843610">
      <w:bodyDiv w:val="1"/>
      <w:marLeft w:val="0"/>
      <w:marRight w:val="0"/>
      <w:marTop w:val="0"/>
      <w:marBottom w:val="0"/>
      <w:divBdr>
        <w:top w:val="none" w:sz="0" w:space="0" w:color="auto"/>
        <w:left w:val="none" w:sz="0" w:space="0" w:color="auto"/>
        <w:bottom w:val="none" w:sz="0" w:space="0" w:color="auto"/>
        <w:right w:val="none" w:sz="0" w:space="0" w:color="auto"/>
      </w:divBdr>
    </w:div>
    <w:div w:id="1088847178">
      <w:bodyDiv w:val="1"/>
      <w:marLeft w:val="0"/>
      <w:marRight w:val="0"/>
      <w:marTop w:val="0"/>
      <w:marBottom w:val="0"/>
      <w:divBdr>
        <w:top w:val="none" w:sz="0" w:space="0" w:color="auto"/>
        <w:left w:val="none" w:sz="0" w:space="0" w:color="auto"/>
        <w:bottom w:val="none" w:sz="0" w:space="0" w:color="auto"/>
        <w:right w:val="none" w:sz="0" w:space="0" w:color="auto"/>
      </w:divBdr>
    </w:div>
    <w:div w:id="1089345940">
      <w:bodyDiv w:val="1"/>
      <w:marLeft w:val="0"/>
      <w:marRight w:val="0"/>
      <w:marTop w:val="0"/>
      <w:marBottom w:val="0"/>
      <w:divBdr>
        <w:top w:val="none" w:sz="0" w:space="0" w:color="auto"/>
        <w:left w:val="none" w:sz="0" w:space="0" w:color="auto"/>
        <w:bottom w:val="none" w:sz="0" w:space="0" w:color="auto"/>
        <w:right w:val="none" w:sz="0" w:space="0" w:color="auto"/>
      </w:divBdr>
    </w:div>
    <w:div w:id="1089424433">
      <w:bodyDiv w:val="1"/>
      <w:marLeft w:val="0"/>
      <w:marRight w:val="0"/>
      <w:marTop w:val="0"/>
      <w:marBottom w:val="0"/>
      <w:divBdr>
        <w:top w:val="none" w:sz="0" w:space="0" w:color="auto"/>
        <w:left w:val="none" w:sz="0" w:space="0" w:color="auto"/>
        <w:bottom w:val="none" w:sz="0" w:space="0" w:color="auto"/>
        <w:right w:val="none" w:sz="0" w:space="0" w:color="auto"/>
      </w:divBdr>
    </w:div>
    <w:div w:id="1089814848">
      <w:bodyDiv w:val="1"/>
      <w:marLeft w:val="0"/>
      <w:marRight w:val="0"/>
      <w:marTop w:val="0"/>
      <w:marBottom w:val="0"/>
      <w:divBdr>
        <w:top w:val="none" w:sz="0" w:space="0" w:color="auto"/>
        <w:left w:val="none" w:sz="0" w:space="0" w:color="auto"/>
        <w:bottom w:val="none" w:sz="0" w:space="0" w:color="auto"/>
        <w:right w:val="none" w:sz="0" w:space="0" w:color="auto"/>
      </w:divBdr>
    </w:div>
    <w:div w:id="1090127842">
      <w:bodyDiv w:val="1"/>
      <w:marLeft w:val="0"/>
      <w:marRight w:val="0"/>
      <w:marTop w:val="0"/>
      <w:marBottom w:val="0"/>
      <w:divBdr>
        <w:top w:val="none" w:sz="0" w:space="0" w:color="auto"/>
        <w:left w:val="none" w:sz="0" w:space="0" w:color="auto"/>
        <w:bottom w:val="none" w:sz="0" w:space="0" w:color="auto"/>
        <w:right w:val="none" w:sz="0" w:space="0" w:color="auto"/>
      </w:divBdr>
    </w:div>
    <w:div w:id="1090420542">
      <w:bodyDiv w:val="1"/>
      <w:marLeft w:val="0"/>
      <w:marRight w:val="0"/>
      <w:marTop w:val="0"/>
      <w:marBottom w:val="0"/>
      <w:divBdr>
        <w:top w:val="none" w:sz="0" w:space="0" w:color="auto"/>
        <w:left w:val="none" w:sz="0" w:space="0" w:color="auto"/>
        <w:bottom w:val="none" w:sz="0" w:space="0" w:color="auto"/>
        <w:right w:val="none" w:sz="0" w:space="0" w:color="auto"/>
      </w:divBdr>
    </w:div>
    <w:div w:id="1090588161">
      <w:bodyDiv w:val="1"/>
      <w:marLeft w:val="0"/>
      <w:marRight w:val="0"/>
      <w:marTop w:val="0"/>
      <w:marBottom w:val="0"/>
      <w:divBdr>
        <w:top w:val="none" w:sz="0" w:space="0" w:color="auto"/>
        <w:left w:val="none" w:sz="0" w:space="0" w:color="auto"/>
        <w:bottom w:val="none" w:sz="0" w:space="0" w:color="auto"/>
        <w:right w:val="none" w:sz="0" w:space="0" w:color="auto"/>
      </w:divBdr>
    </w:div>
    <w:div w:id="1090810907">
      <w:bodyDiv w:val="1"/>
      <w:marLeft w:val="0"/>
      <w:marRight w:val="0"/>
      <w:marTop w:val="0"/>
      <w:marBottom w:val="0"/>
      <w:divBdr>
        <w:top w:val="none" w:sz="0" w:space="0" w:color="auto"/>
        <w:left w:val="none" w:sz="0" w:space="0" w:color="auto"/>
        <w:bottom w:val="none" w:sz="0" w:space="0" w:color="auto"/>
        <w:right w:val="none" w:sz="0" w:space="0" w:color="auto"/>
      </w:divBdr>
    </w:div>
    <w:div w:id="1090810984">
      <w:bodyDiv w:val="1"/>
      <w:marLeft w:val="0"/>
      <w:marRight w:val="0"/>
      <w:marTop w:val="0"/>
      <w:marBottom w:val="0"/>
      <w:divBdr>
        <w:top w:val="none" w:sz="0" w:space="0" w:color="auto"/>
        <w:left w:val="none" w:sz="0" w:space="0" w:color="auto"/>
        <w:bottom w:val="none" w:sz="0" w:space="0" w:color="auto"/>
        <w:right w:val="none" w:sz="0" w:space="0" w:color="auto"/>
      </w:divBdr>
    </w:div>
    <w:div w:id="1090853187">
      <w:bodyDiv w:val="1"/>
      <w:marLeft w:val="0"/>
      <w:marRight w:val="0"/>
      <w:marTop w:val="0"/>
      <w:marBottom w:val="0"/>
      <w:divBdr>
        <w:top w:val="none" w:sz="0" w:space="0" w:color="auto"/>
        <w:left w:val="none" w:sz="0" w:space="0" w:color="auto"/>
        <w:bottom w:val="none" w:sz="0" w:space="0" w:color="auto"/>
        <w:right w:val="none" w:sz="0" w:space="0" w:color="auto"/>
      </w:divBdr>
    </w:div>
    <w:div w:id="1091009169">
      <w:bodyDiv w:val="1"/>
      <w:marLeft w:val="0"/>
      <w:marRight w:val="0"/>
      <w:marTop w:val="0"/>
      <w:marBottom w:val="0"/>
      <w:divBdr>
        <w:top w:val="none" w:sz="0" w:space="0" w:color="auto"/>
        <w:left w:val="none" w:sz="0" w:space="0" w:color="auto"/>
        <w:bottom w:val="none" w:sz="0" w:space="0" w:color="auto"/>
        <w:right w:val="none" w:sz="0" w:space="0" w:color="auto"/>
      </w:divBdr>
    </w:div>
    <w:div w:id="1091043558">
      <w:bodyDiv w:val="1"/>
      <w:marLeft w:val="0"/>
      <w:marRight w:val="0"/>
      <w:marTop w:val="0"/>
      <w:marBottom w:val="0"/>
      <w:divBdr>
        <w:top w:val="none" w:sz="0" w:space="0" w:color="auto"/>
        <w:left w:val="none" w:sz="0" w:space="0" w:color="auto"/>
        <w:bottom w:val="none" w:sz="0" w:space="0" w:color="auto"/>
        <w:right w:val="none" w:sz="0" w:space="0" w:color="auto"/>
      </w:divBdr>
    </w:div>
    <w:div w:id="1091199258">
      <w:bodyDiv w:val="1"/>
      <w:marLeft w:val="0"/>
      <w:marRight w:val="0"/>
      <w:marTop w:val="0"/>
      <w:marBottom w:val="0"/>
      <w:divBdr>
        <w:top w:val="none" w:sz="0" w:space="0" w:color="auto"/>
        <w:left w:val="none" w:sz="0" w:space="0" w:color="auto"/>
        <w:bottom w:val="none" w:sz="0" w:space="0" w:color="auto"/>
        <w:right w:val="none" w:sz="0" w:space="0" w:color="auto"/>
      </w:divBdr>
    </w:div>
    <w:div w:id="1091314346">
      <w:bodyDiv w:val="1"/>
      <w:marLeft w:val="0"/>
      <w:marRight w:val="0"/>
      <w:marTop w:val="0"/>
      <w:marBottom w:val="0"/>
      <w:divBdr>
        <w:top w:val="none" w:sz="0" w:space="0" w:color="auto"/>
        <w:left w:val="none" w:sz="0" w:space="0" w:color="auto"/>
        <w:bottom w:val="none" w:sz="0" w:space="0" w:color="auto"/>
        <w:right w:val="none" w:sz="0" w:space="0" w:color="auto"/>
      </w:divBdr>
    </w:div>
    <w:div w:id="1091395753">
      <w:bodyDiv w:val="1"/>
      <w:marLeft w:val="0"/>
      <w:marRight w:val="0"/>
      <w:marTop w:val="0"/>
      <w:marBottom w:val="0"/>
      <w:divBdr>
        <w:top w:val="none" w:sz="0" w:space="0" w:color="auto"/>
        <w:left w:val="none" w:sz="0" w:space="0" w:color="auto"/>
        <w:bottom w:val="none" w:sz="0" w:space="0" w:color="auto"/>
        <w:right w:val="none" w:sz="0" w:space="0" w:color="auto"/>
      </w:divBdr>
    </w:div>
    <w:div w:id="1091900181">
      <w:bodyDiv w:val="1"/>
      <w:marLeft w:val="0"/>
      <w:marRight w:val="0"/>
      <w:marTop w:val="0"/>
      <w:marBottom w:val="0"/>
      <w:divBdr>
        <w:top w:val="none" w:sz="0" w:space="0" w:color="auto"/>
        <w:left w:val="none" w:sz="0" w:space="0" w:color="auto"/>
        <w:bottom w:val="none" w:sz="0" w:space="0" w:color="auto"/>
        <w:right w:val="none" w:sz="0" w:space="0" w:color="auto"/>
      </w:divBdr>
    </w:div>
    <w:div w:id="1092819693">
      <w:bodyDiv w:val="1"/>
      <w:marLeft w:val="0"/>
      <w:marRight w:val="0"/>
      <w:marTop w:val="0"/>
      <w:marBottom w:val="0"/>
      <w:divBdr>
        <w:top w:val="none" w:sz="0" w:space="0" w:color="auto"/>
        <w:left w:val="none" w:sz="0" w:space="0" w:color="auto"/>
        <w:bottom w:val="none" w:sz="0" w:space="0" w:color="auto"/>
        <w:right w:val="none" w:sz="0" w:space="0" w:color="auto"/>
      </w:divBdr>
    </w:div>
    <w:div w:id="1093018184">
      <w:bodyDiv w:val="1"/>
      <w:marLeft w:val="0"/>
      <w:marRight w:val="0"/>
      <w:marTop w:val="0"/>
      <w:marBottom w:val="0"/>
      <w:divBdr>
        <w:top w:val="none" w:sz="0" w:space="0" w:color="auto"/>
        <w:left w:val="none" w:sz="0" w:space="0" w:color="auto"/>
        <w:bottom w:val="none" w:sz="0" w:space="0" w:color="auto"/>
        <w:right w:val="none" w:sz="0" w:space="0" w:color="auto"/>
      </w:divBdr>
    </w:div>
    <w:div w:id="1093433000">
      <w:bodyDiv w:val="1"/>
      <w:marLeft w:val="0"/>
      <w:marRight w:val="0"/>
      <w:marTop w:val="0"/>
      <w:marBottom w:val="0"/>
      <w:divBdr>
        <w:top w:val="none" w:sz="0" w:space="0" w:color="auto"/>
        <w:left w:val="none" w:sz="0" w:space="0" w:color="auto"/>
        <w:bottom w:val="none" w:sz="0" w:space="0" w:color="auto"/>
        <w:right w:val="none" w:sz="0" w:space="0" w:color="auto"/>
      </w:divBdr>
    </w:div>
    <w:div w:id="1093433419">
      <w:bodyDiv w:val="1"/>
      <w:marLeft w:val="0"/>
      <w:marRight w:val="0"/>
      <w:marTop w:val="0"/>
      <w:marBottom w:val="0"/>
      <w:divBdr>
        <w:top w:val="none" w:sz="0" w:space="0" w:color="auto"/>
        <w:left w:val="none" w:sz="0" w:space="0" w:color="auto"/>
        <w:bottom w:val="none" w:sz="0" w:space="0" w:color="auto"/>
        <w:right w:val="none" w:sz="0" w:space="0" w:color="auto"/>
      </w:divBdr>
    </w:div>
    <w:div w:id="1093474742">
      <w:bodyDiv w:val="1"/>
      <w:marLeft w:val="0"/>
      <w:marRight w:val="0"/>
      <w:marTop w:val="0"/>
      <w:marBottom w:val="0"/>
      <w:divBdr>
        <w:top w:val="none" w:sz="0" w:space="0" w:color="auto"/>
        <w:left w:val="none" w:sz="0" w:space="0" w:color="auto"/>
        <w:bottom w:val="none" w:sz="0" w:space="0" w:color="auto"/>
        <w:right w:val="none" w:sz="0" w:space="0" w:color="auto"/>
      </w:divBdr>
    </w:div>
    <w:div w:id="1093479507">
      <w:bodyDiv w:val="1"/>
      <w:marLeft w:val="0"/>
      <w:marRight w:val="0"/>
      <w:marTop w:val="0"/>
      <w:marBottom w:val="0"/>
      <w:divBdr>
        <w:top w:val="none" w:sz="0" w:space="0" w:color="auto"/>
        <w:left w:val="none" w:sz="0" w:space="0" w:color="auto"/>
        <w:bottom w:val="none" w:sz="0" w:space="0" w:color="auto"/>
        <w:right w:val="none" w:sz="0" w:space="0" w:color="auto"/>
      </w:divBdr>
    </w:div>
    <w:div w:id="1093665488">
      <w:bodyDiv w:val="1"/>
      <w:marLeft w:val="0"/>
      <w:marRight w:val="0"/>
      <w:marTop w:val="0"/>
      <w:marBottom w:val="0"/>
      <w:divBdr>
        <w:top w:val="none" w:sz="0" w:space="0" w:color="auto"/>
        <w:left w:val="none" w:sz="0" w:space="0" w:color="auto"/>
        <w:bottom w:val="none" w:sz="0" w:space="0" w:color="auto"/>
        <w:right w:val="none" w:sz="0" w:space="0" w:color="auto"/>
      </w:divBdr>
    </w:div>
    <w:div w:id="1093668376">
      <w:bodyDiv w:val="1"/>
      <w:marLeft w:val="0"/>
      <w:marRight w:val="0"/>
      <w:marTop w:val="0"/>
      <w:marBottom w:val="0"/>
      <w:divBdr>
        <w:top w:val="none" w:sz="0" w:space="0" w:color="auto"/>
        <w:left w:val="none" w:sz="0" w:space="0" w:color="auto"/>
        <w:bottom w:val="none" w:sz="0" w:space="0" w:color="auto"/>
        <w:right w:val="none" w:sz="0" w:space="0" w:color="auto"/>
      </w:divBdr>
    </w:div>
    <w:div w:id="1093739408">
      <w:bodyDiv w:val="1"/>
      <w:marLeft w:val="0"/>
      <w:marRight w:val="0"/>
      <w:marTop w:val="0"/>
      <w:marBottom w:val="0"/>
      <w:divBdr>
        <w:top w:val="none" w:sz="0" w:space="0" w:color="auto"/>
        <w:left w:val="none" w:sz="0" w:space="0" w:color="auto"/>
        <w:bottom w:val="none" w:sz="0" w:space="0" w:color="auto"/>
        <w:right w:val="none" w:sz="0" w:space="0" w:color="auto"/>
      </w:divBdr>
    </w:div>
    <w:div w:id="1093817434">
      <w:bodyDiv w:val="1"/>
      <w:marLeft w:val="0"/>
      <w:marRight w:val="0"/>
      <w:marTop w:val="0"/>
      <w:marBottom w:val="0"/>
      <w:divBdr>
        <w:top w:val="none" w:sz="0" w:space="0" w:color="auto"/>
        <w:left w:val="none" w:sz="0" w:space="0" w:color="auto"/>
        <w:bottom w:val="none" w:sz="0" w:space="0" w:color="auto"/>
        <w:right w:val="none" w:sz="0" w:space="0" w:color="auto"/>
      </w:divBdr>
    </w:div>
    <w:div w:id="1094201601">
      <w:bodyDiv w:val="1"/>
      <w:marLeft w:val="0"/>
      <w:marRight w:val="0"/>
      <w:marTop w:val="0"/>
      <w:marBottom w:val="0"/>
      <w:divBdr>
        <w:top w:val="none" w:sz="0" w:space="0" w:color="auto"/>
        <w:left w:val="none" w:sz="0" w:space="0" w:color="auto"/>
        <w:bottom w:val="none" w:sz="0" w:space="0" w:color="auto"/>
        <w:right w:val="none" w:sz="0" w:space="0" w:color="auto"/>
      </w:divBdr>
    </w:div>
    <w:div w:id="1094401803">
      <w:bodyDiv w:val="1"/>
      <w:marLeft w:val="0"/>
      <w:marRight w:val="0"/>
      <w:marTop w:val="0"/>
      <w:marBottom w:val="0"/>
      <w:divBdr>
        <w:top w:val="none" w:sz="0" w:space="0" w:color="auto"/>
        <w:left w:val="none" w:sz="0" w:space="0" w:color="auto"/>
        <w:bottom w:val="none" w:sz="0" w:space="0" w:color="auto"/>
        <w:right w:val="none" w:sz="0" w:space="0" w:color="auto"/>
      </w:divBdr>
    </w:div>
    <w:div w:id="1094588037">
      <w:bodyDiv w:val="1"/>
      <w:marLeft w:val="0"/>
      <w:marRight w:val="0"/>
      <w:marTop w:val="0"/>
      <w:marBottom w:val="0"/>
      <w:divBdr>
        <w:top w:val="none" w:sz="0" w:space="0" w:color="auto"/>
        <w:left w:val="none" w:sz="0" w:space="0" w:color="auto"/>
        <w:bottom w:val="none" w:sz="0" w:space="0" w:color="auto"/>
        <w:right w:val="none" w:sz="0" w:space="0" w:color="auto"/>
      </w:divBdr>
    </w:div>
    <w:div w:id="1094788945">
      <w:bodyDiv w:val="1"/>
      <w:marLeft w:val="0"/>
      <w:marRight w:val="0"/>
      <w:marTop w:val="0"/>
      <w:marBottom w:val="0"/>
      <w:divBdr>
        <w:top w:val="none" w:sz="0" w:space="0" w:color="auto"/>
        <w:left w:val="none" w:sz="0" w:space="0" w:color="auto"/>
        <w:bottom w:val="none" w:sz="0" w:space="0" w:color="auto"/>
        <w:right w:val="none" w:sz="0" w:space="0" w:color="auto"/>
      </w:divBdr>
    </w:div>
    <w:div w:id="1095400120">
      <w:bodyDiv w:val="1"/>
      <w:marLeft w:val="0"/>
      <w:marRight w:val="0"/>
      <w:marTop w:val="0"/>
      <w:marBottom w:val="0"/>
      <w:divBdr>
        <w:top w:val="none" w:sz="0" w:space="0" w:color="auto"/>
        <w:left w:val="none" w:sz="0" w:space="0" w:color="auto"/>
        <w:bottom w:val="none" w:sz="0" w:space="0" w:color="auto"/>
        <w:right w:val="none" w:sz="0" w:space="0" w:color="auto"/>
      </w:divBdr>
    </w:div>
    <w:div w:id="1095631878">
      <w:bodyDiv w:val="1"/>
      <w:marLeft w:val="0"/>
      <w:marRight w:val="0"/>
      <w:marTop w:val="0"/>
      <w:marBottom w:val="0"/>
      <w:divBdr>
        <w:top w:val="none" w:sz="0" w:space="0" w:color="auto"/>
        <w:left w:val="none" w:sz="0" w:space="0" w:color="auto"/>
        <w:bottom w:val="none" w:sz="0" w:space="0" w:color="auto"/>
        <w:right w:val="none" w:sz="0" w:space="0" w:color="auto"/>
      </w:divBdr>
    </w:div>
    <w:div w:id="1095636738">
      <w:bodyDiv w:val="1"/>
      <w:marLeft w:val="0"/>
      <w:marRight w:val="0"/>
      <w:marTop w:val="0"/>
      <w:marBottom w:val="0"/>
      <w:divBdr>
        <w:top w:val="none" w:sz="0" w:space="0" w:color="auto"/>
        <w:left w:val="none" w:sz="0" w:space="0" w:color="auto"/>
        <w:bottom w:val="none" w:sz="0" w:space="0" w:color="auto"/>
        <w:right w:val="none" w:sz="0" w:space="0" w:color="auto"/>
      </w:divBdr>
    </w:div>
    <w:div w:id="1096750760">
      <w:bodyDiv w:val="1"/>
      <w:marLeft w:val="0"/>
      <w:marRight w:val="0"/>
      <w:marTop w:val="0"/>
      <w:marBottom w:val="0"/>
      <w:divBdr>
        <w:top w:val="none" w:sz="0" w:space="0" w:color="auto"/>
        <w:left w:val="none" w:sz="0" w:space="0" w:color="auto"/>
        <w:bottom w:val="none" w:sz="0" w:space="0" w:color="auto"/>
        <w:right w:val="none" w:sz="0" w:space="0" w:color="auto"/>
      </w:divBdr>
    </w:div>
    <w:div w:id="1096899120">
      <w:bodyDiv w:val="1"/>
      <w:marLeft w:val="0"/>
      <w:marRight w:val="0"/>
      <w:marTop w:val="0"/>
      <w:marBottom w:val="0"/>
      <w:divBdr>
        <w:top w:val="none" w:sz="0" w:space="0" w:color="auto"/>
        <w:left w:val="none" w:sz="0" w:space="0" w:color="auto"/>
        <w:bottom w:val="none" w:sz="0" w:space="0" w:color="auto"/>
        <w:right w:val="none" w:sz="0" w:space="0" w:color="auto"/>
      </w:divBdr>
    </w:div>
    <w:div w:id="1097094281">
      <w:bodyDiv w:val="1"/>
      <w:marLeft w:val="0"/>
      <w:marRight w:val="0"/>
      <w:marTop w:val="0"/>
      <w:marBottom w:val="0"/>
      <w:divBdr>
        <w:top w:val="none" w:sz="0" w:space="0" w:color="auto"/>
        <w:left w:val="none" w:sz="0" w:space="0" w:color="auto"/>
        <w:bottom w:val="none" w:sz="0" w:space="0" w:color="auto"/>
        <w:right w:val="none" w:sz="0" w:space="0" w:color="auto"/>
      </w:divBdr>
    </w:div>
    <w:div w:id="1097402470">
      <w:bodyDiv w:val="1"/>
      <w:marLeft w:val="0"/>
      <w:marRight w:val="0"/>
      <w:marTop w:val="0"/>
      <w:marBottom w:val="0"/>
      <w:divBdr>
        <w:top w:val="none" w:sz="0" w:space="0" w:color="auto"/>
        <w:left w:val="none" w:sz="0" w:space="0" w:color="auto"/>
        <w:bottom w:val="none" w:sz="0" w:space="0" w:color="auto"/>
        <w:right w:val="none" w:sz="0" w:space="0" w:color="auto"/>
      </w:divBdr>
    </w:div>
    <w:div w:id="1097404703">
      <w:bodyDiv w:val="1"/>
      <w:marLeft w:val="0"/>
      <w:marRight w:val="0"/>
      <w:marTop w:val="0"/>
      <w:marBottom w:val="0"/>
      <w:divBdr>
        <w:top w:val="none" w:sz="0" w:space="0" w:color="auto"/>
        <w:left w:val="none" w:sz="0" w:space="0" w:color="auto"/>
        <w:bottom w:val="none" w:sz="0" w:space="0" w:color="auto"/>
        <w:right w:val="none" w:sz="0" w:space="0" w:color="auto"/>
      </w:divBdr>
    </w:div>
    <w:div w:id="1097751432">
      <w:bodyDiv w:val="1"/>
      <w:marLeft w:val="0"/>
      <w:marRight w:val="0"/>
      <w:marTop w:val="0"/>
      <w:marBottom w:val="0"/>
      <w:divBdr>
        <w:top w:val="none" w:sz="0" w:space="0" w:color="auto"/>
        <w:left w:val="none" w:sz="0" w:space="0" w:color="auto"/>
        <w:bottom w:val="none" w:sz="0" w:space="0" w:color="auto"/>
        <w:right w:val="none" w:sz="0" w:space="0" w:color="auto"/>
      </w:divBdr>
    </w:div>
    <w:div w:id="1098139210">
      <w:bodyDiv w:val="1"/>
      <w:marLeft w:val="0"/>
      <w:marRight w:val="0"/>
      <w:marTop w:val="0"/>
      <w:marBottom w:val="0"/>
      <w:divBdr>
        <w:top w:val="none" w:sz="0" w:space="0" w:color="auto"/>
        <w:left w:val="none" w:sz="0" w:space="0" w:color="auto"/>
        <w:bottom w:val="none" w:sz="0" w:space="0" w:color="auto"/>
        <w:right w:val="none" w:sz="0" w:space="0" w:color="auto"/>
      </w:divBdr>
    </w:div>
    <w:div w:id="1098141247">
      <w:bodyDiv w:val="1"/>
      <w:marLeft w:val="0"/>
      <w:marRight w:val="0"/>
      <w:marTop w:val="0"/>
      <w:marBottom w:val="0"/>
      <w:divBdr>
        <w:top w:val="none" w:sz="0" w:space="0" w:color="auto"/>
        <w:left w:val="none" w:sz="0" w:space="0" w:color="auto"/>
        <w:bottom w:val="none" w:sz="0" w:space="0" w:color="auto"/>
        <w:right w:val="none" w:sz="0" w:space="0" w:color="auto"/>
      </w:divBdr>
    </w:div>
    <w:div w:id="1098212812">
      <w:bodyDiv w:val="1"/>
      <w:marLeft w:val="0"/>
      <w:marRight w:val="0"/>
      <w:marTop w:val="0"/>
      <w:marBottom w:val="0"/>
      <w:divBdr>
        <w:top w:val="none" w:sz="0" w:space="0" w:color="auto"/>
        <w:left w:val="none" w:sz="0" w:space="0" w:color="auto"/>
        <w:bottom w:val="none" w:sz="0" w:space="0" w:color="auto"/>
        <w:right w:val="none" w:sz="0" w:space="0" w:color="auto"/>
      </w:divBdr>
    </w:div>
    <w:div w:id="1098603070">
      <w:bodyDiv w:val="1"/>
      <w:marLeft w:val="0"/>
      <w:marRight w:val="0"/>
      <w:marTop w:val="0"/>
      <w:marBottom w:val="0"/>
      <w:divBdr>
        <w:top w:val="none" w:sz="0" w:space="0" w:color="auto"/>
        <w:left w:val="none" w:sz="0" w:space="0" w:color="auto"/>
        <w:bottom w:val="none" w:sz="0" w:space="0" w:color="auto"/>
        <w:right w:val="none" w:sz="0" w:space="0" w:color="auto"/>
      </w:divBdr>
    </w:div>
    <w:div w:id="1098795597">
      <w:bodyDiv w:val="1"/>
      <w:marLeft w:val="0"/>
      <w:marRight w:val="0"/>
      <w:marTop w:val="0"/>
      <w:marBottom w:val="0"/>
      <w:divBdr>
        <w:top w:val="none" w:sz="0" w:space="0" w:color="auto"/>
        <w:left w:val="none" w:sz="0" w:space="0" w:color="auto"/>
        <w:bottom w:val="none" w:sz="0" w:space="0" w:color="auto"/>
        <w:right w:val="none" w:sz="0" w:space="0" w:color="auto"/>
      </w:divBdr>
    </w:div>
    <w:div w:id="1099062150">
      <w:bodyDiv w:val="1"/>
      <w:marLeft w:val="0"/>
      <w:marRight w:val="0"/>
      <w:marTop w:val="0"/>
      <w:marBottom w:val="0"/>
      <w:divBdr>
        <w:top w:val="none" w:sz="0" w:space="0" w:color="auto"/>
        <w:left w:val="none" w:sz="0" w:space="0" w:color="auto"/>
        <w:bottom w:val="none" w:sz="0" w:space="0" w:color="auto"/>
        <w:right w:val="none" w:sz="0" w:space="0" w:color="auto"/>
      </w:divBdr>
    </w:div>
    <w:div w:id="1099638286">
      <w:bodyDiv w:val="1"/>
      <w:marLeft w:val="0"/>
      <w:marRight w:val="0"/>
      <w:marTop w:val="0"/>
      <w:marBottom w:val="0"/>
      <w:divBdr>
        <w:top w:val="none" w:sz="0" w:space="0" w:color="auto"/>
        <w:left w:val="none" w:sz="0" w:space="0" w:color="auto"/>
        <w:bottom w:val="none" w:sz="0" w:space="0" w:color="auto"/>
        <w:right w:val="none" w:sz="0" w:space="0" w:color="auto"/>
      </w:divBdr>
    </w:div>
    <w:div w:id="1099764279">
      <w:bodyDiv w:val="1"/>
      <w:marLeft w:val="0"/>
      <w:marRight w:val="0"/>
      <w:marTop w:val="0"/>
      <w:marBottom w:val="0"/>
      <w:divBdr>
        <w:top w:val="none" w:sz="0" w:space="0" w:color="auto"/>
        <w:left w:val="none" w:sz="0" w:space="0" w:color="auto"/>
        <w:bottom w:val="none" w:sz="0" w:space="0" w:color="auto"/>
        <w:right w:val="none" w:sz="0" w:space="0" w:color="auto"/>
      </w:divBdr>
    </w:div>
    <w:div w:id="1100220730">
      <w:bodyDiv w:val="1"/>
      <w:marLeft w:val="0"/>
      <w:marRight w:val="0"/>
      <w:marTop w:val="0"/>
      <w:marBottom w:val="0"/>
      <w:divBdr>
        <w:top w:val="none" w:sz="0" w:space="0" w:color="auto"/>
        <w:left w:val="none" w:sz="0" w:space="0" w:color="auto"/>
        <w:bottom w:val="none" w:sz="0" w:space="0" w:color="auto"/>
        <w:right w:val="none" w:sz="0" w:space="0" w:color="auto"/>
      </w:divBdr>
    </w:div>
    <w:div w:id="1100838819">
      <w:bodyDiv w:val="1"/>
      <w:marLeft w:val="0"/>
      <w:marRight w:val="0"/>
      <w:marTop w:val="0"/>
      <w:marBottom w:val="0"/>
      <w:divBdr>
        <w:top w:val="none" w:sz="0" w:space="0" w:color="auto"/>
        <w:left w:val="none" w:sz="0" w:space="0" w:color="auto"/>
        <w:bottom w:val="none" w:sz="0" w:space="0" w:color="auto"/>
        <w:right w:val="none" w:sz="0" w:space="0" w:color="auto"/>
      </w:divBdr>
    </w:div>
    <w:div w:id="1102066208">
      <w:bodyDiv w:val="1"/>
      <w:marLeft w:val="0"/>
      <w:marRight w:val="0"/>
      <w:marTop w:val="0"/>
      <w:marBottom w:val="0"/>
      <w:divBdr>
        <w:top w:val="none" w:sz="0" w:space="0" w:color="auto"/>
        <w:left w:val="none" w:sz="0" w:space="0" w:color="auto"/>
        <w:bottom w:val="none" w:sz="0" w:space="0" w:color="auto"/>
        <w:right w:val="none" w:sz="0" w:space="0" w:color="auto"/>
      </w:divBdr>
    </w:div>
    <w:div w:id="1102337392">
      <w:bodyDiv w:val="1"/>
      <w:marLeft w:val="0"/>
      <w:marRight w:val="0"/>
      <w:marTop w:val="0"/>
      <w:marBottom w:val="0"/>
      <w:divBdr>
        <w:top w:val="none" w:sz="0" w:space="0" w:color="auto"/>
        <w:left w:val="none" w:sz="0" w:space="0" w:color="auto"/>
        <w:bottom w:val="none" w:sz="0" w:space="0" w:color="auto"/>
        <w:right w:val="none" w:sz="0" w:space="0" w:color="auto"/>
      </w:divBdr>
    </w:div>
    <w:div w:id="1102726792">
      <w:bodyDiv w:val="1"/>
      <w:marLeft w:val="0"/>
      <w:marRight w:val="0"/>
      <w:marTop w:val="0"/>
      <w:marBottom w:val="0"/>
      <w:divBdr>
        <w:top w:val="none" w:sz="0" w:space="0" w:color="auto"/>
        <w:left w:val="none" w:sz="0" w:space="0" w:color="auto"/>
        <w:bottom w:val="none" w:sz="0" w:space="0" w:color="auto"/>
        <w:right w:val="none" w:sz="0" w:space="0" w:color="auto"/>
      </w:divBdr>
    </w:div>
    <w:div w:id="1104610996">
      <w:bodyDiv w:val="1"/>
      <w:marLeft w:val="0"/>
      <w:marRight w:val="0"/>
      <w:marTop w:val="0"/>
      <w:marBottom w:val="0"/>
      <w:divBdr>
        <w:top w:val="none" w:sz="0" w:space="0" w:color="auto"/>
        <w:left w:val="none" w:sz="0" w:space="0" w:color="auto"/>
        <w:bottom w:val="none" w:sz="0" w:space="0" w:color="auto"/>
        <w:right w:val="none" w:sz="0" w:space="0" w:color="auto"/>
      </w:divBdr>
    </w:div>
    <w:div w:id="1104763712">
      <w:bodyDiv w:val="1"/>
      <w:marLeft w:val="0"/>
      <w:marRight w:val="0"/>
      <w:marTop w:val="0"/>
      <w:marBottom w:val="0"/>
      <w:divBdr>
        <w:top w:val="none" w:sz="0" w:space="0" w:color="auto"/>
        <w:left w:val="none" w:sz="0" w:space="0" w:color="auto"/>
        <w:bottom w:val="none" w:sz="0" w:space="0" w:color="auto"/>
        <w:right w:val="none" w:sz="0" w:space="0" w:color="auto"/>
      </w:divBdr>
    </w:div>
    <w:div w:id="1105151693">
      <w:bodyDiv w:val="1"/>
      <w:marLeft w:val="0"/>
      <w:marRight w:val="0"/>
      <w:marTop w:val="0"/>
      <w:marBottom w:val="0"/>
      <w:divBdr>
        <w:top w:val="none" w:sz="0" w:space="0" w:color="auto"/>
        <w:left w:val="none" w:sz="0" w:space="0" w:color="auto"/>
        <w:bottom w:val="none" w:sz="0" w:space="0" w:color="auto"/>
        <w:right w:val="none" w:sz="0" w:space="0" w:color="auto"/>
      </w:divBdr>
    </w:div>
    <w:div w:id="1105230208">
      <w:bodyDiv w:val="1"/>
      <w:marLeft w:val="0"/>
      <w:marRight w:val="0"/>
      <w:marTop w:val="0"/>
      <w:marBottom w:val="0"/>
      <w:divBdr>
        <w:top w:val="none" w:sz="0" w:space="0" w:color="auto"/>
        <w:left w:val="none" w:sz="0" w:space="0" w:color="auto"/>
        <w:bottom w:val="none" w:sz="0" w:space="0" w:color="auto"/>
        <w:right w:val="none" w:sz="0" w:space="0" w:color="auto"/>
      </w:divBdr>
    </w:div>
    <w:div w:id="1106196275">
      <w:bodyDiv w:val="1"/>
      <w:marLeft w:val="0"/>
      <w:marRight w:val="0"/>
      <w:marTop w:val="0"/>
      <w:marBottom w:val="0"/>
      <w:divBdr>
        <w:top w:val="none" w:sz="0" w:space="0" w:color="auto"/>
        <w:left w:val="none" w:sz="0" w:space="0" w:color="auto"/>
        <w:bottom w:val="none" w:sz="0" w:space="0" w:color="auto"/>
        <w:right w:val="none" w:sz="0" w:space="0" w:color="auto"/>
      </w:divBdr>
    </w:div>
    <w:div w:id="1106656498">
      <w:bodyDiv w:val="1"/>
      <w:marLeft w:val="0"/>
      <w:marRight w:val="0"/>
      <w:marTop w:val="0"/>
      <w:marBottom w:val="0"/>
      <w:divBdr>
        <w:top w:val="none" w:sz="0" w:space="0" w:color="auto"/>
        <w:left w:val="none" w:sz="0" w:space="0" w:color="auto"/>
        <w:bottom w:val="none" w:sz="0" w:space="0" w:color="auto"/>
        <w:right w:val="none" w:sz="0" w:space="0" w:color="auto"/>
      </w:divBdr>
    </w:div>
    <w:div w:id="1106728353">
      <w:bodyDiv w:val="1"/>
      <w:marLeft w:val="0"/>
      <w:marRight w:val="0"/>
      <w:marTop w:val="0"/>
      <w:marBottom w:val="0"/>
      <w:divBdr>
        <w:top w:val="none" w:sz="0" w:space="0" w:color="auto"/>
        <w:left w:val="none" w:sz="0" w:space="0" w:color="auto"/>
        <w:bottom w:val="none" w:sz="0" w:space="0" w:color="auto"/>
        <w:right w:val="none" w:sz="0" w:space="0" w:color="auto"/>
      </w:divBdr>
    </w:div>
    <w:div w:id="1106999334">
      <w:bodyDiv w:val="1"/>
      <w:marLeft w:val="0"/>
      <w:marRight w:val="0"/>
      <w:marTop w:val="0"/>
      <w:marBottom w:val="0"/>
      <w:divBdr>
        <w:top w:val="none" w:sz="0" w:space="0" w:color="auto"/>
        <w:left w:val="none" w:sz="0" w:space="0" w:color="auto"/>
        <w:bottom w:val="none" w:sz="0" w:space="0" w:color="auto"/>
        <w:right w:val="none" w:sz="0" w:space="0" w:color="auto"/>
      </w:divBdr>
    </w:div>
    <w:div w:id="1107506889">
      <w:bodyDiv w:val="1"/>
      <w:marLeft w:val="0"/>
      <w:marRight w:val="0"/>
      <w:marTop w:val="0"/>
      <w:marBottom w:val="0"/>
      <w:divBdr>
        <w:top w:val="none" w:sz="0" w:space="0" w:color="auto"/>
        <w:left w:val="none" w:sz="0" w:space="0" w:color="auto"/>
        <w:bottom w:val="none" w:sz="0" w:space="0" w:color="auto"/>
        <w:right w:val="none" w:sz="0" w:space="0" w:color="auto"/>
      </w:divBdr>
    </w:div>
    <w:div w:id="1108039600">
      <w:bodyDiv w:val="1"/>
      <w:marLeft w:val="0"/>
      <w:marRight w:val="0"/>
      <w:marTop w:val="0"/>
      <w:marBottom w:val="0"/>
      <w:divBdr>
        <w:top w:val="none" w:sz="0" w:space="0" w:color="auto"/>
        <w:left w:val="none" w:sz="0" w:space="0" w:color="auto"/>
        <w:bottom w:val="none" w:sz="0" w:space="0" w:color="auto"/>
        <w:right w:val="none" w:sz="0" w:space="0" w:color="auto"/>
      </w:divBdr>
    </w:div>
    <w:div w:id="1108891902">
      <w:bodyDiv w:val="1"/>
      <w:marLeft w:val="0"/>
      <w:marRight w:val="0"/>
      <w:marTop w:val="0"/>
      <w:marBottom w:val="0"/>
      <w:divBdr>
        <w:top w:val="none" w:sz="0" w:space="0" w:color="auto"/>
        <w:left w:val="none" w:sz="0" w:space="0" w:color="auto"/>
        <w:bottom w:val="none" w:sz="0" w:space="0" w:color="auto"/>
        <w:right w:val="none" w:sz="0" w:space="0" w:color="auto"/>
      </w:divBdr>
    </w:div>
    <w:div w:id="1109087917">
      <w:bodyDiv w:val="1"/>
      <w:marLeft w:val="0"/>
      <w:marRight w:val="0"/>
      <w:marTop w:val="0"/>
      <w:marBottom w:val="0"/>
      <w:divBdr>
        <w:top w:val="none" w:sz="0" w:space="0" w:color="auto"/>
        <w:left w:val="none" w:sz="0" w:space="0" w:color="auto"/>
        <w:bottom w:val="none" w:sz="0" w:space="0" w:color="auto"/>
        <w:right w:val="none" w:sz="0" w:space="0" w:color="auto"/>
      </w:divBdr>
    </w:div>
    <w:div w:id="1109206330">
      <w:bodyDiv w:val="1"/>
      <w:marLeft w:val="0"/>
      <w:marRight w:val="0"/>
      <w:marTop w:val="0"/>
      <w:marBottom w:val="0"/>
      <w:divBdr>
        <w:top w:val="none" w:sz="0" w:space="0" w:color="auto"/>
        <w:left w:val="none" w:sz="0" w:space="0" w:color="auto"/>
        <w:bottom w:val="none" w:sz="0" w:space="0" w:color="auto"/>
        <w:right w:val="none" w:sz="0" w:space="0" w:color="auto"/>
      </w:divBdr>
    </w:div>
    <w:div w:id="1109668553">
      <w:bodyDiv w:val="1"/>
      <w:marLeft w:val="0"/>
      <w:marRight w:val="0"/>
      <w:marTop w:val="0"/>
      <w:marBottom w:val="0"/>
      <w:divBdr>
        <w:top w:val="none" w:sz="0" w:space="0" w:color="auto"/>
        <w:left w:val="none" w:sz="0" w:space="0" w:color="auto"/>
        <w:bottom w:val="none" w:sz="0" w:space="0" w:color="auto"/>
        <w:right w:val="none" w:sz="0" w:space="0" w:color="auto"/>
      </w:divBdr>
    </w:div>
    <w:div w:id="1109813473">
      <w:bodyDiv w:val="1"/>
      <w:marLeft w:val="0"/>
      <w:marRight w:val="0"/>
      <w:marTop w:val="0"/>
      <w:marBottom w:val="0"/>
      <w:divBdr>
        <w:top w:val="none" w:sz="0" w:space="0" w:color="auto"/>
        <w:left w:val="none" w:sz="0" w:space="0" w:color="auto"/>
        <w:bottom w:val="none" w:sz="0" w:space="0" w:color="auto"/>
        <w:right w:val="none" w:sz="0" w:space="0" w:color="auto"/>
      </w:divBdr>
    </w:div>
    <w:div w:id="1110931001">
      <w:bodyDiv w:val="1"/>
      <w:marLeft w:val="0"/>
      <w:marRight w:val="0"/>
      <w:marTop w:val="0"/>
      <w:marBottom w:val="0"/>
      <w:divBdr>
        <w:top w:val="none" w:sz="0" w:space="0" w:color="auto"/>
        <w:left w:val="none" w:sz="0" w:space="0" w:color="auto"/>
        <w:bottom w:val="none" w:sz="0" w:space="0" w:color="auto"/>
        <w:right w:val="none" w:sz="0" w:space="0" w:color="auto"/>
      </w:divBdr>
    </w:div>
    <w:div w:id="1111241697">
      <w:bodyDiv w:val="1"/>
      <w:marLeft w:val="0"/>
      <w:marRight w:val="0"/>
      <w:marTop w:val="0"/>
      <w:marBottom w:val="0"/>
      <w:divBdr>
        <w:top w:val="none" w:sz="0" w:space="0" w:color="auto"/>
        <w:left w:val="none" w:sz="0" w:space="0" w:color="auto"/>
        <w:bottom w:val="none" w:sz="0" w:space="0" w:color="auto"/>
        <w:right w:val="none" w:sz="0" w:space="0" w:color="auto"/>
      </w:divBdr>
    </w:div>
    <w:div w:id="1111321562">
      <w:bodyDiv w:val="1"/>
      <w:marLeft w:val="0"/>
      <w:marRight w:val="0"/>
      <w:marTop w:val="0"/>
      <w:marBottom w:val="0"/>
      <w:divBdr>
        <w:top w:val="none" w:sz="0" w:space="0" w:color="auto"/>
        <w:left w:val="none" w:sz="0" w:space="0" w:color="auto"/>
        <w:bottom w:val="none" w:sz="0" w:space="0" w:color="auto"/>
        <w:right w:val="none" w:sz="0" w:space="0" w:color="auto"/>
      </w:divBdr>
    </w:div>
    <w:div w:id="1111509725">
      <w:bodyDiv w:val="1"/>
      <w:marLeft w:val="0"/>
      <w:marRight w:val="0"/>
      <w:marTop w:val="0"/>
      <w:marBottom w:val="0"/>
      <w:divBdr>
        <w:top w:val="none" w:sz="0" w:space="0" w:color="auto"/>
        <w:left w:val="none" w:sz="0" w:space="0" w:color="auto"/>
        <w:bottom w:val="none" w:sz="0" w:space="0" w:color="auto"/>
        <w:right w:val="none" w:sz="0" w:space="0" w:color="auto"/>
      </w:divBdr>
    </w:div>
    <w:div w:id="1111777624">
      <w:bodyDiv w:val="1"/>
      <w:marLeft w:val="0"/>
      <w:marRight w:val="0"/>
      <w:marTop w:val="0"/>
      <w:marBottom w:val="0"/>
      <w:divBdr>
        <w:top w:val="none" w:sz="0" w:space="0" w:color="auto"/>
        <w:left w:val="none" w:sz="0" w:space="0" w:color="auto"/>
        <w:bottom w:val="none" w:sz="0" w:space="0" w:color="auto"/>
        <w:right w:val="none" w:sz="0" w:space="0" w:color="auto"/>
      </w:divBdr>
    </w:div>
    <w:div w:id="1113012471">
      <w:bodyDiv w:val="1"/>
      <w:marLeft w:val="0"/>
      <w:marRight w:val="0"/>
      <w:marTop w:val="0"/>
      <w:marBottom w:val="0"/>
      <w:divBdr>
        <w:top w:val="none" w:sz="0" w:space="0" w:color="auto"/>
        <w:left w:val="none" w:sz="0" w:space="0" w:color="auto"/>
        <w:bottom w:val="none" w:sz="0" w:space="0" w:color="auto"/>
        <w:right w:val="none" w:sz="0" w:space="0" w:color="auto"/>
      </w:divBdr>
    </w:div>
    <w:div w:id="1113012983">
      <w:bodyDiv w:val="1"/>
      <w:marLeft w:val="0"/>
      <w:marRight w:val="0"/>
      <w:marTop w:val="0"/>
      <w:marBottom w:val="0"/>
      <w:divBdr>
        <w:top w:val="none" w:sz="0" w:space="0" w:color="auto"/>
        <w:left w:val="none" w:sz="0" w:space="0" w:color="auto"/>
        <w:bottom w:val="none" w:sz="0" w:space="0" w:color="auto"/>
        <w:right w:val="none" w:sz="0" w:space="0" w:color="auto"/>
      </w:divBdr>
    </w:div>
    <w:div w:id="1113481183">
      <w:bodyDiv w:val="1"/>
      <w:marLeft w:val="0"/>
      <w:marRight w:val="0"/>
      <w:marTop w:val="0"/>
      <w:marBottom w:val="0"/>
      <w:divBdr>
        <w:top w:val="none" w:sz="0" w:space="0" w:color="auto"/>
        <w:left w:val="none" w:sz="0" w:space="0" w:color="auto"/>
        <w:bottom w:val="none" w:sz="0" w:space="0" w:color="auto"/>
        <w:right w:val="none" w:sz="0" w:space="0" w:color="auto"/>
      </w:divBdr>
    </w:div>
    <w:div w:id="1114397883">
      <w:bodyDiv w:val="1"/>
      <w:marLeft w:val="0"/>
      <w:marRight w:val="0"/>
      <w:marTop w:val="0"/>
      <w:marBottom w:val="0"/>
      <w:divBdr>
        <w:top w:val="none" w:sz="0" w:space="0" w:color="auto"/>
        <w:left w:val="none" w:sz="0" w:space="0" w:color="auto"/>
        <w:bottom w:val="none" w:sz="0" w:space="0" w:color="auto"/>
        <w:right w:val="none" w:sz="0" w:space="0" w:color="auto"/>
      </w:divBdr>
    </w:div>
    <w:div w:id="1114641846">
      <w:bodyDiv w:val="1"/>
      <w:marLeft w:val="0"/>
      <w:marRight w:val="0"/>
      <w:marTop w:val="0"/>
      <w:marBottom w:val="0"/>
      <w:divBdr>
        <w:top w:val="none" w:sz="0" w:space="0" w:color="auto"/>
        <w:left w:val="none" w:sz="0" w:space="0" w:color="auto"/>
        <w:bottom w:val="none" w:sz="0" w:space="0" w:color="auto"/>
        <w:right w:val="none" w:sz="0" w:space="0" w:color="auto"/>
      </w:divBdr>
    </w:div>
    <w:div w:id="1114668589">
      <w:bodyDiv w:val="1"/>
      <w:marLeft w:val="0"/>
      <w:marRight w:val="0"/>
      <w:marTop w:val="0"/>
      <w:marBottom w:val="0"/>
      <w:divBdr>
        <w:top w:val="none" w:sz="0" w:space="0" w:color="auto"/>
        <w:left w:val="none" w:sz="0" w:space="0" w:color="auto"/>
        <w:bottom w:val="none" w:sz="0" w:space="0" w:color="auto"/>
        <w:right w:val="none" w:sz="0" w:space="0" w:color="auto"/>
      </w:divBdr>
    </w:div>
    <w:div w:id="1115097209">
      <w:bodyDiv w:val="1"/>
      <w:marLeft w:val="0"/>
      <w:marRight w:val="0"/>
      <w:marTop w:val="0"/>
      <w:marBottom w:val="0"/>
      <w:divBdr>
        <w:top w:val="none" w:sz="0" w:space="0" w:color="auto"/>
        <w:left w:val="none" w:sz="0" w:space="0" w:color="auto"/>
        <w:bottom w:val="none" w:sz="0" w:space="0" w:color="auto"/>
        <w:right w:val="none" w:sz="0" w:space="0" w:color="auto"/>
      </w:divBdr>
    </w:div>
    <w:div w:id="1115097476">
      <w:bodyDiv w:val="1"/>
      <w:marLeft w:val="0"/>
      <w:marRight w:val="0"/>
      <w:marTop w:val="0"/>
      <w:marBottom w:val="0"/>
      <w:divBdr>
        <w:top w:val="none" w:sz="0" w:space="0" w:color="auto"/>
        <w:left w:val="none" w:sz="0" w:space="0" w:color="auto"/>
        <w:bottom w:val="none" w:sz="0" w:space="0" w:color="auto"/>
        <w:right w:val="none" w:sz="0" w:space="0" w:color="auto"/>
      </w:divBdr>
    </w:div>
    <w:div w:id="1115444747">
      <w:bodyDiv w:val="1"/>
      <w:marLeft w:val="0"/>
      <w:marRight w:val="0"/>
      <w:marTop w:val="0"/>
      <w:marBottom w:val="0"/>
      <w:divBdr>
        <w:top w:val="none" w:sz="0" w:space="0" w:color="auto"/>
        <w:left w:val="none" w:sz="0" w:space="0" w:color="auto"/>
        <w:bottom w:val="none" w:sz="0" w:space="0" w:color="auto"/>
        <w:right w:val="none" w:sz="0" w:space="0" w:color="auto"/>
      </w:divBdr>
    </w:div>
    <w:div w:id="1115633212">
      <w:bodyDiv w:val="1"/>
      <w:marLeft w:val="0"/>
      <w:marRight w:val="0"/>
      <w:marTop w:val="0"/>
      <w:marBottom w:val="0"/>
      <w:divBdr>
        <w:top w:val="none" w:sz="0" w:space="0" w:color="auto"/>
        <w:left w:val="none" w:sz="0" w:space="0" w:color="auto"/>
        <w:bottom w:val="none" w:sz="0" w:space="0" w:color="auto"/>
        <w:right w:val="none" w:sz="0" w:space="0" w:color="auto"/>
      </w:divBdr>
    </w:div>
    <w:div w:id="1115904186">
      <w:bodyDiv w:val="1"/>
      <w:marLeft w:val="0"/>
      <w:marRight w:val="0"/>
      <w:marTop w:val="0"/>
      <w:marBottom w:val="0"/>
      <w:divBdr>
        <w:top w:val="none" w:sz="0" w:space="0" w:color="auto"/>
        <w:left w:val="none" w:sz="0" w:space="0" w:color="auto"/>
        <w:bottom w:val="none" w:sz="0" w:space="0" w:color="auto"/>
        <w:right w:val="none" w:sz="0" w:space="0" w:color="auto"/>
      </w:divBdr>
    </w:div>
    <w:div w:id="1116296473">
      <w:bodyDiv w:val="1"/>
      <w:marLeft w:val="0"/>
      <w:marRight w:val="0"/>
      <w:marTop w:val="0"/>
      <w:marBottom w:val="0"/>
      <w:divBdr>
        <w:top w:val="none" w:sz="0" w:space="0" w:color="auto"/>
        <w:left w:val="none" w:sz="0" w:space="0" w:color="auto"/>
        <w:bottom w:val="none" w:sz="0" w:space="0" w:color="auto"/>
        <w:right w:val="none" w:sz="0" w:space="0" w:color="auto"/>
      </w:divBdr>
    </w:div>
    <w:div w:id="1116557630">
      <w:bodyDiv w:val="1"/>
      <w:marLeft w:val="0"/>
      <w:marRight w:val="0"/>
      <w:marTop w:val="0"/>
      <w:marBottom w:val="0"/>
      <w:divBdr>
        <w:top w:val="none" w:sz="0" w:space="0" w:color="auto"/>
        <w:left w:val="none" w:sz="0" w:space="0" w:color="auto"/>
        <w:bottom w:val="none" w:sz="0" w:space="0" w:color="auto"/>
        <w:right w:val="none" w:sz="0" w:space="0" w:color="auto"/>
      </w:divBdr>
    </w:div>
    <w:div w:id="1117290398">
      <w:bodyDiv w:val="1"/>
      <w:marLeft w:val="0"/>
      <w:marRight w:val="0"/>
      <w:marTop w:val="0"/>
      <w:marBottom w:val="0"/>
      <w:divBdr>
        <w:top w:val="none" w:sz="0" w:space="0" w:color="auto"/>
        <w:left w:val="none" w:sz="0" w:space="0" w:color="auto"/>
        <w:bottom w:val="none" w:sz="0" w:space="0" w:color="auto"/>
        <w:right w:val="none" w:sz="0" w:space="0" w:color="auto"/>
      </w:divBdr>
    </w:div>
    <w:div w:id="1117409011">
      <w:bodyDiv w:val="1"/>
      <w:marLeft w:val="0"/>
      <w:marRight w:val="0"/>
      <w:marTop w:val="0"/>
      <w:marBottom w:val="0"/>
      <w:divBdr>
        <w:top w:val="none" w:sz="0" w:space="0" w:color="auto"/>
        <w:left w:val="none" w:sz="0" w:space="0" w:color="auto"/>
        <w:bottom w:val="none" w:sz="0" w:space="0" w:color="auto"/>
        <w:right w:val="none" w:sz="0" w:space="0" w:color="auto"/>
      </w:divBdr>
    </w:div>
    <w:div w:id="1117523647">
      <w:bodyDiv w:val="1"/>
      <w:marLeft w:val="0"/>
      <w:marRight w:val="0"/>
      <w:marTop w:val="0"/>
      <w:marBottom w:val="0"/>
      <w:divBdr>
        <w:top w:val="none" w:sz="0" w:space="0" w:color="auto"/>
        <w:left w:val="none" w:sz="0" w:space="0" w:color="auto"/>
        <w:bottom w:val="none" w:sz="0" w:space="0" w:color="auto"/>
        <w:right w:val="none" w:sz="0" w:space="0" w:color="auto"/>
      </w:divBdr>
    </w:div>
    <w:div w:id="1117868711">
      <w:bodyDiv w:val="1"/>
      <w:marLeft w:val="0"/>
      <w:marRight w:val="0"/>
      <w:marTop w:val="0"/>
      <w:marBottom w:val="0"/>
      <w:divBdr>
        <w:top w:val="none" w:sz="0" w:space="0" w:color="auto"/>
        <w:left w:val="none" w:sz="0" w:space="0" w:color="auto"/>
        <w:bottom w:val="none" w:sz="0" w:space="0" w:color="auto"/>
        <w:right w:val="none" w:sz="0" w:space="0" w:color="auto"/>
      </w:divBdr>
    </w:div>
    <w:div w:id="1117874147">
      <w:bodyDiv w:val="1"/>
      <w:marLeft w:val="0"/>
      <w:marRight w:val="0"/>
      <w:marTop w:val="0"/>
      <w:marBottom w:val="0"/>
      <w:divBdr>
        <w:top w:val="none" w:sz="0" w:space="0" w:color="auto"/>
        <w:left w:val="none" w:sz="0" w:space="0" w:color="auto"/>
        <w:bottom w:val="none" w:sz="0" w:space="0" w:color="auto"/>
        <w:right w:val="none" w:sz="0" w:space="0" w:color="auto"/>
      </w:divBdr>
    </w:div>
    <w:div w:id="1118531375">
      <w:bodyDiv w:val="1"/>
      <w:marLeft w:val="0"/>
      <w:marRight w:val="0"/>
      <w:marTop w:val="0"/>
      <w:marBottom w:val="0"/>
      <w:divBdr>
        <w:top w:val="none" w:sz="0" w:space="0" w:color="auto"/>
        <w:left w:val="none" w:sz="0" w:space="0" w:color="auto"/>
        <w:bottom w:val="none" w:sz="0" w:space="0" w:color="auto"/>
        <w:right w:val="none" w:sz="0" w:space="0" w:color="auto"/>
      </w:divBdr>
    </w:div>
    <w:div w:id="1118913257">
      <w:bodyDiv w:val="1"/>
      <w:marLeft w:val="0"/>
      <w:marRight w:val="0"/>
      <w:marTop w:val="0"/>
      <w:marBottom w:val="0"/>
      <w:divBdr>
        <w:top w:val="none" w:sz="0" w:space="0" w:color="auto"/>
        <w:left w:val="none" w:sz="0" w:space="0" w:color="auto"/>
        <w:bottom w:val="none" w:sz="0" w:space="0" w:color="auto"/>
        <w:right w:val="none" w:sz="0" w:space="0" w:color="auto"/>
      </w:divBdr>
    </w:div>
    <w:div w:id="1118985320">
      <w:bodyDiv w:val="1"/>
      <w:marLeft w:val="0"/>
      <w:marRight w:val="0"/>
      <w:marTop w:val="0"/>
      <w:marBottom w:val="0"/>
      <w:divBdr>
        <w:top w:val="none" w:sz="0" w:space="0" w:color="auto"/>
        <w:left w:val="none" w:sz="0" w:space="0" w:color="auto"/>
        <w:bottom w:val="none" w:sz="0" w:space="0" w:color="auto"/>
        <w:right w:val="none" w:sz="0" w:space="0" w:color="auto"/>
      </w:divBdr>
    </w:div>
    <w:div w:id="1119304476">
      <w:bodyDiv w:val="1"/>
      <w:marLeft w:val="0"/>
      <w:marRight w:val="0"/>
      <w:marTop w:val="0"/>
      <w:marBottom w:val="0"/>
      <w:divBdr>
        <w:top w:val="none" w:sz="0" w:space="0" w:color="auto"/>
        <w:left w:val="none" w:sz="0" w:space="0" w:color="auto"/>
        <w:bottom w:val="none" w:sz="0" w:space="0" w:color="auto"/>
        <w:right w:val="none" w:sz="0" w:space="0" w:color="auto"/>
      </w:divBdr>
    </w:div>
    <w:div w:id="1119883178">
      <w:bodyDiv w:val="1"/>
      <w:marLeft w:val="0"/>
      <w:marRight w:val="0"/>
      <w:marTop w:val="0"/>
      <w:marBottom w:val="0"/>
      <w:divBdr>
        <w:top w:val="none" w:sz="0" w:space="0" w:color="auto"/>
        <w:left w:val="none" w:sz="0" w:space="0" w:color="auto"/>
        <w:bottom w:val="none" w:sz="0" w:space="0" w:color="auto"/>
        <w:right w:val="none" w:sz="0" w:space="0" w:color="auto"/>
      </w:divBdr>
    </w:div>
    <w:div w:id="1120101696">
      <w:bodyDiv w:val="1"/>
      <w:marLeft w:val="0"/>
      <w:marRight w:val="0"/>
      <w:marTop w:val="0"/>
      <w:marBottom w:val="0"/>
      <w:divBdr>
        <w:top w:val="none" w:sz="0" w:space="0" w:color="auto"/>
        <w:left w:val="none" w:sz="0" w:space="0" w:color="auto"/>
        <w:bottom w:val="none" w:sz="0" w:space="0" w:color="auto"/>
        <w:right w:val="none" w:sz="0" w:space="0" w:color="auto"/>
      </w:divBdr>
    </w:div>
    <w:div w:id="1120607175">
      <w:bodyDiv w:val="1"/>
      <w:marLeft w:val="0"/>
      <w:marRight w:val="0"/>
      <w:marTop w:val="0"/>
      <w:marBottom w:val="0"/>
      <w:divBdr>
        <w:top w:val="none" w:sz="0" w:space="0" w:color="auto"/>
        <w:left w:val="none" w:sz="0" w:space="0" w:color="auto"/>
        <w:bottom w:val="none" w:sz="0" w:space="0" w:color="auto"/>
        <w:right w:val="none" w:sz="0" w:space="0" w:color="auto"/>
      </w:divBdr>
    </w:div>
    <w:div w:id="1121220433">
      <w:bodyDiv w:val="1"/>
      <w:marLeft w:val="0"/>
      <w:marRight w:val="0"/>
      <w:marTop w:val="0"/>
      <w:marBottom w:val="0"/>
      <w:divBdr>
        <w:top w:val="none" w:sz="0" w:space="0" w:color="auto"/>
        <w:left w:val="none" w:sz="0" w:space="0" w:color="auto"/>
        <w:bottom w:val="none" w:sz="0" w:space="0" w:color="auto"/>
        <w:right w:val="none" w:sz="0" w:space="0" w:color="auto"/>
      </w:divBdr>
    </w:div>
    <w:div w:id="1121537616">
      <w:bodyDiv w:val="1"/>
      <w:marLeft w:val="0"/>
      <w:marRight w:val="0"/>
      <w:marTop w:val="0"/>
      <w:marBottom w:val="0"/>
      <w:divBdr>
        <w:top w:val="none" w:sz="0" w:space="0" w:color="auto"/>
        <w:left w:val="none" w:sz="0" w:space="0" w:color="auto"/>
        <w:bottom w:val="none" w:sz="0" w:space="0" w:color="auto"/>
        <w:right w:val="none" w:sz="0" w:space="0" w:color="auto"/>
      </w:divBdr>
    </w:div>
    <w:div w:id="1121916860">
      <w:bodyDiv w:val="1"/>
      <w:marLeft w:val="0"/>
      <w:marRight w:val="0"/>
      <w:marTop w:val="0"/>
      <w:marBottom w:val="0"/>
      <w:divBdr>
        <w:top w:val="none" w:sz="0" w:space="0" w:color="auto"/>
        <w:left w:val="none" w:sz="0" w:space="0" w:color="auto"/>
        <w:bottom w:val="none" w:sz="0" w:space="0" w:color="auto"/>
        <w:right w:val="none" w:sz="0" w:space="0" w:color="auto"/>
      </w:divBdr>
    </w:div>
    <w:div w:id="1122304395">
      <w:bodyDiv w:val="1"/>
      <w:marLeft w:val="0"/>
      <w:marRight w:val="0"/>
      <w:marTop w:val="0"/>
      <w:marBottom w:val="0"/>
      <w:divBdr>
        <w:top w:val="none" w:sz="0" w:space="0" w:color="auto"/>
        <w:left w:val="none" w:sz="0" w:space="0" w:color="auto"/>
        <w:bottom w:val="none" w:sz="0" w:space="0" w:color="auto"/>
        <w:right w:val="none" w:sz="0" w:space="0" w:color="auto"/>
      </w:divBdr>
    </w:div>
    <w:div w:id="1123113053">
      <w:bodyDiv w:val="1"/>
      <w:marLeft w:val="0"/>
      <w:marRight w:val="0"/>
      <w:marTop w:val="0"/>
      <w:marBottom w:val="0"/>
      <w:divBdr>
        <w:top w:val="none" w:sz="0" w:space="0" w:color="auto"/>
        <w:left w:val="none" w:sz="0" w:space="0" w:color="auto"/>
        <w:bottom w:val="none" w:sz="0" w:space="0" w:color="auto"/>
        <w:right w:val="none" w:sz="0" w:space="0" w:color="auto"/>
      </w:divBdr>
    </w:div>
    <w:div w:id="1123184378">
      <w:bodyDiv w:val="1"/>
      <w:marLeft w:val="0"/>
      <w:marRight w:val="0"/>
      <w:marTop w:val="0"/>
      <w:marBottom w:val="0"/>
      <w:divBdr>
        <w:top w:val="none" w:sz="0" w:space="0" w:color="auto"/>
        <w:left w:val="none" w:sz="0" w:space="0" w:color="auto"/>
        <w:bottom w:val="none" w:sz="0" w:space="0" w:color="auto"/>
        <w:right w:val="none" w:sz="0" w:space="0" w:color="auto"/>
      </w:divBdr>
    </w:div>
    <w:div w:id="1123498777">
      <w:bodyDiv w:val="1"/>
      <w:marLeft w:val="0"/>
      <w:marRight w:val="0"/>
      <w:marTop w:val="0"/>
      <w:marBottom w:val="0"/>
      <w:divBdr>
        <w:top w:val="none" w:sz="0" w:space="0" w:color="auto"/>
        <w:left w:val="none" w:sz="0" w:space="0" w:color="auto"/>
        <w:bottom w:val="none" w:sz="0" w:space="0" w:color="auto"/>
        <w:right w:val="none" w:sz="0" w:space="0" w:color="auto"/>
      </w:divBdr>
    </w:div>
    <w:div w:id="1123646500">
      <w:bodyDiv w:val="1"/>
      <w:marLeft w:val="0"/>
      <w:marRight w:val="0"/>
      <w:marTop w:val="0"/>
      <w:marBottom w:val="0"/>
      <w:divBdr>
        <w:top w:val="none" w:sz="0" w:space="0" w:color="auto"/>
        <w:left w:val="none" w:sz="0" w:space="0" w:color="auto"/>
        <w:bottom w:val="none" w:sz="0" w:space="0" w:color="auto"/>
        <w:right w:val="none" w:sz="0" w:space="0" w:color="auto"/>
      </w:divBdr>
    </w:div>
    <w:div w:id="1123886583">
      <w:bodyDiv w:val="1"/>
      <w:marLeft w:val="0"/>
      <w:marRight w:val="0"/>
      <w:marTop w:val="0"/>
      <w:marBottom w:val="0"/>
      <w:divBdr>
        <w:top w:val="none" w:sz="0" w:space="0" w:color="auto"/>
        <w:left w:val="none" w:sz="0" w:space="0" w:color="auto"/>
        <w:bottom w:val="none" w:sz="0" w:space="0" w:color="auto"/>
        <w:right w:val="none" w:sz="0" w:space="0" w:color="auto"/>
      </w:divBdr>
    </w:div>
    <w:div w:id="1123886919">
      <w:bodyDiv w:val="1"/>
      <w:marLeft w:val="0"/>
      <w:marRight w:val="0"/>
      <w:marTop w:val="0"/>
      <w:marBottom w:val="0"/>
      <w:divBdr>
        <w:top w:val="none" w:sz="0" w:space="0" w:color="auto"/>
        <w:left w:val="none" w:sz="0" w:space="0" w:color="auto"/>
        <w:bottom w:val="none" w:sz="0" w:space="0" w:color="auto"/>
        <w:right w:val="none" w:sz="0" w:space="0" w:color="auto"/>
      </w:divBdr>
    </w:div>
    <w:div w:id="1124037567">
      <w:bodyDiv w:val="1"/>
      <w:marLeft w:val="0"/>
      <w:marRight w:val="0"/>
      <w:marTop w:val="0"/>
      <w:marBottom w:val="0"/>
      <w:divBdr>
        <w:top w:val="none" w:sz="0" w:space="0" w:color="auto"/>
        <w:left w:val="none" w:sz="0" w:space="0" w:color="auto"/>
        <w:bottom w:val="none" w:sz="0" w:space="0" w:color="auto"/>
        <w:right w:val="none" w:sz="0" w:space="0" w:color="auto"/>
      </w:divBdr>
    </w:div>
    <w:div w:id="1124347779">
      <w:bodyDiv w:val="1"/>
      <w:marLeft w:val="0"/>
      <w:marRight w:val="0"/>
      <w:marTop w:val="0"/>
      <w:marBottom w:val="0"/>
      <w:divBdr>
        <w:top w:val="none" w:sz="0" w:space="0" w:color="auto"/>
        <w:left w:val="none" w:sz="0" w:space="0" w:color="auto"/>
        <w:bottom w:val="none" w:sz="0" w:space="0" w:color="auto"/>
        <w:right w:val="none" w:sz="0" w:space="0" w:color="auto"/>
      </w:divBdr>
    </w:div>
    <w:div w:id="1124621755">
      <w:bodyDiv w:val="1"/>
      <w:marLeft w:val="0"/>
      <w:marRight w:val="0"/>
      <w:marTop w:val="0"/>
      <w:marBottom w:val="0"/>
      <w:divBdr>
        <w:top w:val="none" w:sz="0" w:space="0" w:color="auto"/>
        <w:left w:val="none" w:sz="0" w:space="0" w:color="auto"/>
        <w:bottom w:val="none" w:sz="0" w:space="0" w:color="auto"/>
        <w:right w:val="none" w:sz="0" w:space="0" w:color="auto"/>
      </w:divBdr>
    </w:div>
    <w:div w:id="1124732175">
      <w:bodyDiv w:val="1"/>
      <w:marLeft w:val="0"/>
      <w:marRight w:val="0"/>
      <w:marTop w:val="0"/>
      <w:marBottom w:val="0"/>
      <w:divBdr>
        <w:top w:val="none" w:sz="0" w:space="0" w:color="auto"/>
        <w:left w:val="none" w:sz="0" w:space="0" w:color="auto"/>
        <w:bottom w:val="none" w:sz="0" w:space="0" w:color="auto"/>
        <w:right w:val="none" w:sz="0" w:space="0" w:color="auto"/>
      </w:divBdr>
    </w:div>
    <w:div w:id="1124999118">
      <w:bodyDiv w:val="1"/>
      <w:marLeft w:val="0"/>
      <w:marRight w:val="0"/>
      <w:marTop w:val="0"/>
      <w:marBottom w:val="0"/>
      <w:divBdr>
        <w:top w:val="none" w:sz="0" w:space="0" w:color="auto"/>
        <w:left w:val="none" w:sz="0" w:space="0" w:color="auto"/>
        <w:bottom w:val="none" w:sz="0" w:space="0" w:color="auto"/>
        <w:right w:val="none" w:sz="0" w:space="0" w:color="auto"/>
      </w:divBdr>
    </w:div>
    <w:div w:id="1125122195">
      <w:bodyDiv w:val="1"/>
      <w:marLeft w:val="0"/>
      <w:marRight w:val="0"/>
      <w:marTop w:val="0"/>
      <w:marBottom w:val="0"/>
      <w:divBdr>
        <w:top w:val="none" w:sz="0" w:space="0" w:color="auto"/>
        <w:left w:val="none" w:sz="0" w:space="0" w:color="auto"/>
        <w:bottom w:val="none" w:sz="0" w:space="0" w:color="auto"/>
        <w:right w:val="none" w:sz="0" w:space="0" w:color="auto"/>
      </w:divBdr>
    </w:div>
    <w:div w:id="1125151263">
      <w:bodyDiv w:val="1"/>
      <w:marLeft w:val="0"/>
      <w:marRight w:val="0"/>
      <w:marTop w:val="0"/>
      <w:marBottom w:val="0"/>
      <w:divBdr>
        <w:top w:val="none" w:sz="0" w:space="0" w:color="auto"/>
        <w:left w:val="none" w:sz="0" w:space="0" w:color="auto"/>
        <w:bottom w:val="none" w:sz="0" w:space="0" w:color="auto"/>
        <w:right w:val="none" w:sz="0" w:space="0" w:color="auto"/>
      </w:divBdr>
    </w:div>
    <w:div w:id="1125200779">
      <w:bodyDiv w:val="1"/>
      <w:marLeft w:val="0"/>
      <w:marRight w:val="0"/>
      <w:marTop w:val="0"/>
      <w:marBottom w:val="0"/>
      <w:divBdr>
        <w:top w:val="none" w:sz="0" w:space="0" w:color="auto"/>
        <w:left w:val="none" w:sz="0" w:space="0" w:color="auto"/>
        <w:bottom w:val="none" w:sz="0" w:space="0" w:color="auto"/>
        <w:right w:val="none" w:sz="0" w:space="0" w:color="auto"/>
      </w:divBdr>
    </w:div>
    <w:div w:id="1125467212">
      <w:bodyDiv w:val="1"/>
      <w:marLeft w:val="0"/>
      <w:marRight w:val="0"/>
      <w:marTop w:val="0"/>
      <w:marBottom w:val="0"/>
      <w:divBdr>
        <w:top w:val="none" w:sz="0" w:space="0" w:color="auto"/>
        <w:left w:val="none" w:sz="0" w:space="0" w:color="auto"/>
        <w:bottom w:val="none" w:sz="0" w:space="0" w:color="auto"/>
        <w:right w:val="none" w:sz="0" w:space="0" w:color="auto"/>
      </w:divBdr>
    </w:div>
    <w:div w:id="1125583169">
      <w:bodyDiv w:val="1"/>
      <w:marLeft w:val="0"/>
      <w:marRight w:val="0"/>
      <w:marTop w:val="0"/>
      <w:marBottom w:val="0"/>
      <w:divBdr>
        <w:top w:val="none" w:sz="0" w:space="0" w:color="auto"/>
        <w:left w:val="none" w:sz="0" w:space="0" w:color="auto"/>
        <w:bottom w:val="none" w:sz="0" w:space="0" w:color="auto"/>
        <w:right w:val="none" w:sz="0" w:space="0" w:color="auto"/>
      </w:divBdr>
    </w:div>
    <w:div w:id="1125586384">
      <w:bodyDiv w:val="1"/>
      <w:marLeft w:val="0"/>
      <w:marRight w:val="0"/>
      <w:marTop w:val="0"/>
      <w:marBottom w:val="0"/>
      <w:divBdr>
        <w:top w:val="none" w:sz="0" w:space="0" w:color="auto"/>
        <w:left w:val="none" w:sz="0" w:space="0" w:color="auto"/>
        <w:bottom w:val="none" w:sz="0" w:space="0" w:color="auto"/>
        <w:right w:val="none" w:sz="0" w:space="0" w:color="auto"/>
      </w:divBdr>
    </w:div>
    <w:div w:id="1125662153">
      <w:bodyDiv w:val="1"/>
      <w:marLeft w:val="0"/>
      <w:marRight w:val="0"/>
      <w:marTop w:val="0"/>
      <w:marBottom w:val="0"/>
      <w:divBdr>
        <w:top w:val="none" w:sz="0" w:space="0" w:color="auto"/>
        <w:left w:val="none" w:sz="0" w:space="0" w:color="auto"/>
        <w:bottom w:val="none" w:sz="0" w:space="0" w:color="auto"/>
        <w:right w:val="none" w:sz="0" w:space="0" w:color="auto"/>
      </w:divBdr>
    </w:div>
    <w:div w:id="1125781889">
      <w:bodyDiv w:val="1"/>
      <w:marLeft w:val="0"/>
      <w:marRight w:val="0"/>
      <w:marTop w:val="0"/>
      <w:marBottom w:val="0"/>
      <w:divBdr>
        <w:top w:val="none" w:sz="0" w:space="0" w:color="auto"/>
        <w:left w:val="none" w:sz="0" w:space="0" w:color="auto"/>
        <w:bottom w:val="none" w:sz="0" w:space="0" w:color="auto"/>
        <w:right w:val="none" w:sz="0" w:space="0" w:color="auto"/>
      </w:divBdr>
    </w:div>
    <w:div w:id="1126125832">
      <w:bodyDiv w:val="1"/>
      <w:marLeft w:val="0"/>
      <w:marRight w:val="0"/>
      <w:marTop w:val="0"/>
      <w:marBottom w:val="0"/>
      <w:divBdr>
        <w:top w:val="none" w:sz="0" w:space="0" w:color="auto"/>
        <w:left w:val="none" w:sz="0" w:space="0" w:color="auto"/>
        <w:bottom w:val="none" w:sz="0" w:space="0" w:color="auto"/>
        <w:right w:val="none" w:sz="0" w:space="0" w:color="auto"/>
      </w:divBdr>
    </w:div>
    <w:div w:id="1126393795">
      <w:bodyDiv w:val="1"/>
      <w:marLeft w:val="0"/>
      <w:marRight w:val="0"/>
      <w:marTop w:val="0"/>
      <w:marBottom w:val="0"/>
      <w:divBdr>
        <w:top w:val="none" w:sz="0" w:space="0" w:color="auto"/>
        <w:left w:val="none" w:sz="0" w:space="0" w:color="auto"/>
        <w:bottom w:val="none" w:sz="0" w:space="0" w:color="auto"/>
        <w:right w:val="none" w:sz="0" w:space="0" w:color="auto"/>
      </w:divBdr>
    </w:div>
    <w:div w:id="1126658918">
      <w:bodyDiv w:val="1"/>
      <w:marLeft w:val="0"/>
      <w:marRight w:val="0"/>
      <w:marTop w:val="0"/>
      <w:marBottom w:val="0"/>
      <w:divBdr>
        <w:top w:val="none" w:sz="0" w:space="0" w:color="auto"/>
        <w:left w:val="none" w:sz="0" w:space="0" w:color="auto"/>
        <w:bottom w:val="none" w:sz="0" w:space="0" w:color="auto"/>
        <w:right w:val="none" w:sz="0" w:space="0" w:color="auto"/>
      </w:divBdr>
    </w:div>
    <w:div w:id="1126779085">
      <w:bodyDiv w:val="1"/>
      <w:marLeft w:val="0"/>
      <w:marRight w:val="0"/>
      <w:marTop w:val="0"/>
      <w:marBottom w:val="0"/>
      <w:divBdr>
        <w:top w:val="none" w:sz="0" w:space="0" w:color="auto"/>
        <w:left w:val="none" w:sz="0" w:space="0" w:color="auto"/>
        <w:bottom w:val="none" w:sz="0" w:space="0" w:color="auto"/>
        <w:right w:val="none" w:sz="0" w:space="0" w:color="auto"/>
      </w:divBdr>
    </w:div>
    <w:div w:id="1127552926">
      <w:bodyDiv w:val="1"/>
      <w:marLeft w:val="0"/>
      <w:marRight w:val="0"/>
      <w:marTop w:val="0"/>
      <w:marBottom w:val="0"/>
      <w:divBdr>
        <w:top w:val="none" w:sz="0" w:space="0" w:color="auto"/>
        <w:left w:val="none" w:sz="0" w:space="0" w:color="auto"/>
        <w:bottom w:val="none" w:sz="0" w:space="0" w:color="auto"/>
        <w:right w:val="none" w:sz="0" w:space="0" w:color="auto"/>
      </w:divBdr>
    </w:div>
    <w:div w:id="1127897957">
      <w:bodyDiv w:val="1"/>
      <w:marLeft w:val="0"/>
      <w:marRight w:val="0"/>
      <w:marTop w:val="0"/>
      <w:marBottom w:val="0"/>
      <w:divBdr>
        <w:top w:val="none" w:sz="0" w:space="0" w:color="auto"/>
        <w:left w:val="none" w:sz="0" w:space="0" w:color="auto"/>
        <w:bottom w:val="none" w:sz="0" w:space="0" w:color="auto"/>
        <w:right w:val="none" w:sz="0" w:space="0" w:color="auto"/>
      </w:divBdr>
    </w:div>
    <w:div w:id="1129086062">
      <w:bodyDiv w:val="1"/>
      <w:marLeft w:val="0"/>
      <w:marRight w:val="0"/>
      <w:marTop w:val="0"/>
      <w:marBottom w:val="0"/>
      <w:divBdr>
        <w:top w:val="none" w:sz="0" w:space="0" w:color="auto"/>
        <w:left w:val="none" w:sz="0" w:space="0" w:color="auto"/>
        <w:bottom w:val="none" w:sz="0" w:space="0" w:color="auto"/>
        <w:right w:val="none" w:sz="0" w:space="0" w:color="auto"/>
      </w:divBdr>
    </w:div>
    <w:div w:id="1129275564">
      <w:bodyDiv w:val="1"/>
      <w:marLeft w:val="0"/>
      <w:marRight w:val="0"/>
      <w:marTop w:val="0"/>
      <w:marBottom w:val="0"/>
      <w:divBdr>
        <w:top w:val="none" w:sz="0" w:space="0" w:color="auto"/>
        <w:left w:val="none" w:sz="0" w:space="0" w:color="auto"/>
        <w:bottom w:val="none" w:sz="0" w:space="0" w:color="auto"/>
        <w:right w:val="none" w:sz="0" w:space="0" w:color="auto"/>
      </w:divBdr>
    </w:div>
    <w:div w:id="1129324687">
      <w:bodyDiv w:val="1"/>
      <w:marLeft w:val="0"/>
      <w:marRight w:val="0"/>
      <w:marTop w:val="0"/>
      <w:marBottom w:val="0"/>
      <w:divBdr>
        <w:top w:val="none" w:sz="0" w:space="0" w:color="auto"/>
        <w:left w:val="none" w:sz="0" w:space="0" w:color="auto"/>
        <w:bottom w:val="none" w:sz="0" w:space="0" w:color="auto"/>
        <w:right w:val="none" w:sz="0" w:space="0" w:color="auto"/>
      </w:divBdr>
    </w:div>
    <w:div w:id="1129471071">
      <w:bodyDiv w:val="1"/>
      <w:marLeft w:val="0"/>
      <w:marRight w:val="0"/>
      <w:marTop w:val="0"/>
      <w:marBottom w:val="0"/>
      <w:divBdr>
        <w:top w:val="none" w:sz="0" w:space="0" w:color="auto"/>
        <w:left w:val="none" w:sz="0" w:space="0" w:color="auto"/>
        <w:bottom w:val="none" w:sz="0" w:space="0" w:color="auto"/>
        <w:right w:val="none" w:sz="0" w:space="0" w:color="auto"/>
      </w:divBdr>
    </w:div>
    <w:div w:id="1130250902">
      <w:bodyDiv w:val="1"/>
      <w:marLeft w:val="0"/>
      <w:marRight w:val="0"/>
      <w:marTop w:val="0"/>
      <w:marBottom w:val="0"/>
      <w:divBdr>
        <w:top w:val="none" w:sz="0" w:space="0" w:color="auto"/>
        <w:left w:val="none" w:sz="0" w:space="0" w:color="auto"/>
        <w:bottom w:val="none" w:sz="0" w:space="0" w:color="auto"/>
        <w:right w:val="none" w:sz="0" w:space="0" w:color="auto"/>
      </w:divBdr>
    </w:div>
    <w:div w:id="1130512076">
      <w:bodyDiv w:val="1"/>
      <w:marLeft w:val="0"/>
      <w:marRight w:val="0"/>
      <w:marTop w:val="0"/>
      <w:marBottom w:val="0"/>
      <w:divBdr>
        <w:top w:val="none" w:sz="0" w:space="0" w:color="auto"/>
        <w:left w:val="none" w:sz="0" w:space="0" w:color="auto"/>
        <w:bottom w:val="none" w:sz="0" w:space="0" w:color="auto"/>
        <w:right w:val="none" w:sz="0" w:space="0" w:color="auto"/>
      </w:divBdr>
    </w:div>
    <w:div w:id="1131284767">
      <w:bodyDiv w:val="1"/>
      <w:marLeft w:val="0"/>
      <w:marRight w:val="0"/>
      <w:marTop w:val="0"/>
      <w:marBottom w:val="0"/>
      <w:divBdr>
        <w:top w:val="none" w:sz="0" w:space="0" w:color="auto"/>
        <w:left w:val="none" w:sz="0" w:space="0" w:color="auto"/>
        <w:bottom w:val="none" w:sz="0" w:space="0" w:color="auto"/>
        <w:right w:val="none" w:sz="0" w:space="0" w:color="auto"/>
      </w:divBdr>
    </w:div>
    <w:div w:id="1131706550">
      <w:bodyDiv w:val="1"/>
      <w:marLeft w:val="0"/>
      <w:marRight w:val="0"/>
      <w:marTop w:val="0"/>
      <w:marBottom w:val="0"/>
      <w:divBdr>
        <w:top w:val="none" w:sz="0" w:space="0" w:color="auto"/>
        <w:left w:val="none" w:sz="0" w:space="0" w:color="auto"/>
        <w:bottom w:val="none" w:sz="0" w:space="0" w:color="auto"/>
        <w:right w:val="none" w:sz="0" w:space="0" w:color="auto"/>
      </w:divBdr>
    </w:div>
    <w:div w:id="1131825742">
      <w:bodyDiv w:val="1"/>
      <w:marLeft w:val="0"/>
      <w:marRight w:val="0"/>
      <w:marTop w:val="0"/>
      <w:marBottom w:val="0"/>
      <w:divBdr>
        <w:top w:val="none" w:sz="0" w:space="0" w:color="auto"/>
        <w:left w:val="none" w:sz="0" w:space="0" w:color="auto"/>
        <w:bottom w:val="none" w:sz="0" w:space="0" w:color="auto"/>
        <w:right w:val="none" w:sz="0" w:space="0" w:color="auto"/>
      </w:divBdr>
    </w:div>
    <w:div w:id="1131825809">
      <w:bodyDiv w:val="1"/>
      <w:marLeft w:val="0"/>
      <w:marRight w:val="0"/>
      <w:marTop w:val="0"/>
      <w:marBottom w:val="0"/>
      <w:divBdr>
        <w:top w:val="none" w:sz="0" w:space="0" w:color="auto"/>
        <w:left w:val="none" w:sz="0" w:space="0" w:color="auto"/>
        <w:bottom w:val="none" w:sz="0" w:space="0" w:color="auto"/>
        <w:right w:val="none" w:sz="0" w:space="0" w:color="auto"/>
      </w:divBdr>
    </w:div>
    <w:div w:id="1131872644">
      <w:bodyDiv w:val="1"/>
      <w:marLeft w:val="0"/>
      <w:marRight w:val="0"/>
      <w:marTop w:val="0"/>
      <w:marBottom w:val="0"/>
      <w:divBdr>
        <w:top w:val="none" w:sz="0" w:space="0" w:color="auto"/>
        <w:left w:val="none" w:sz="0" w:space="0" w:color="auto"/>
        <w:bottom w:val="none" w:sz="0" w:space="0" w:color="auto"/>
        <w:right w:val="none" w:sz="0" w:space="0" w:color="auto"/>
      </w:divBdr>
    </w:div>
    <w:div w:id="1132362991">
      <w:bodyDiv w:val="1"/>
      <w:marLeft w:val="0"/>
      <w:marRight w:val="0"/>
      <w:marTop w:val="0"/>
      <w:marBottom w:val="0"/>
      <w:divBdr>
        <w:top w:val="none" w:sz="0" w:space="0" w:color="auto"/>
        <w:left w:val="none" w:sz="0" w:space="0" w:color="auto"/>
        <w:bottom w:val="none" w:sz="0" w:space="0" w:color="auto"/>
        <w:right w:val="none" w:sz="0" w:space="0" w:color="auto"/>
      </w:divBdr>
    </w:div>
    <w:div w:id="1132478239">
      <w:bodyDiv w:val="1"/>
      <w:marLeft w:val="0"/>
      <w:marRight w:val="0"/>
      <w:marTop w:val="0"/>
      <w:marBottom w:val="0"/>
      <w:divBdr>
        <w:top w:val="none" w:sz="0" w:space="0" w:color="auto"/>
        <w:left w:val="none" w:sz="0" w:space="0" w:color="auto"/>
        <w:bottom w:val="none" w:sz="0" w:space="0" w:color="auto"/>
        <w:right w:val="none" w:sz="0" w:space="0" w:color="auto"/>
      </w:divBdr>
    </w:div>
    <w:div w:id="1132941378">
      <w:bodyDiv w:val="1"/>
      <w:marLeft w:val="0"/>
      <w:marRight w:val="0"/>
      <w:marTop w:val="0"/>
      <w:marBottom w:val="0"/>
      <w:divBdr>
        <w:top w:val="none" w:sz="0" w:space="0" w:color="auto"/>
        <w:left w:val="none" w:sz="0" w:space="0" w:color="auto"/>
        <w:bottom w:val="none" w:sz="0" w:space="0" w:color="auto"/>
        <w:right w:val="none" w:sz="0" w:space="0" w:color="auto"/>
      </w:divBdr>
    </w:div>
    <w:div w:id="1133249347">
      <w:bodyDiv w:val="1"/>
      <w:marLeft w:val="0"/>
      <w:marRight w:val="0"/>
      <w:marTop w:val="0"/>
      <w:marBottom w:val="0"/>
      <w:divBdr>
        <w:top w:val="none" w:sz="0" w:space="0" w:color="auto"/>
        <w:left w:val="none" w:sz="0" w:space="0" w:color="auto"/>
        <w:bottom w:val="none" w:sz="0" w:space="0" w:color="auto"/>
        <w:right w:val="none" w:sz="0" w:space="0" w:color="auto"/>
      </w:divBdr>
    </w:div>
    <w:div w:id="1133597539">
      <w:bodyDiv w:val="1"/>
      <w:marLeft w:val="0"/>
      <w:marRight w:val="0"/>
      <w:marTop w:val="0"/>
      <w:marBottom w:val="0"/>
      <w:divBdr>
        <w:top w:val="none" w:sz="0" w:space="0" w:color="auto"/>
        <w:left w:val="none" w:sz="0" w:space="0" w:color="auto"/>
        <w:bottom w:val="none" w:sz="0" w:space="0" w:color="auto"/>
        <w:right w:val="none" w:sz="0" w:space="0" w:color="auto"/>
      </w:divBdr>
    </w:div>
    <w:div w:id="1135024924">
      <w:bodyDiv w:val="1"/>
      <w:marLeft w:val="0"/>
      <w:marRight w:val="0"/>
      <w:marTop w:val="0"/>
      <w:marBottom w:val="0"/>
      <w:divBdr>
        <w:top w:val="none" w:sz="0" w:space="0" w:color="auto"/>
        <w:left w:val="none" w:sz="0" w:space="0" w:color="auto"/>
        <w:bottom w:val="none" w:sz="0" w:space="0" w:color="auto"/>
        <w:right w:val="none" w:sz="0" w:space="0" w:color="auto"/>
      </w:divBdr>
    </w:div>
    <w:div w:id="1135100466">
      <w:bodyDiv w:val="1"/>
      <w:marLeft w:val="0"/>
      <w:marRight w:val="0"/>
      <w:marTop w:val="0"/>
      <w:marBottom w:val="0"/>
      <w:divBdr>
        <w:top w:val="none" w:sz="0" w:space="0" w:color="auto"/>
        <w:left w:val="none" w:sz="0" w:space="0" w:color="auto"/>
        <w:bottom w:val="none" w:sz="0" w:space="0" w:color="auto"/>
        <w:right w:val="none" w:sz="0" w:space="0" w:color="auto"/>
      </w:divBdr>
    </w:div>
    <w:div w:id="1135375130">
      <w:bodyDiv w:val="1"/>
      <w:marLeft w:val="0"/>
      <w:marRight w:val="0"/>
      <w:marTop w:val="0"/>
      <w:marBottom w:val="0"/>
      <w:divBdr>
        <w:top w:val="none" w:sz="0" w:space="0" w:color="auto"/>
        <w:left w:val="none" w:sz="0" w:space="0" w:color="auto"/>
        <w:bottom w:val="none" w:sz="0" w:space="0" w:color="auto"/>
        <w:right w:val="none" w:sz="0" w:space="0" w:color="auto"/>
      </w:divBdr>
    </w:div>
    <w:div w:id="1135559354">
      <w:bodyDiv w:val="1"/>
      <w:marLeft w:val="0"/>
      <w:marRight w:val="0"/>
      <w:marTop w:val="0"/>
      <w:marBottom w:val="0"/>
      <w:divBdr>
        <w:top w:val="none" w:sz="0" w:space="0" w:color="auto"/>
        <w:left w:val="none" w:sz="0" w:space="0" w:color="auto"/>
        <w:bottom w:val="none" w:sz="0" w:space="0" w:color="auto"/>
        <w:right w:val="none" w:sz="0" w:space="0" w:color="auto"/>
      </w:divBdr>
    </w:div>
    <w:div w:id="1135639288">
      <w:bodyDiv w:val="1"/>
      <w:marLeft w:val="0"/>
      <w:marRight w:val="0"/>
      <w:marTop w:val="0"/>
      <w:marBottom w:val="0"/>
      <w:divBdr>
        <w:top w:val="none" w:sz="0" w:space="0" w:color="auto"/>
        <w:left w:val="none" w:sz="0" w:space="0" w:color="auto"/>
        <w:bottom w:val="none" w:sz="0" w:space="0" w:color="auto"/>
        <w:right w:val="none" w:sz="0" w:space="0" w:color="auto"/>
      </w:divBdr>
    </w:div>
    <w:div w:id="1135761252">
      <w:bodyDiv w:val="1"/>
      <w:marLeft w:val="0"/>
      <w:marRight w:val="0"/>
      <w:marTop w:val="0"/>
      <w:marBottom w:val="0"/>
      <w:divBdr>
        <w:top w:val="none" w:sz="0" w:space="0" w:color="auto"/>
        <w:left w:val="none" w:sz="0" w:space="0" w:color="auto"/>
        <w:bottom w:val="none" w:sz="0" w:space="0" w:color="auto"/>
        <w:right w:val="none" w:sz="0" w:space="0" w:color="auto"/>
      </w:divBdr>
    </w:div>
    <w:div w:id="1136070439">
      <w:bodyDiv w:val="1"/>
      <w:marLeft w:val="0"/>
      <w:marRight w:val="0"/>
      <w:marTop w:val="0"/>
      <w:marBottom w:val="0"/>
      <w:divBdr>
        <w:top w:val="none" w:sz="0" w:space="0" w:color="auto"/>
        <w:left w:val="none" w:sz="0" w:space="0" w:color="auto"/>
        <w:bottom w:val="none" w:sz="0" w:space="0" w:color="auto"/>
        <w:right w:val="none" w:sz="0" w:space="0" w:color="auto"/>
      </w:divBdr>
    </w:div>
    <w:div w:id="1136070668">
      <w:bodyDiv w:val="1"/>
      <w:marLeft w:val="0"/>
      <w:marRight w:val="0"/>
      <w:marTop w:val="0"/>
      <w:marBottom w:val="0"/>
      <w:divBdr>
        <w:top w:val="none" w:sz="0" w:space="0" w:color="auto"/>
        <w:left w:val="none" w:sz="0" w:space="0" w:color="auto"/>
        <w:bottom w:val="none" w:sz="0" w:space="0" w:color="auto"/>
        <w:right w:val="none" w:sz="0" w:space="0" w:color="auto"/>
      </w:divBdr>
    </w:div>
    <w:div w:id="1136602583">
      <w:bodyDiv w:val="1"/>
      <w:marLeft w:val="0"/>
      <w:marRight w:val="0"/>
      <w:marTop w:val="0"/>
      <w:marBottom w:val="0"/>
      <w:divBdr>
        <w:top w:val="none" w:sz="0" w:space="0" w:color="auto"/>
        <w:left w:val="none" w:sz="0" w:space="0" w:color="auto"/>
        <w:bottom w:val="none" w:sz="0" w:space="0" w:color="auto"/>
        <w:right w:val="none" w:sz="0" w:space="0" w:color="auto"/>
      </w:divBdr>
    </w:div>
    <w:div w:id="1136798838">
      <w:bodyDiv w:val="1"/>
      <w:marLeft w:val="0"/>
      <w:marRight w:val="0"/>
      <w:marTop w:val="0"/>
      <w:marBottom w:val="0"/>
      <w:divBdr>
        <w:top w:val="none" w:sz="0" w:space="0" w:color="auto"/>
        <w:left w:val="none" w:sz="0" w:space="0" w:color="auto"/>
        <w:bottom w:val="none" w:sz="0" w:space="0" w:color="auto"/>
        <w:right w:val="none" w:sz="0" w:space="0" w:color="auto"/>
      </w:divBdr>
    </w:div>
    <w:div w:id="1137141480">
      <w:bodyDiv w:val="1"/>
      <w:marLeft w:val="0"/>
      <w:marRight w:val="0"/>
      <w:marTop w:val="0"/>
      <w:marBottom w:val="0"/>
      <w:divBdr>
        <w:top w:val="none" w:sz="0" w:space="0" w:color="auto"/>
        <w:left w:val="none" w:sz="0" w:space="0" w:color="auto"/>
        <w:bottom w:val="none" w:sz="0" w:space="0" w:color="auto"/>
        <w:right w:val="none" w:sz="0" w:space="0" w:color="auto"/>
      </w:divBdr>
    </w:div>
    <w:div w:id="1137189322">
      <w:bodyDiv w:val="1"/>
      <w:marLeft w:val="0"/>
      <w:marRight w:val="0"/>
      <w:marTop w:val="0"/>
      <w:marBottom w:val="0"/>
      <w:divBdr>
        <w:top w:val="none" w:sz="0" w:space="0" w:color="auto"/>
        <w:left w:val="none" w:sz="0" w:space="0" w:color="auto"/>
        <w:bottom w:val="none" w:sz="0" w:space="0" w:color="auto"/>
        <w:right w:val="none" w:sz="0" w:space="0" w:color="auto"/>
      </w:divBdr>
    </w:div>
    <w:div w:id="1137379612">
      <w:bodyDiv w:val="1"/>
      <w:marLeft w:val="0"/>
      <w:marRight w:val="0"/>
      <w:marTop w:val="0"/>
      <w:marBottom w:val="0"/>
      <w:divBdr>
        <w:top w:val="none" w:sz="0" w:space="0" w:color="auto"/>
        <w:left w:val="none" w:sz="0" w:space="0" w:color="auto"/>
        <w:bottom w:val="none" w:sz="0" w:space="0" w:color="auto"/>
        <w:right w:val="none" w:sz="0" w:space="0" w:color="auto"/>
      </w:divBdr>
    </w:div>
    <w:div w:id="1137797715">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40003768">
      <w:bodyDiv w:val="1"/>
      <w:marLeft w:val="0"/>
      <w:marRight w:val="0"/>
      <w:marTop w:val="0"/>
      <w:marBottom w:val="0"/>
      <w:divBdr>
        <w:top w:val="none" w:sz="0" w:space="0" w:color="auto"/>
        <w:left w:val="none" w:sz="0" w:space="0" w:color="auto"/>
        <w:bottom w:val="none" w:sz="0" w:space="0" w:color="auto"/>
        <w:right w:val="none" w:sz="0" w:space="0" w:color="auto"/>
      </w:divBdr>
    </w:div>
    <w:div w:id="1140221626">
      <w:bodyDiv w:val="1"/>
      <w:marLeft w:val="0"/>
      <w:marRight w:val="0"/>
      <w:marTop w:val="0"/>
      <w:marBottom w:val="0"/>
      <w:divBdr>
        <w:top w:val="none" w:sz="0" w:space="0" w:color="auto"/>
        <w:left w:val="none" w:sz="0" w:space="0" w:color="auto"/>
        <w:bottom w:val="none" w:sz="0" w:space="0" w:color="auto"/>
        <w:right w:val="none" w:sz="0" w:space="0" w:color="auto"/>
      </w:divBdr>
    </w:div>
    <w:div w:id="1140226017">
      <w:bodyDiv w:val="1"/>
      <w:marLeft w:val="0"/>
      <w:marRight w:val="0"/>
      <w:marTop w:val="0"/>
      <w:marBottom w:val="0"/>
      <w:divBdr>
        <w:top w:val="none" w:sz="0" w:space="0" w:color="auto"/>
        <w:left w:val="none" w:sz="0" w:space="0" w:color="auto"/>
        <w:bottom w:val="none" w:sz="0" w:space="0" w:color="auto"/>
        <w:right w:val="none" w:sz="0" w:space="0" w:color="auto"/>
      </w:divBdr>
    </w:div>
    <w:div w:id="1140269778">
      <w:bodyDiv w:val="1"/>
      <w:marLeft w:val="0"/>
      <w:marRight w:val="0"/>
      <w:marTop w:val="0"/>
      <w:marBottom w:val="0"/>
      <w:divBdr>
        <w:top w:val="none" w:sz="0" w:space="0" w:color="auto"/>
        <w:left w:val="none" w:sz="0" w:space="0" w:color="auto"/>
        <w:bottom w:val="none" w:sz="0" w:space="0" w:color="auto"/>
        <w:right w:val="none" w:sz="0" w:space="0" w:color="auto"/>
      </w:divBdr>
    </w:div>
    <w:div w:id="1140685293">
      <w:bodyDiv w:val="1"/>
      <w:marLeft w:val="0"/>
      <w:marRight w:val="0"/>
      <w:marTop w:val="0"/>
      <w:marBottom w:val="0"/>
      <w:divBdr>
        <w:top w:val="none" w:sz="0" w:space="0" w:color="auto"/>
        <w:left w:val="none" w:sz="0" w:space="0" w:color="auto"/>
        <w:bottom w:val="none" w:sz="0" w:space="0" w:color="auto"/>
        <w:right w:val="none" w:sz="0" w:space="0" w:color="auto"/>
      </w:divBdr>
    </w:div>
    <w:div w:id="1140734425">
      <w:bodyDiv w:val="1"/>
      <w:marLeft w:val="0"/>
      <w:marRight w:val="0"/>
      <w:marTop w:val="0"/>
      <w:marBottom w:val="0"/>
      <w:divBdr>
        <w:top w:val="none" w:sz="0" w:space="0" w:color="auto"/>
        <w:left w:val="none" w:sz="0" w:space="0" w:color="auto"/>
        <w:bottom w:val="none" w:sz="0" w:space="0" w:color="auto"/>
        <w:right w:val="none" w:sz="0" w:space="0" w:color="auto"/>
      </w:divBdr>
    </w:div>
    <w:div w:id="1140923477">
      <w:bodyDiv w:val="1"/>
      <w:marLeft w:val="0"/>
      <w:marRight w:val="0"/>
      <w:marTop w:val="0"/>
      <w:marBottom w:val="0"/>
      <w:divBdr>
        <w:top w:val="none" w:sz="0" w:space="0" w:color="auto"/>
        <w:left w:val="none" w:sz="0" w:space="0" w:color="auto"/>
        <w:bottom w:val="none" w:sz="0" w:space="0" w:color="auto"/>
        <w:right w:val="none" w:sz="0" w:space="0" w:color="auto"/>
      </w:divBdr>
    </w:div>
    <w:div w:id="1141384249">
      <w:bodyDiv w:val="1"/>
      <w:marLeft w:val="0"/>
      <w:marRight w:val="0"/>
      <w:marTop w:val="0"/>
      <w:marBottom w:val="0"/>
      <w:divBdr>
        <w:top w:val="none" w:sz="0" w:space="0" w:color="auto"/>
        <w:left w:val="none" w:sz="0" w:space="0" w:color="auto"/>
        <w:bottom w:val="none" w:sz="0" w:space="0" w:color="auto"/>
        <w:right w:val="none" w:sz="0" w:space="0" w:color="auto"/>
      </w:divBdr>
    </w:div>
    <w:div w:id="1141772301">
      <w:bodyDiv w:val="1"/>
      <w:marLeft w:val="0"/>
      <w:marRight w:val="0"/>
      <w:marTop w:val="0"/>
      <w:marBottom w:val="0"/>
      <w:divBdr>
        <w:top w:val="none" w:sz="0" w:space="0" w:color="auto"/>
        <w:left w:val="none" w:sz="0" w:space="0" w:color="auto"/>
        <w:bottom w:val="none" w:sz="0" w:space="0" w:color="auto"/>
        <w:right w:val="none" w:sz="0" w:space="0" w:color="auto"/>
      </w:divBdr>
    </w:div>
    <w:div w:id="1142192752">
      <w:bodyDiv w:val="1"/>
      <w:marLeft w:val="0"/>
      <w:marRight w:val="0"/>
      <w:marTop w:val="0"/>
      <w:marBottom w:val="0"/>
      <w:divBdr>
        <w:top w:val="none" w:sz="0" w:space="0" w:color="auto"/>
        <w:left w:val="none" w:sz="0" w:space="0" w:color="auto"/>
        <w:bottom w:val="none" w:sz="0" w:space="0" w:color="auto"/>
        <w:right w:val="none" w:sz="0" w:space="0" w:color="auto"/>
      </w:divBdr>
    </w:div>
    <w:div w:id="1142383886">
      <w:bodyDiv w:val="1"/>
      <w:marLeft w:val="0"/>
      <w:marRight w:val="0"/>
      <w:marTop w:val="0"/>
      <w:marBottom w:val="0"/>
      <w:divBdr>
        <w:top w:val="none" w:sz="0" w:space="0" w:color="auto"/>
        <w:left w:val="none" w:sz="0" w:space="0" w:color="auto"/>
        <w:bottom w:val="none" w:sz="0" w:space="0" w:color="auto"/>
        <w:right w:val="none" w:sz="0" w:space="0" w:color="auto"/>
      </w:divBdr>
    </w:div>
    <w:div w:id="1143044700">
      <w:bodyDiv w:val="1"/>
      <w:marLeft w:val="0"/>
      <w:marRight w:val="0"/>
      <w:marTop w:val="0"/>
      <w:marBottom w:val="0"/>
      <w:divBdr>
        <w:top w:val="none" w:sz="0" w:space="0" w:color="auto"/>
        <w:left w:val="none" w:sz="0" w:space="0" w:color="auto"/>
        <w:bottom w:val="none" w:sz="0" w:space="0" w:color="auto"/>
        <w:right w:val="none" w:sz="0" w:space="0" w:color="auto"/>
      </w:divBdr>
    </w:div>
    <w:div w:id="1143423782">
      <w:bodyDiv w:val="1"/>
      <w:marLeft w:val="0"/>
      <w:marRight w:val="0"/>
      <w:marTop w:val="0"/>
      <w:marBottom w:val="0"/>
      <w:divBdr>
        <w:top w:val="none" w:sz="0" w:space="0" w:color="auto"/>
        <w:left w:val="none" w:sz="0" w:space="0" w:color="auto"/>
        <w:bottom w:val="none" w:sz="0" w:space="0" w:color="auto"/>
        <w:right w:val="none" w:sz="0" w:space="0" w:color="auto"/>
      </w:divBdr>
    </w:div>
    <w:div w:id="1144009813">
      <w:bodyDiv w:val="1"/>
      <w:marLeft w:val="0"/>
      <w:marRight w:val="0"/>
      <w:marTop w:val="0"/>
      <w:marBottom w:val="0"/>
      <w:divBdr>
        <w:top w:val="none" w:sz="0" w:space="0" w:color="auto"/>
        <w:left w:val="none" w:sz="0" w:space="0" w:color="auto"/>
        <w:bottom w:val="none" w:sz="0" w:space="0" w:color="auto"/>
        <w:right w:val="none" w:sz="0" w:space="0" w:color="auto"/>
      </w:divBdr>
    </w:div>
    <w:div w:id="1144200028">
      <w:bodyDiv w:val="1"/>
      <w:marLeft w:val="0"/>
      <w:marRight w:val="0"/>
      <w:marTop w:val="0"/>
      <w:marBottom w:val="0"/>
      <w:divBdr>
        <w:top w:val="none" w:sz="0" w:space="0" w:color="auto"/>
        <w:left w:val="none" w:sz="0" w:space="0" w:color="auto"/>
        <w:bottom w:val="none" w:sz="0" w:space="0" w:color="auto"/>
        <w:right w:val="none" w:sz="0" w:space="0" w:color="auto"/>
      </w:divBdr>
    </w:div>
    <w:div w:id="1144346654">
      <w:bodyDiv w:val="1"/>
      <w:marLeft w:val="0"/>
      <w:marRight w:val="0"/>
      <w:marTop w:val="0"/>
      <w:marBottom w:val="0"/>
      <w:divBdr>
        <w:top w:val="none" w:sz="0" w:space="0" w:color="auto"/>
        <w:left w:val="none" w:sz="0" w:space="0" w:color="auto"/>
        <w:bottom w:val="none" w:sz="0" w:space="0" w:color="auto"/>
        <w:right w:val="none" w:sz="0" w:space="0" w:color="auto"/>
      </w:divBdr>
    </w:div>
    <w:div w:id="1144470563">
      <w:bodyDiv w:val="1"/>
      <w:marLeft w:val="0"/>
      <w:marRight w:val="0"/>
      <w:marTop w:val="0"/>
      <w:marBottom w:val="0"/>
      <w:divBdr>
        <w:top w:val="none" w:sz="0" w:space="0" w:color="auto"/>
        <w:left w:val="none" w:sz="0" w:space="0" w:color="auto"/>
        <w:bottom w:val="none" w:sz="0" w:space="0" w:color="auto"/>
        <w:right w:val="none" w:sz="0" w:space="0" w:color="auto"/>
      </w:divBdr>
    </w:div>
    <w:div w:id="1144735987">
      <w:bodyDiv w:val="1"/>
      <w:marLeft w:val="0"/>
      <w:marRight w:val="0"/>
      <w:marTop w:val="0"/>
      <w:marBottom w:val="0"/>
      <w:divBdr>
        <w:top w:val="none" w:sz="0" w:space="0" w:color="auto"/>
        <w:left w:val="none" w:sz="0" w:space="0" w:color="auto"/>
        <w:bottom w:val="none" w:sz="0" w:space="0" w:color="auto"/>
        <w:right w:val="none" w:sz="0" w:space="0" w:color="auto"/>
      </w:divBdr>
    </w:div>
    <w:div w:id="1145242260">
      <w:bodyDiv w:val="1"/>
      <w:marLeft w:val="0"/>
      <w:marRight w:val="0"/>
      <w:marTop w:val="0"/>
      <w:marBottom w:val="0"/>
      <w:divBdr>
        <w:top w:val="none" w:sz="0" w:space="0" w:color="auto"/>
        <w:left w:val="none" w:sz="0" w:space="0" w:color="auto"/>
        <w:bottom w:val="none" w:sz="0" w:space="0" w:color="auto"/>
        <w:right w:val="none" w:sz="0" w:space="0" w:color="auto"/>
      </w:divBdr>
    </w:div>
    <w:div w:id="1145396265">
      <w:bodyDiv w:val="1"/>
      <w:marLeft w:val="0"/>
      <w:marRight w:val="0"/>
      <w:marTop w:val="0"/>
      <w:marBottom w:val="0"/>
      <w:divBdr>
        <w:top w:val="none" w:sz="0" w:space="0" w:color="auto"/>
        <w:left w:val="none" w:sz="0" w:space="0" w:color="auto"/>
        <w:bottom w:val="none" w:sz="0" w:space="0" w:color="auto"/>
        <w:right w:val="none" w:sz="0" w:space="0" w:color="auto"/>
      </w:divBdr>
    </w:div>
    <w:div w:id="1145850321">
      <w:bodyDiv w:val="1"/>
      <w:marLeft w:val="0"/>
      <w:marRight w:val="0"/>
      <w:marTop w:val="0"/>
      <w:marBottom w:val="0"/>
      <w:divBdr>
        <w:top w:val="none" w:sz="0" w:space="0" w:color="auto"/>
        <w:left w:val="none" w:sz="0" w:space="0" w:color="auto"/>
        <w:bottom w:val="none" w:sz="0" w:space="0" w:color="auto"/>
        <w:right w:val="none" w:sz="0" w:space="0" w:color="auto"/>
      </w:divBdr>
    </w:div>
    <w:div w:id="1146318146">
      <w:bodyDiv w:val="1"/>
      <w:marLeft w:val="0"/>
      <w:marRight w:val="0"/>
      <w:marTop w:val="0"/>
      <w:marBottom w:val="0"/>
      <w:divBdr>
        <w:top w:val="none" w:sz="0" w:space="0" w:color="auto"/>
        <w:left w:val="none" w:sz="0" w:space="0" w:color="auto"/>
        <w:bottom w:val="none" w:sz="0" w:space="0" w:color="auto"/>
        <w:right w:val="none" w:sz="0" w:space="0" w:color="auto"/>
      </w:divBdr>
    </w:div>
    <w:div w:id="1146821556">
      <w:bodyDiv w:val="1"/>
      <w:marLeft w:val="0"/>
      <w:marRight w:val="0"/>
      <w:marTop w:val="0"/>
      <w:marBottom w:val="0"/>
      <w:divBdr>
        <w:top w:val="none" w:sz="0" w:space="0" w:color="auto"/>
        <w:left w:val="none" w:sz="0" w:space="0" w:color="auto"/>
        <w:bottom w:val="none" w:sz="0" w:space="0" w:color="auto"/>
        <w:right w:val="none" w:sz="0" w:space="0" w:color="auto"/>
      </w:divBdr>
    </w:div>
    <w:div w:id="1146897232">
      <w:bodyDiv w:val="1"/>
      <w:marLeft w:val="0"/>
      <w:marRight w:val="0"/>
      <w:marTop w:val="0"/>
      <w:marBottom w:val="0"/>
      <w:divBdr>
        <w:top w:val="none" w:sz="0" w:space="0" w:color="auto"/>
        <w:left w:val="none" w:sz="0" w:space="0" w:color="auto"/>
        <w:bottom w:val="none" w:sz="0" w:space="0" w:color="auto"/>
        <w:right w:val="none" w:sz="0" w:space="0" w:color="auto"/>
      </w:divBdr>
    </w:div>
    <w:div w:id="1146970740">
      <w:bodyDiv w:val="1"/>
      <w:marLeft w:val="0"/>
      <w:marRight w:val="0"/>
      <w:marTop w:val="0"/>
      <w:marBottom w:val="0"/>
      <w:divBdr>
        <w:top w:val="none" w:sz="0" w:space="0" w:color="auto"/>
        <w:left w:val="none" w:sz="0" w:space="0" w:color="auto"/>
        <w:bottom w:val="none" w:sz="0" w:space="0" w:color="auto"/>
        <w:right w:val="none" w:sz="0" w:space="0" w:color="auto"/>
      </w:divBdr>
    </w:div>
    <w:div w:id="1147362947">
      <w:bodyDiv w:val="1"/>
      <w:marLeft w:val="0"/>
      <w:marRight w:val="0"/>
      <w:marTop w:val="0"/>
      <w:marBottom w:val="0"/>
      <w:divBdr>
        <w:top w:val="none" w:sz="0" w:space="0" w:color="auto"/>
        <w:left w:val="none" w:sz="0" w:space="0" w:color="auto"/>
        <w:bottom w:val="none" w:sz="0" w:space="0" w:color="auto"/>
        <w:right w:val="none" w:sz="0" w:space="0" w:color="auto"/>
      </w:divBdr>
    </w:div>
    <w:div w:id="1147553019">
      <w:bodyDiv w:val="1"/>
      <w:marLeft w:val="0"/>
      <w:marRight w:val="0"/>
      <w:marTop w:val="0"/>
      <w:marBottom w:val="0"/>
      <w:divBdr>
        <w:top w:val="none" w:sz="0" w:space="0" w:color="auto"/>
        <w:left w:val="none" w:sz="0" w:space="0" w:color="auto"/>
        <w:bottom w:val="none" w:sz="0" w:space="0" w:color="auto"/>
        <w:right w:val="none" w:sz="0" w:space="0" w:color="auto"/>
      </w:divBdr>
    </w:div>
    <w:div w:id="1147698345">
      <w:bodyDiv w:val="1"/>
      <w:marLeft w:val="0"/>
      <w:marRight w:val="0"/>
      <w:marTop w:val="0"/>
      <w:marBottom w:val="0"/>
      <w:divBdr>
        <w:top w:val="none" w:sz="0" w:space="0" w:color="auto"/>
        <w:left w:val="none" w:sz="0" w:space="0" w:color="auto"/>
        <w:bottom w:val="none" w:sz="0" w:space="0" w:color="auto"/>
        <w:right w:val="none" w:sz="0" w:space="0" w:color="auto"/>
      </w:divBdr>
    </w:div>
    <w:div w:id="1148011830">
      <w:bodyDiv w:val="1"/>
      <w:marLeft w:val="0"/>
      <w:marRight w:val="0"/>
      <w:marTop w:val="0"/>
      <w:marBottom w:val="0"/>
      <w:divBdr>
        <w:top w:val="none" w:sz="0" w:space="0" w:color="auto"/>
        <w:left w:val="none" w:sz="0" w:space="0" w:color="auto"/>
        <w:bottom w:val="none" w:sz="0" w:space="0" w:color="auto"/>
        <w:right w:val="none" w:sz="0" w:space="0" w:color="auto"/>
      </w:divBdr>
    </w:div>
    <w:div w:id="1148589429">
      <w:bodyDiv w:val="1"/>
      <w:marLeft w:val="0"/>
      <w:marRight w:val="0"/>
      <w:marTop w:val="0"/>
      <w:marBottom w:val="0"/>
      <w:divBdr>
        <w:top w:val="none" w:sz="0" w:space="0" w:color="auto"/>
        <w:left w:val="none" w:sz="0" w:space="0" w:color="auto"/>
        <w:bottom w:val="none" w:sz="0" w:space="0" w:color="auto"/>
        <w:right w:val="none" w:sz="0" w:space="0" w:color="auto"/>
      </w:divBdr>
    </w:div>
    <w:div w:id="1148664679">
      <w:bodyDiv w:val="1"/>
      <w:marLeft w:val="0"/>
      <w:marRight w:val="0"/>
      <w:marTop w:val="0"/>
      <w:marBottom w:val="0"/>
      <w:divBdr>
        <w:top w:val="none" w:sz="0" w:space="0" w:color="auto"/>
        <w:left w:val="none" w:sz="0" w:space="0" w:color="auto"/>
        <w:bottom w:val="none" w:sz="0" w:space="0" w:color="auto"/>
        <w:right w:val="none" w:sz="0" w:space="0" w:color="auto"/>
      </w:divBdr>
    </w:div>
    <w:div w:id="1149395543">
      <w:bodyDiv w:val="1"/>
      <w:marLeft w:val="0"/>
      <w:marRight w:val="0"/>
      <w:marTop w:val="0"/>
      <w:marBottom w:val="0"/>
      <w:divBdr>
        <w:top w:val="none" w:sz="0" w:space="0" w:color="auto"/>
        <w:left w:val="none" w:sz="0" w:space="0" w:color="auto"/>
        <w:bottom w:val="none" w:sz="0" w:space="0" w:color="auto"/>
        <w:right w:val="none" w:sz="0" w:space="0" w:color="auto"/>
      </w:divBdr>
    </w:div>
    <w:div w:id="1149445570">
      <w:bodyDiv w:val="1"/>
      <w:marLeft w:val="0"/>
      <w:marRight w:val="0"/>
      <w:marTop w:val="0"/>
      <w:marBottom w:val="0"/>
      <w:divBdr>
        <w:top w:val="none" w:sz="0" w:space="0" w:color="auto"/>
        <w:left w:val="none" w:sz="0" w:space="0" w:color="auto"/>
        <w:bottom w:val="none" w:sz="0" w:space="0" w:color="auto"/>
        <w:right w:val="none" w:sz="0" w:space="0" w:color="auto"/>
      </w:divBdr>
    </w:div>
    <w:div w:id="1149638200">
      <w:bodyDiv w:val="1"/>
      <w:marLeft w:val="0"/>
      <w:marRight w:val="0"/>
      <w:marTop w:val="0"/>
      <w:marBottom w:val="0"/>
      <w:divBdr>
        <w:top w:val="none" w:sz="0" w:space="0" w:color="auto"/>
        <w:left w:val="none" w:sz="0" w:space="0" w:color="auto"/>
        <w:bottom w:val="none" w:sz="0" w:space="0" w:color="auto"/>
        <w:right w:val="none" w:sz="0" w:space="0" w:color="auto"/>
      </w:divBdr>
    </w:div>
    <w:div w:id="1149860162">
      <w:bodyDiv w:val="1"/>
      <w:marLeft w:val="0"/>
      <w:marRight w:val="0"/>
      <w:marTop w:val="0"/>
      <w:marBottom w:val="0"/>
      <w:divBdr>
        <w:top w:val="none" w:sz="0" w:space="0" w:color="auto"/>
        <w:left w:val="none" w:sz="0" w:space="0" w:color="auto"/>
        <w:bottom w:val="none" w:sz="0" w:space="0" w:color="auto"/>
        <w:right w:val="none" w:sz="0" w:space="0" w:color="auto"/>
      </w:divBdr>
    </w:div>
    <w:div w:id="1150291283">
      <w:bodyDiv w:val="1"/>
      <w:marLeft w:val="0"/>
      <w:marRight w:val="0"/>
      <w:marTop w:val="0"/>
      <w:marBottom w:val="0"/>
      <w:divBdr>
        <w:top w:val="none" w:sz="0" w:space="0" w:color="auto"/>
        <w:left w:val="none" w:sz="0" w:space="0" w:color="auto"/>
        <w:bottom w:val="none" w:sz="0" w:space="0" w:color="auto"/>
        <w:right w:val="none" w:sz="0" w:space="0" w:color="auto"/>
      </w:divBdr>
    </w:div>
    <w:div w:id="1151945399">
      <w:bodyDiv w:val="1"/>
      <w:marLeft w:val="0"/>
      <w:marRight w:val="0"/>
      <w:marTop w:val="0"/>
      <w:marBottom w:val="0"/>
      <w:divBdr>
        <w:top w:val="none" w:sz="0" w:space="0" w:color="auto"/>
        <w:left w:val="none" w:sz="0" w:space="0" w:color="auto"/>
        <w:bottom w:val="none" w:sz="0" w:space="0" w:color="auto"/>
        <w:right w:val="none" w:sz="0" w:space="0" w:color="auto"/>
      </w:divBdr>
    </w:div>
    <w:div w:id="1152793234">
      <w:bodyDiv w:val="1"/>
      <w:marLeft w:val="0"/>
      <w:marRight w:val="0"/>
      <w:marTop w:val="0"/>
      <w:marBottom w:val="0"/>
      <w:divBdr>
        <w:top w:val="none" w:sz="0" w:space="0" w:color="auto"/>
        <w:left w:val="none" w:sz="0" w:space="0" w:color="auto"/>
        <w:bottom w:val="none" w:sz="0" w:space="0" w:color="auto"/>
        <w:right w:val="none" w:sz="0" w:space="0" w:color="auto"/>
      </w:divBdr>
    </w:div>
    <w:div w:id="1152869706">
      <w:bodyDiv w:val="1"/>
      <w:marLeft w:val="0"/>
      <w:marRight w:val="0"/>
      <w:marTop w:val="0"/>
      <w:marBottom w:val="0"/>
      <w:divBdr>
        <w:top w:val="none" w:sz="0" w:space="0" w:color="auto"/>
        <w:left w:val="none" w:sz="0" w:space="0" w:color="auto"/>
        <w:bottom w:val="none" w:sz="0" w:space="0" w:color="auto"/>
        <w:right w:val="none" w:sz="0" w:space="0" w:color="auto"/>
      </w:divBdr>
    </w:div>
    <w:div w:id="1153526301">
      <w:bodyDiv w:val="1"/>
      <w:marLeft w:val="0"/>
      <w:marRight w:val="0"/>
      <w:marTop w:val="0"/>
      <w:marBottom w:val="0"/>
      <w:divBdr>
        <w:top w:val="none" w:sz="0" w:space="0" w:color="auto"/>
        <w:left w:val="none" w:sz="0" w:space="0" w:color="auto"/>
        <w:bottom w:val="none" w:sz="0" w:space="0" w:color="auto"/>
        <w:right w:val="none" w:sz="0" w:space="0" w:color="auto"/>
      </w:divBdr>
    </w:div>
    <w:div w:id="1153714141">
      <w:bodyDiv w:val="1"/>
      <w:marLeft w:val="0"/>
      <w:marRight w:val="0"/>
      <w:marTop w:val="0"/>
      <w:marBottom w:val="0"/>
      <w:divBdr>
        <w:top w:val="none" w:sz="0" w:space="0" w:color="auto"/>
        <w:left w:val="none" w:sz="0" w:space="0" w:color="auto"/>
        <w:bottom w:val="none" w:sz="0" w:space="0" w:color="auto"/>
        <w:right w:val="none" w:sz="0" w:space="0" w:color="auto"/>
      </w:divBdr>
    </w:div>
    <w:div w:id="1153832217">
      <w:bodyDiv w:val="1"/>
      <w:marLeft w:val="0"/>
      <w:marRight w:val="0"/>
      <w:marTop w:val="0"/>
      <w:marBottom w:val="0"/>
      <w:divBdr>
        <w:top w:val="none" w:sz="0" w:space="0" w:color="auto"/>
        <w:left w:val="none" w:sz="0" w:space="0" w:color="auto"/>
        <w:bottom w:val="none" w:sz="0" w:space="0" w:color="auto"/>
        <w:right w:val="none" w:sz="0" w:space="0" w:color="auto"/>
      </w:divBdr>
    </w:div>
    <w:div w:id="1155150060">
      <w:bodyDiv w:val="1"/>
      <w:marLeft w:val="0"/>
      <w:marRight w:val="0"/>
      <w:marTop w:val="0"/>
      <w:marBottom w:val="0"/>
      <w:divBdr>
        <w:top w:val="none" w:sz="0" w:space="0" w:color="auto"/>
        <w:left w:val="none" w:sz="0" w:space="0" w:color="auto"/>
        <w:bottom w:val="none" w:sz="0" w:space="0" w:color="auto"/>
        <w:right w:val="none" w:sz="0" w:space="0" w:color="auto"/>
      </w:divBdr>
    </w:div>
    <w:div w:id="1155292389">
      <w:bodyDiv w:val="1"/>
      <w:marLeft w:val="0"/>
      <w:marRight w:val="0"/>
      <w:marTop w:val="0"/>
      <w:marBottom w:val="0"/>
      <w:divBdr>
        <w:top w:val="none" w:sz="0" w:space="0" w:color="auto"/>
        <w:left w:val="none" w:sz="0" w:space="0" w:color="auto"/>
        <w:bottom w:val="none" w:sz="0" w:space="0" w:color="auto"/>
        <w:right w:val="none" w:sz="0" w:space="0" w:color="auto"/>
      </w:divBdr>
    </w:div>
    <w:div w:id="1155292883">
      <w:bodyDiv w:val="1"/>
      <w:marLeft w:val="0"/>
      <w:marRight w:val="0"/>
      <w:marTop w:val="0"/>
      <w:marBottom w:val="0"/>
      <w:divBdr>
        <w:top w:val="none" w:sz="0" w:space="0" w:color="auto"/>
        <w:left w:val="none" w:sz="0" w:space="0" w:color="auto"/>
        <w:bottom w:val="none" w:sz="0" w:space="0" w:color="auto"/>
        <w:right w:val="none" w:sz="0" w:space="0" w:color="auto"/>
      </w:divBdr>
    </w:div>
    <w:div w:id="1156386102">
      <w:bodyDiv w:val="1"/>
      <w:marLeft w:val="0"/>
      <w:marRight w:val="0"/>
      <w:marTop w:val="0"/>
      <w:marBottom w:val="0"/>
      <w:divBdr>
        <w:top w:val="none" w:sz="0" w:space="0" w:color="auto"/>
        <w:left w:val="none" w:sz="0" w:space="0" w:color="auto"/>
        <w:bottom w:val="none" w:sz="0" w:space="0" w:color="auto"/>
        <w:right w:val="none" w:sz="0" w:space="0" w:color="auto"/>
      </w:divBdr>
    </w:div>
    <w:div w:id="1156645456">
      <w:bodyDiv w:val="1"/>
      <w:marLeft w:val="0"/>
      <w:marRight w:val="0"/>
      <w:marTop w:val="0"/>
      <w:marBottom w:val="0"/>
      <w:divBdr>
        <w:top w:val="none" w:sz="0" w:space="0" w:color="auto"/>
        <w:left w:val="none" w:sz="0" w:space="0" w:color="auto"/>
        <w:bottom w:val="none" w:sz="0" w:space="0" w:color="auto"/>
        <w:right w:val="none" w:sz="0" w:space="0" w:color="auto"/>
      </w:divBdr>
    </w:div>
    <w:div w:id="1157183323">
      <w:bodyDiv w:val="1"/>
      <w:marLeft w:val="0"/>
      <w:marRight w:val="0"/>
      <w:marTop w:val="0"/>
      <w:marBottom w:val="0"/>
      <w:divBdr>
        <w:top w:val="none" w:sz="0" w:space="0" w:color="auto"/>
        <w:left w:val="none" w:sz="0" w:space="0" w:color="auto"/>
        <w:bottom w:val="none" w:sz="0" w:space="0" w:color="auto"/>
        <w:right w:val="none" w:sz="0" w:space="0" w:color="auto"/>
      </w:divBdr>
    </w:div>
    <w:div w:id="1157186144">
      <w:bodyDiv w:val="1"/>
      <w:marLeft w:val="0"/>
      <w:marRight w:val="0"/>
      <w:marTop w:val="0"/>
      <w:marBottom w:val="0"/>
      <w:divBdr>
        <w:top w:val="none" w:sz="0" w:space="0" w:color="auto"/>
        <w:left w:val="none" w:sz="0" w:space="0" w:color="auto"/>
        <w:bottom w:val="none" w:sz="0" w:space="0" w:color="auto"/>
        <w:right w:val="none" w:sz="0" w:space="0" w:color="auto"/>
      </w:divBdr>
    </w:div>
    <w:div w:id="1157259697">
      <w:bodyDiv w:val="1"/>
      <w:marLeft w:val="0"/>
      <w:marRight w:val="0"/>
      <w:marTop w:val="0"/>
      <w:marBottom w:val="0"/>
      <w:divBdr>
        <w:top w:val="none" w:sz="0" w:space="0" w:color="auto"/>
        <w:left w:val="none" w:sz="0" w:space="0" w:color="auto"/>
        <w:bottom w:val="none" w:sz="0" w:space="0" w:color="auto"/>
        <w:right w:val="none" w:sz="0" w:space="0" w:color="auto"/>
      </w:divBdr>
    </w:div>
    <w:div w:id="1157262499">
      <w:bodyDiv w:val="1"/>
      <w:marLeft w:val="0"/>
      <w:marRight w:val="0"/>
      <w:marTop w:val="0"/>
      <w:marBottom w:val="0"/>
      <w:divBdr>
        <w:top w:val="none" w:sz="0" w:space="0" w:color="auto"/>
        <w:left w:val="none" w:sz="0" w:space="0" w:color="auto"/>
        <w:bottom w:val="none" w:sz="0" w:space="0" w:color="auto"/>
        <w:right w:val="none" w:sz="0" w:space="0" w:color="auto"/>
      </w:divBdr>
    </w:div>
    <w:div w:id="1157300723">
      <w:bodyDiv w:val="1"/>
      <w:marLeft w:val="0"/>
      <w:marRight w:val="0"/>
      <w:marTop w:val="0"/>
      <w:marBottom w:val="0"/>
      <w:divBdr>
        <w:top w:val="none" w:sz="0" w:space="0" w:color="auto"/>
        <w:left w:val="none" w:sz="0" w:space="0" w:color="auto"/>
        <w:bottom w:val="none" w:sz="0" w:space="0" w:color="auto"/>
        <w:right w:val="none" w:sz="0" w:space="0" w:color="auto"/>
      </w:divBdr>
    </w:div>
    <w:div w:id="1157301109">
      <w:bodyDiv w:val="1"/>
      <w:marLeft w:val="0"/>
      <w:marRight w:val="0"/>
      <w:marTop w:val="0"/>
      <w:marBottom w:val="0"/>
      <w:divBdr>
        <w:top w:val="none" w:sz="0" w:space="0" w:color="auto"/>
        <w:left w:val="none" w:sz="0" w:space="0" w:color="auto"/>
        <w:bottom w:val="none" w:sz="0" w:space="0" w:color="auto"/>
        <w:right w:val="none" w:sz="0" w:space="0" w:color="auto"/>
      </w:divBdr>
    </w:div>
    <w:div w:id="1158183850">
      <w:bodyDiv w:val="1"/>
      <w:marLeft w:val="0"/>
      <w:marRight w:val="0"/>
      <w:marTop w:val="0"/>
      <w:marBottom w:val="0"/>
      <w:divBdr>
        <w:top w:val="none" w:sz="0" w:space="0" w:color="auto"/>
        <w:left w:val="none" w:sz="0" w:space="0" w:color="auto"/>
        <w:bottom w:val="none" w:sz="0" w:space="0" w:color="auto"/>
        <w:right w:val="none" w:sz="0" w:space="0" w:color="auto"/>
      </w:divBdr>
    </w:div>
    <w:div w:id="1158427413">
      <w:bodyDiv w:val="1"/>
      <w:marLeft w:val="0"/>
      <w:marRight w:val="0"/>
      <w:marTop w:val="0"/>
      <w:marBottom w:val="0"/>
      <w:divBdr>
        <w:top w:val="none" w:sz="0" w:space="0" w:color="auto"/>
        <w:left w:val="none" w:sz="0" w:space="0" w:color="auto"/>
        <w:bottom w:val="none" w:sz="0" w:space="0" w:color="auto"/>
        <w:right w:val="none" w:sz="0" w:space="0" w:color="auto"/>
      </w:divBdr>
    </w:div>
    <w:div w:id="1158812755">
      <w:bodyDiv w:val="1"/>
      <w:marLeft w:val="0"/>
      <w:marRight w:val="0"/>
      <w:marTop w:val="0"/>
      <w:marBottom w:val="0"/>
      <w:divBdr>
        <w:top w:val="none" w:sz="0" w:space="0" w:color="auto"/>
        <w:left w:val="none" w:sz="0" w:space="0" w:color="auto"/>
        <w:bottom w:val="none" w:sz="0" w:space="0" w:color="auto"/>
        <w:right w:val="none" w:sz="0" w:space="0" w:color="auto"/>
      </w:divBdr>
    </w:div>
    <w:div w:id="1158884568">
      <w:bodyDiv w:val="1"/>
      <w:marLeft w:val="0"/>
      <w:marRight w:val="0"/>
      <w:marTop w:val="0"/>
      <w:marBottom w:val="0"/>
      <w:divBdr>
        <w:top w:val="none" w:sz="0" w:space="0" w:color="auto"/>
        <w:left w:val="none" w:sz="0" w:space="0" w:color="auto"/>
        <w:bottom w:val="none" w:sz="0" w:space="0" w:color="auto"/>
        <w:right w:val="none" w:sz="0" w:space="0" w:color="auto"/>
      </w:divBdr>
    </w:div>
    <w:div w:id="1159153680">
      <w:bodyDiv w:val="1"/>
      <w:marLeft w:val="0"/>
      <w:marRight w:val="0"/>
      <w:marTop w:val="0"/>
      <w:marBottom w:val="0"/>
      <w:divBdr>
        <w:top w:val="none" w:sz="0" w:space="0" w:color="auto"/>
        <w:left w:val="none" w:sz="0" w:space="0" w:color="auto"/>
        <w:bottom w:val="none" w:sz="0" w:space="0" w:color="auto"/>
        <w:right w:val="none" w:sz="0" w:space="0" w:color="auto"/>
      </w:divBdr>
    </w:div>
    <w:div w:id="1159731926">
      <w:bodyDiv w:val="1"/>
      <w:marLeft w:val="0"/>
      <w:marRight w:val="0"/>
      <w:marTop w:val="0"/>
      <w:marBottom w:val="0"/>
      <w:divBdr>
        <w:top w:val="none" w:sz="0" w:space="0" w:color="auto"/>
        <w:left w:val="none" w:sz="0" w:space="0" w:color="auto"/>
        <w:bottom w:val="none" w:sz="0" w:space="0" w:color="auto"/>
        <w:right w:val="none" w:sz="0" w:space="0" w:color="auto"/>
      </w:divBdr>
    </w:div>
    <w:div w:id="1159804294">
      <w:bodyDiv w:val="1"/>
      <w:marLeft w:val="0"/>
      <w:marRight w:val="0"/>
      <w:marTop w:val="0"/>
      <w:marBottom w:val="0"/>
      <w:divBdr>
        <w:top w:val="none" w:sz="0" w:space="0" w:color="auto"/>
        <w:left w:val="none" w:sz="0" w:space="0" w:color="auto"/>
        <w:bottom w:val="none" w:sz="0" w:space="0" w:color="auto"/>
        <w:right w:val="none" w:sz="0" w:space="0" w:color="auto"/>
      </w:divBdr>
    </w:div>
    <w:div w:id="1159885211">
      <w:bodyDiv w:val="1"/>
      <w:marLeft w:val="0"/>
      <w:marRight w:val="0"/>
      <w:marTop w:val="0"/>
      <w:marBottom w:val="0"/>
      <w:divBdr>
        <w:top w:val="none" w:sz="0" w:space="0" w:color="auto"/>
        <w:left w:val="none" w:sz="0" w:space="0" w:color="auto"/>
        <w:bottom w:val="none" w:sz="0" w:space="0" w:color="auto"/>
        <w:right w:val="none" w:sz="0" w:space="0" w:color="auto"/>
      </w:divBdr>
    </w:div>
    <w:div w:id="1159885933">
      <w:bodyDiv w:val="1"/>
      <w:marLeft w:val="0"/>
      <w:marRight w:val="0"/>
      <w:marTop w:val="0"/>
      <w:marBottom w:val="0"/>
      <w:divBdr>
        <w:top w:val="none" w:sz="0" w:space="0" w:color="auto"/>
        <w:left w:val="none" w:sz="0" w:space="0" w:color="auto"/>
        <w:bottom w:val="none" w:sz="0" w:space="0" w:color="auto"/>
        <w:right w:val="none" w:sz="0" w:space="0" w:color="auto"/>
      </w:divBdr>
    </w:div>
    <w:div w:id="1159954401">
      <w:bodyDiv w:val="1"/>
      <w:marLeft w:val="0"/>
      <w:marRight w:val="0"/>
      <w:marTop w:val="0"/>
      <w:marBottom w:val="0"/>
      <w:divBdr>
        <w:top w:val="none" w:sz="0" w:space="0" w:color="auto"/>
        <w:left w:val="none" w:sz="0" w:space="0" w:color="auto"/>
        <w:bottom w:val="none" w:sz="0" w:space="0" w:color="auto"/>
        <w:right w:val="none" w:sz="0" w:space="0" w:color="auto"/>
      </w:divBdr>
    </w:div>
    <w:div w:id="1160192105">
      <w:bodyDiv w:val="1"/>
      <w:marLeft w:val="0"/>
      <w:marRight w:val="0"/>
      <w:marTop w:val="0"/>
      <w:marBottom w:val="0"/>
      <w:divBdr>
        <w:top w:val="none" w:sz="0" w:space="0" w:color="auto"/>
        <w:left w:val="none" w:sz="0" w:space="0" w:color="auto"/>
        <w:bottom w:val="none" w:sz="0" w:space="0" w:color="auto"/>
        <w:right w:val="none" w:sz="0" w:space="0" w:color="auto"/>
      </w:divBdr>
    </w:div>
    <w:div w:id="1160459531">
      <w:bodyDiv w:val="1"/>
      <w:marLeft w:val="0"/>
      <w:marRight w:val="0"/>
      <w:marTop w:val="0"/>
      <w:marBottom w:val="0"/>
      <w:divBdr>
        <w:top w:val="none" w:sz="0" w:space="0" w:color="auto"/>
        <w:left w:val="none" w:sz="0" w:space="0" w:color="auto"/>
        <w:bottom w:val="none" w:sz="0" w:space="0" w:color="auto"/>
        <w:right w:val="none" w:sz="0" w:space="0" w:color="auto"/>
      </w:divBdr>
    </w:div>
    <w:div w:id="1160734462">
      <w:bodyDiv w:val="1"/>
      <w:marLeft w:val="0"/>
      <w:marRight w:val="0"/>
      <w:marTop w:val="0"/>
      <w:marBottom w:val="0"/>
      <w:divBdr>
        <w:top w:val="none" w:sz="0" w:space="0" w:color="auto"/>
        <w:left w:val="none" w:sz="0" w:space="0" w:color="auto"/>
        <w:bottom w:val="none" w:sz="0" w:space="0" w:color="auto"/>
        <w:right w:val="none" w:sz="0" w:space="0" w:color="auto"/>
      </w:divBdr>
    </w:div>
    <w:div w:id="1160999792">
      <w:bodyDiv w:val="1"/>
      <w:marLeft w:val="0"/>
      <w:marRight w:val="0"/>
      <w:marTop w:val="0"/>
      <w:marBottom w:val="0"/>
      <w:divBdr>
        <w:top w:val="none" w:sz="0" w:space="0" w:color="auto"/>
        <w:left w:val="none" w:sz="0" w:space="0" w:color="auto"/>
        <w:bottom w:val="none" w:sz="0" w:space="0" w:color="auto"/>
        <w:right w:val="none" w:sz="0" w:space="0" w:color="auto"/>
      </w:divBdr>
    </w:div>
    <w:div w:id="1161235640">
      <w:bodyDiv w:val="1"/>
      <w:marLeft w:val="0"/>
      <w:marRight w:val="0"/>
      <w:marTop w:val="0"/>
      <w:marBottom w:val="0"/>
      <w:divBdr>
        <w:top w:val="none" w:sz="0" w:space="0" w:color="auto"/>
        <w:left w:val="none" w:sz="0" w:space="0" w:color="auto"/>
        <w:bottom w:val="none" w:sz="0" w:space="0" w:color="auto"/>
        <w:right w:val="none" w:sz="0" w:space="0" w:color="auto"/>
      </w:divBdr>
    </w:div>
    <w:div w:id="1161963150">
      <w:bodyDiv w:val="1"/>
      <w:marLeft w:val="0"/>
      <w:marRight w:val="0"/>
      <w:marTop w:val="0"/>
      <w:marBottom w:val="0"/>
      <w:divBdr>
        <w:top w:val="none" w:sz="0" w:space="0" w:color="auto"/>
        <w:left w:val="none" w:sz="0" w:space="0" w:color="auto"/>
        <w:bottom w:val="none" w:sz="0" w:space="0" w:color="auto"/>
        <w:right w:val="none" w:sz="0" w:space="0" w:color="auto"/>
      </w:divBdr>
    </w:div>
    <w:div w:id="1162429700">
      <w:bodyDiv w:val="1"/>
      <w:marLeft w:val="0"/>
      <w:marRight w:val="0"/>
      <w:marTop w:val="0"/>
      <w:marBottom w:val="0"/>
      <w:divBdr>
        <w:top w:val="none" w:sz="0" w:space="0" w:color="auto"/>
        <w:left w:val="none" w:sz="0" w:space="0" w:color="auto"/>
        <w:bottom w:val="none" w:sz="0" w:space="0" w:color="auto"/>
        <w:right w:val="none" w:sz="0" w:space="0" w:color="auto"/>
      </w:divBdr>
    </w:div>
    <w:div w:id="1163358338">
      <w:bodyDiv w:val="1"/>
      <w:marLeft w:val="0"/>
      <w:marRight w:val="0"/>
      <w:marTop w:val="0"/>
      <w:marBottom w:val="0"/>
      <w:divBdr>
        <w:top w:val="none" w:sz="0" w:space="0" w:color="auto"/>
        <w:left w:val="none" w:sz="0" w:space="0" w:color="auto"/>
        <w:bottom w:val="none" w:sz="0" w:space="0" w:color="auto"/>
        <w:right w:val="none" w:sz="0" w:space="0" w:color="auto"/>
      </w:divBdr>
    </w:div>
    <w:div w:id="1164394066">
      <w:bodyDiv w:val="1"/>
      <w:marLeft w:val="0"/>
      <w:marRight w:val="0"/>
      <w:marTop w:val="0"/>
      <w:marBottom w:val="0"/>
      <w:divBdr>
        <w:top w:val="none" w:sz="0" w:space="0" w:color="auto"/>
        <w:left w:val="none" w:sz="0" w:space="0" w:color="auto"/>
        <w:bottom w:val="none" w:sz="0" w:space="0" w:color="auto"/>
        <w:right w:val="none" w:sz="0" w:space="0" w:color="auto"/>
      </w:divBdr>
    </w:div>
    <w:div w:id="1164667300">
      <w:bodyDiv w:val="1"/>
      <w:marLeft w:val="0"/>
      <w:marRight w:val="0"/>
      <w:marTop w:val="0"/>
      <w:marBottom w:val="0"/>
      <w:divBdr>
        <w:top w:val="none" w:sz="0" w:space="0" w:color="auto"/>
        <w:left w:val="none" w:sz="0" w:space="0" w:color="auto"/>
        <w:bottom w:val="none" w:sz="0" w:space="0" w:color="auto"/>
        <w:right w:val="none" w:sz="0" w:space="0" w:color="auto"/>
      </w:divBdr>
    </w:div>
    <w:div w:id="1165124852">
      <w:bodyDiv w:val="1"/>
      <w:marLeft w:val="0"/>
      <w:marRight w:val="0"/>
      <w:marTop w:val="0"/>
      <w:marBottom w:val="0"/>
      <w:divBdr>
        <w:top w:val="none" w:sz="0" w:space="0" w:color="auto"/>
        <w:left w:val="none" w:sz="0" w:space="0" w:color="auto"/>
        <w:bottom w:val="none" w:sz="0" w:space="0" w:color="auto"/>
        <w:right w:val="none" w:sz="0" w:space="0" w:color="auto"/>
      </w:divBdr>
    </w:div>
    <w:div w:id="1165243484">
      <w:bodyDiv w:val="1"/>
      <w:marLeft w:val="0"/>
      <w:marRight w:val="0"/>
      <w:marTop w:val="0"/>
      <w:marBottom w:val="0"/>
      <w:divBdr>
        <w:top w:val="none" w:sz="0" w:space="0" w:color="auto"/>
        <w:left w:val="none" w:sz="0" w:space="0" w:color="auto"/>
        <w:bottom w:val="none" w:sz="0" w:space="0" w:color="auto"/>
        <w:right w:val="none" w:sz="0" w:space="0" w:color="auto"/>
      </w:divBdr>
    </w:div>
    <w:div w:id="1165243993">
      <w:bodyDiv w:val="1"/>
      <w:marLeft w:val="0"/>
      <w:marRight w:val="0"/>
      <w:marTop w:val="0"/>
      <w:marBottom w:val="0"/>
      <w:divBdr>
        <w:top w:val="none" w:sz="0" w:space="0" w:color="auto"/>
        <w:left w:val="none" w:sz="0" w:space="0" w:color="auto"/>
        <w:bottom w:val="none" w:sz="0" w:space="0" w:color="auto"/>
        <w:right w:val="none" w:sz="0" w:space="0" w:color="auto"/>
      </w:divBdr>
    </w:div>
    <w:div w:id="1165246360">
      <w:bodyDiv w:val="1"/>
      <w:marLeft w:val="0"/>
      <w:marRight w:val="0"/>
      <w:marTop w:val="0"/>
      <w:marBottom w:val="0"/>
      <w:divBdr>
        <w:top w:val="none" w:sz="0" w:space="0" w:color="auto"/>
        <w:left w:val="none" w:sz="0" w:space="0" w:color="auto"/>
        <w:bottom w:val="none" w:sz="0" w:space="0" w:color="auto"/>
        <w:right w:val="none" w:sz="0" w:space="0" w:color="auto"/>
      </w:divBdr>
    </w:div>
    <w:div w:id="1165315948">
      <w:bodyDiv w:val="1"/>
      <w:marLeft w:val="0"/>
      <w:marRight w:val="0"/>
      <w:marTop w:val="0"/>
      <w:marBottom w:val="0"/>
      <w:divBdr>
        <w:top w:val="none" w:sz="0" w:space="0" w:color="auto"/>
        <w:left w:val="none" w:sz="0" w:space="0" w:color="auto"/>
        <w:bottom w:val="none" w:sz="0" w:space="0" w:color="auto"/>
        <w:right w:val="none" w:sz="0" w:space="0" w:color="auto"/>
      </w:divBdr>
    </w:div>
    <w:div w:id="1166283016">
      <w:bodyDiv w:val="1"/>
      <w:marLeft w:val="0"/>
      <w:marRight w:val="0"/>
      <w:marTop w:val="0"/>
      <w:marBottom w:val="0"/>
      <w:divBdr>
        <w:top w:val="none" w:sz="0" w:space="0" w:color="auto"/>
        <w:left w:val="none" w:sz="0" w:space="0" w:color="auto"/>
        <w:bottom w:val="none" w:sz="0" w:space="0" w:color="auto"/>
        <w:right w:val="none" w:sz="0" w:space="0" w:color="auto"/>
      </w:divBdr>
    </w:div>
    <w:div w:id="1167096642">
      <w:bodyDiv w:val="1"/>
      <w:marLeft w:val="0"/>
      <w:marRight w:val="0"/>
      <w:marTop w:val="0"/>
      <w:marBottom w:val="0"/>
      <w:divBdr>
        <w:top w:val="none" w:sz="0" w:space="0" w:color="auto"/>
        <w:left w:val="none" w:sz="0" w:space="0" w:color="auto"/>
        <w:bottom w:val="none" w:sz="0" w:space="0" w:color="auto"/>
        <w:right w:val="none" w:sz="0" w:space="0" w:color="auto"/>
      </w:divBdr>
    </w:div>
    <w:div w:id="1167749529">
      <w:bodyDiv w:val="1"/>
      <w:marLeft w:val="0"/>
      <w:marRight w:val="0"/>
      <w:marTop w:val="0"/>
      <w:marBottom w:val="0"/>
      <w:divBdr>
        <w:top w:val="none" w:sz="0" w:space="0" w:color="auto"/>
        <w:left w:val="none" w:sz="0" w:space="0" w:color="auto"/>
        <w:bottom w:val="none" w:sz="0" w:space="0" w:color="auto"/>
        <w:right w:val="none" w:sz="0" w:space="0" w:color="auto"/>
      </w:divBdr>
    </w:div>
    <w:div w:id="1167794486">
      <w:bodyDiv w:val="1"/>
      <w:marLeft w:val="0"/>
      <w:marRight w:val="0"/>
      <w:marTop w:val="0"/>
      <w:marBottom w:val="0"/>
      <w:divBdr>
        <w:top w:val="none" w:sz="0" w:space="0" w:color="auto"/>
        <w:left w:val="none" w:sz="0" w:space="0" w:color="auto"/>
        <w:bottom w:val="none" w:sz="0" w:space="0" w:color="auto"/>
        <w:right w:val="none" w:sz="0" w:space="0" w:color="auto"/>
      </w:divBdr>
    </w:div>
    <w:div w:id="1168180986">
      <w:bodyDiv w:val="1"/>
      <w:marLeft w:val="0"/>
      <w:marRight w:val="0"/>
      <w:marTop w:val="0"/>
      <w:marBottom w:val="0"/>
      <w:divBdr>
        <w:top w:val="none" w:sz="0" w:space="0" w:color="auto"/>
        <w:left w:val="none" w:sz="0" w:space="0" w:color="auto"/>
        <w:bottom w:val="none" w:sz="0" w:space="0" w:color="auto"/>
        <w:right w:val="none" w:sz="0" w:space="0" w:color="auto"/>
      </w:divBdr>
    </w:div>
    <w:div w:id="1168718259">
      <w:bodyDiv w:val="1"/>
      <w:marLeft w:val="0"/>
      <w:marRight w:val="0"/>
      <w:marTop w:val="0"/>
      <w:marBottom w:val="0"/>
      <w:divBdr>
        <w:top w:val="none" w:sz="0" w:space="0" w:color="auto"/>
        <w:left w:val="none" w:sz="0" w:space="0" w:color="auto"/>
        <w:bottom w:val="none" w:sz="0" w:space="0" w:color="auto"/>
        <w:right w:val="none" w:sz="0" w:space="0" w:color="auto"/>
      </w:divBdr>
    </w:div>
    <w:div w:id="1169171614">
      <w:bodyDiv w:val="1"/>
      <w:marLeft w:val="0"/>
      <w:marRight w:val="0"/>
      <w:marTop w:val="0"/>
      <w:marBottom w:val="0"/>
      <w:divBdr>
        <w:top w:val="none" w:sz="0" w:space="0" w:color="auto"/>
        <w:left w:val="none" w:sz="0" w:space="0" w:color="auto"/>
        <w:bottom w:val="none" w:sz="0" w:space="0" w:color="auto"/>
        <w:right w:val="none" w:sz="0" w:space="0" w:color="auto"/>
      </w:divBdr>
    </w:div>
    <w:div w:id="1169364755">
      <w:bodyDiv w:val="1"/>
      <w:marLeft w:val="0"/>
      <w:marRight w:val="0"/>
      <w:marTop w:val="0"/>
      <w:marBottom w:val="0"/>
      <w:divBdr>
        <w:top w:val="none" w:sz="0" w:space="0" w:color="auto"/>
        <w:left w:val="none" w:sz="0" w:space="0" w:color="auto"/>
        <w:bottom w:val="none" w:sz="0" w:space="0" w:color="auto"/>
        <w:right w:val="none" w:sz="0" w:space="0" w:color="auto"/>
      </w:divBdr>
    </w:div>
    <w:div w:id="1169517226">
      <w:bodyDiv w:val="1"/>
      <w:marLeft w:val="0"/>
      <w:marRight w:val="0"/>
      <w:marTop w:val="0"/>
      <w:marBottom w:val="0"/>
      <w:divBdr>
        <w:top w:val="none" w:sz="0" w:space="0" w:color="auto"/>
        <w:left w:val="none" w:sz="0" w:space="0" w:color="auto"/>
        <w:bottom w:val="none" w:sz="0" w:space="0" w:color="auto"/>
        <w:right w:val="none" w:sz="0" w:space="0" w:color="auto"/>
      </w:divBdr>
    </w:div>
    <w:div w:id="1169519530">
      <w:bodyDiv w:val="1"/>
      <w:marLeft w:val="0"/>
      <w:marRight w:val="0"/>
      <w:marTop w:val="0"/>
      <w:marBottom w:val="0"/>
      <w:divBdr>
        <w:top w:val="none" w:sz="0" w:space="0" w:color="auto"/>
        <w:left w:val="none" w:sz="0" w:space="0" w:color="auto"/>
        <w:bottom w:val="none" w:sz="0" w:space="0" w:color="auto"/>
        <w:right w:val="none" w:sz="0" w:space="0" w:color="auto"/>
      </w:divBdr>
    </w:div>
    <w:div w:id="1169717331">
      <w:bodyDiv w:val="1"/>
      <w:marLeft w:val="0"/>
      <w:marRight w:val="0"/>
      <w:marTop w:val="0"/>
      <w:marBottom w:val="0"/>
      <w:divBdr>
        <w:top w:val="none" w:sz="0" w:space="0" w:color="auto"/>
        <w:left w:val="none" w:sz="0" w:space="0" w:color="auto"/>
        <w:bottom w:val="none" w:sz="0" w:space="0" w:color="auto"/>
        <w:right w:val="none" w:sz="0" w:space="0" w:color="auto"/>
      </w:divBdr>
    </w:div>
    <w:div w:id="1169831601">
      <w:bodyDiv w:val="1"/>
      <w:marLeft w:val="0"/>
      <w:marRight w:val="0"/>
      <w:marTop w:val="0"/>
      <w:marBottom w:val="0"/>
      <w:divBdr>
        <w:top w:val="none" w:sz="0" w:space="0" w:color="auto"/>
        <w:left w:val="none" w:sz="0" w:space="0" w:color="auto"/>
        <w:bottom w:val="none" w:sz="0" w:space="0" w:color="auto"/>
        <w:right w:val="none" w:sz="0" w:space="0" w:color="auto"/>
      </w:divBdr>
    </w:div>
    <w:div w:id="1170872174">
      <w:bodyDiv w:val="1"/>
      <w:marLeft w:val="0"/>
      <w:marRight w:val="0"/>
      <w:marTop w:val="0"/>
      <w:marBottom w:val="0"/>
      <w:divBdr>
        <w:top w:val="none" w:sz="0" w:space="0" w:color="auto"/>
        <w:left w:val="none" w:sz="0" w:space="0" w:color="auto"/>
        <w:bottom w:val="none" w:sz="0" w:space="0" w:color="auto"/>
        <w:right w:val="none" w:sz="0" w:space="0" w:color="auto"/>
      </w:divBdr>
    </w:div>
    <w:div w:id="1171069350">
      <w:bodyDiv w:val="1"/>
      <w:marLeft w:val="0"/>
      <w:marRight w:val="0"/>
      <w:marTop w:val="0"/>
      <w:marBottom w:val="0"/>
      <w:divBdr>
        <w:top w:val="none" w:sz="0" w:space="0" w:color="auto"/>
        <w:left w:val="none" w:sz="0" w:space="0" w:color="auto"/>
        <w:bottom w:val="none" w:sz="0" w:space="0" w:color="auto"/>
        <w:right w:val="none" w:sz="0" w:space="0" w:color="auto"/>
      </w:divBdr>
    </w:div>
    <w:div w:id="1171604700">
      <w:bodyDiv w:val="1"/>
      <w:marLeft w:val="0"/>
      <w:marRight w:val="0"/>
      <w:marTop w:val="0"/>
      <w:marBottom w:val="0"/>
      <w:divBdr>
        <w:top w:val="none" w:sz="0" w:space="0" w:color="auto"/>
        <w:left w:val="none" w:sz="0" w:space="0" w:color="auto"/>
        <w:bottom w:val="none" w:sz="0" w:space="0" w:color="auto"/>
        <w:right w:val="none" w:sz="0" w:space="0" w:color="auto"/>
      </w:divBdr>
    </w:div>
    <w:div w:id="1171796143">
      <w:bodyDiv w:val="1"/>
      <w:marLeft w:val="0"/>
      <w:marRight w:val="0"/>
      <w:marTop w:val="0"/>
      <w:marBottom w:val="0"/>
      <w:divBdr>
        <w:top w:val="none" w:sz="0" w:space="0" w:color="auto"/>
        <w:left w:val="none" w:sz="0" w:space="0" w:color="auto"/>
        <w:bottom w:val="none" w:sz="0" w:space="0" w:color="auto"/>
        <w:right w:val="none" w:sz="0" w:space="0" w:color="auto"/>
      </w:divBdr>
    </w:div>
    <w:div w:id="1172067172">
      <w:bodyDiv w:val="1"/>
      <w:marLeft w:val="0"/>
      <w:marRight w:val="0"/>
      <w:marTop w:val="0"/>
      <w:marBottom w:val="0"/>
      <w:divBdr>
        <w:top w:val="none" w:sz="0" w:space="0" w:color="auto"/>
        <w:left w:val="none" w:sz="0" w:space="0" w:color="auto"/>
        <w:bottom w:val="none" w:sz="0" w:space="0" w:color="auto"/>
        <w:right w:val="none" w:sz="0" w:space="0" w:color="auto"/>
      </w:divBdr>
    </w:div>
    <w:div w:id="1172840608">
      <w:bodyDiv w:val="1"/>
      <w:marLeft w:val="0"/>
      <w:marRight w:val="0"/>
      <w:marTop w:val="0"/>
      <w:marBottom w:val="0"/>
      <w:divBdr>
        <w:top w:val="none" w:sz="0" w:space="0" w:color="auto"/>
        <w:left w:val="none" w:sz="0" w:space="0" w:color="auto"/>
        <w:bottom w:val="none" w:sz="0" w:space="0" w:color="auto"/>
        <w:right w:val="none" w:sz="0" w:space="0" w:color="auto"/>
      </w:divBdr>
    </w:div>
    <w:div w:id="1173642801">
      <w:bodyDiv w:val="1"/>
      <w:marLeft w:val="0"/>
      <w:marRight w:val="0"/>
      <w:marTop w:val="0"/>
      <w:marBottom w:val="0"/>
      <w:divBdr>
        <w:top w:val="none" w:sz="0" w:space="0" w:color="auto"/>
        <w:left w:val="none" w:sz="0" w:space="0" w:color="auto"/>
        <w:bottom w:val="none" w:sz="0" w:space="0" w:color="auto"/>
        <w:right w:val="none" w:sz="0" w:space="0" w:color="auto"/>
      </w:divBdr>
    </w:div>
    <w:div w:id="1173644695">
      <w:bodyDiv w:val="1"/>
      <w:marLeft w:val="0"/>
      <w:marRight w:val="0"/>
      <w:marTop w:val="0"/>
      <w:marBottom w:val="0"/>
      <w:divBdr>
        <w:top w:val="none" w:sz="0" w:space="0" w:color="auto"/>
        <w:left w:val="none" w:sz="0" w:space="0" w:color="auto"/>
        <w:bottom w:val="none" w:sz="0" w:space="0" w:color="auto"/>
        <w:right w:val="none" w:sz="0" w:space="0" w:color="auto"/>
      </w:divBdr>
    </w:div>
    <w:div w:id="1173648094">
      <w:bodyDiv w:val="1"/>
      <w:marLeft w:val="0"/>
      <w:marRight w:val="0"/>
      <w:marTop w:val="0"/>
      <w:marBottom w:val="0"/>
      <w:divBdr>
        <w:top w:val="none" w:sz="0" w:space="0" w:color="auto"/>
        <w:left w:val="none" w:sz="0" w:space="0" w:color="auto"/>
        <w:bottom w:val="none" w:sz="0" w:space="0" w:color="auto"/>
        <w:right w:val="none" w:sz="0" w:space="0" w:color="auto"/>
      </w:divBdr>
    </w:div>
    <w:div w:id="1173837005">
      <w:bodyDiv w:val="1"/>
      <w:marLeft w:val="0"/>
      <w:marRight w:val="0"/>
      <w:marTop w:val="0"/>
      <w:marBottom w:val="0"/>
      <w:divBdr>
        <w:top w:val="none" w:sz="0" w:space="0" w:color="auto"/>
        <w:left w:val="none" w:sz="0" w:space="0" w:color="auto"/>
        <w:bottom w:val="none" w:sz="0" w:space="0" w:color="auto"/>
        <w:right w:val="none" w:sz="0" w:space="0" w:color="auto"/>
      </w:divBdr>
    </w:div>
    <w:div w:id="1173882108">
      <w:bodyDiv w:val="1"/>
      <w:marLeft w:val="0"/>
      <w:marRight w:val="0"/>
      <w:marTop w:val="0"/>
      <w:marBottom w:val="0"/>
      <w:divBdr>
        <w:top w:val="none" w:sz="0" w:space="0" w:color="auto"/>
        <w:left w:val="none" w:sz="0" w:space="0" w:color="auto"/>
        <w:bottom w:val="none" w:sz="0" w:space="0" w:color="auto"/>
        <w:right w:val="none" w:sz="0" w:space="0" w:color="auto"/>
      </w:divBdr>
    </w:div>
    <w:div w:id="1174371134">
      <w:bodyDiv w:val="1"/>
      <w:marLeft w:val="0"/>
      <w:marRight w:val="0"/>
      <w:marTop w:val="0"/>
      <w:marBottom w:val="0"/>
      <w:divBdr>
        <w:top w:val="none" w:sz="0" w:space="0" w:color="auto"/>
        <w:left w:val="none" w:sz="0" w:space="0" w:color="auto"/>
        <w:bottom w:val="none" w:sz="0" w:space="0" w:color="auto"/>
        <w:right w:val="none" w:sz="0" w:space="0" w:color="auto"/>
      </w:divBdr>
    </w:div>
    <w:div w:id="1174954792">
      <w:bodyDiv w:val="1"/>
      <w:marLeft w:val="0"/>
      <w:marRight w:val="0"/>
      <w:marTop w:val="0"/>
      <w:marBottom w:val="0"/>
      <w:divBdr>
        <w:top w:val="none" w:sz="0" w:space="0" w:color="auto"/>
        <w:left w:val="none" w:sz="0" w:space="0" w:color="auto"/>
        <w:bottom w:val="none" w:sz="0" w:space="0" w:color="auto"/>
        <w:right w:val="none" w:sz="0" w:space="0" w:color="auto"/>
      </w:divBdr>
    </w:div>
    <w:div w:id="1175072132">
      <w:bodyDiv w:val="1"/>
      <w:marLeft w:val="0"/>
      <w:marRight w:val="0"/>
      <w:marTop w:val="0"/>
      <w:marBottom w:val="0"/>
      <w:divBdr>
        <w:top w:val="none" w:sz="0" w:space="0" w:color="auto"/>
        <w:left w:val="none" w:sz="0" w:space="0" w:color="auto"/>
        <w:bottom w:val="none" w:sz="0" w:space="0" w:color="auto"/>
        <w:right w:val="none" w:sz="0" w:space="0" w:color="auto"/>
      </w:divBdr>
    </w:div>
    <w:div w:id="1175220623">
      <w:bodyDiv w:val="1"/>
      <w:marLeft w:val="0"/>
      <w:marRight w:val="0"/>
      <w:marTop w:val="0"/>
      <w:marBottom w:val="0"/>
      <w:divBdr>
        <w:top w:val="none" w:sz="0" w:space="0" w:color="auto"/>
        <w:left w:val="none" w:sz="0" w:space="0" w:color="auto"/>
        <w:bottom w:val="none" w:sz="0" w:space="0" w:color="auto"/>
        <w:right w:val="none" w:sz="0" w:space="0" w:color="auto"/>
      </w:divBdr>
    </w:div>
    <w:div w:id="1175336772">
      <w:bodyDiv w:val="1"/>
      <w:marLeft w:val="0"/>
      <w:marRight w:val="0"/>
      <w:marTop w:val="0"/>
      <w:marBottom w:val="0"/>
      <w:divBdr>
        <w:top w:val="none" w:sz="0" w:space="0" w:color="auto"/>
        <w:left w:val="none" w:sz="0" w:space="0" w:color="auto"/>
        <w:bottom w:val="none" w:sz="0" w:space="0" w:color="auto"/>
        <w:right w:val="none" w:sz="0" w:space="0" w:color="auto"/>
      </w:divBdr>
    </w:div>
    <w:div w:id="1175875571">
      <w:bodyDiv w:val="1"/>
      <w:marLeft w:val="0"/>
      <w:marRight w:val="0"/>
      <w:marTop w:val="0"/>
      <w:marBottom w:val="0"/>
      <w:divBdr>
        <w:top w:val="none" w:sz="0" w:space="0" w:color="auto"/>
        <w:left w:val="none" w:sz="0" w:space="0" w:color="auto"/>
        <w:bottom w:val="none" w:sz="0" w:space="0" w:color="auto"/>
        <w:right w:val="none" w:sz="0" w:space="0" w:color="auto"/>
      </w:divBdr>
    </w:div>
    <w:div w:id="1176119469">
      <w:bodyDiv w:val="1"/>
      <w:marLeft w:val="0"/>
      <w:marRight w:val="0"/>
      <w:marTop w:val="0"/>
      <w:marBottom w:val="0"/>
      <w:divBdr>
        <w:top w:val="none" w:sz="0" w:space="0" w:color="auto"/>
        <w:left w:val="none" w:sz="0" w:space="0" w:color="auto"/>
        <w:bottom w:val="none" w:sz="0" w:space="0" w:color="auto"/>
        <w:right w:val="none" w:sz="0" w:space="0" w:color="auto"/>
      </w:divBdr>
    </w:div>
    <w:div w:id="1176731172">
      <w:bodyDiv w:val="1"/>
      <w:marLeft w:val="0"/>
      <w:marRight w:val="0"/>
      <w:marTop w:val="0"/>
      <w:marBottom w:val="0"/>
      <w:divBdr>
        <w:top w:val="none" w:sz="0" w:space="0" w:color="auto"/>
        <w:left w:val="none" w:sz="0" w:space="0" w:color="auto"/>
        <w:bottom w:val="none" w:sz="0" w:space="0" w:color="auto"/>
        <w:right w:val="none" w:sz="0" w:space="0" w:color="auto"/>
      </w:divBdr>
    </w:div>
    <w:div w:id="1177043456">
      <w:bodyDiv w:val="1"/>
      <w:marLeft w:val="0"/>
      <w:marRight w:val="0"/>
      <w:marTop w:val="0"/>
      <w:marBottom w:val="0"/>
      <w:divBdr>
        <w:top w:val="none" w:sz="0" w:space="0" w:color="auto"/>
        <w:left w:val="none" w:sz="0" w:space="0" w:color="auto"/>
        <w:bottom w:val="none" w:sz="0" w:space="0" w:color="auto"/>
        <w:right w:val="none" w:sz="0" w:space="0" w:color="auto"/>
      </w:divBdr>
    </w:div>
    <w:div w:id="1177118909">
      <w:bodyDiv w:val="1"/>
      <w:marLeft w:val="0"/>
      <w:marRight w:val="0"/>
      <w:marTop w:val="0"/>
      <w:marBottom w:val="0"/>
      <w:divBdr>
        <w:top w:val="none" w:sz="0" w:space="0" w:color="auto"/>
        <w:left w:val="none" w:sz="0" w:space="0" w:color="auto"/>
        <w:bottom w:val="none" w:sz="0" w:space="0" w:color="auto"/>
        <w:right w:val="none" w:sz="0" w:space="0" w:color="auto"/>
      </w:divBdr>
    </w:div>
    <w:div w:id="1177423762">
      <w:bodyDiv w:val="1"/>
      <w:marLeft w:val="0"/>
      <w:marRight w:val="0"/>
      <w:marTop w:val="0"/>
      <w:marBottom w:val="0"/>
      <w:divBdr>
        <w:top w:val="none" w:sz="0" w:space="0" w:color="auto"/>
        <w:left w:val="none" w:sz="0" w:space="0" w:color="auto"/>
        <w:bottom w:val="none" w:sz="0" w:space="0" w:color="auto"/>
        <w:right w:val="none" w:sz="0" w:space="0" w:color="auto"/>
      </w:divBdr>
    </w:div>
    <w:div w:id="1177501041">
      <w:bodyDiv w:val="1"/>
      <w:marLeft w:val="0"/>
      <w:marRight w:val="0"/>
      <w:marTop w:val="0"/>
      <w:marBottom w:val="0"/>
      <w:divBdr>
        <w:top w:val="none" w:sz="0" w:space="0" w:color="auto"/>
        <w:left w:val="none" w:sz="0" w:space="0" w:color="auto"/>
        <w:bottom w:val="none" w:sz="0" w:space="0" w:color="auto"/>
        <w:right w:val="none" w:sz="0" w:space="0" w:color="auto"/>
      </w:divBdr>
    </w:div>
    <w:div w:id="1177770786">
      <w:bodyDiv w:val="1"/>
      <w:marLeft w:val="0"/>
      <w:marRight w:val="0"/>
      <w:marTop w:val="0"/>
      <w:marBottom w:val="0"/>
      <w:divBdr>
        <w:top w:val="none" w:sz="0" w:space="0" w:color="auto"/>
        <w:left w:val="none" w:sz="0" w:space="0" w:color="auto"/>
        <w:bottom w:val="none" w:sz="0" w:space="0" w:color="auto"/>
        <w:right w:val="none" w:sz="0" w:space="0" w:color="auto"/>
      </w:divBdr>
    </w:div>
    <w:div w:id="1177967098">
      <w:bodyDiv w:val="1"/>
      <w:marLeft w:val="0"/>
      <w:marRight w:val="0"/>
      <w:marTop w:val="0"/>
      <w:marBottom w:val="0"/>
      <w:divBdr>
        <w:top w:val="none" w:sz="0" w:space="0" w:color="auto"/>
        <w:left w:val="none" w:sz="0" w:space="0" w:color="auto"/>
        <w:bottom w:val="none" w:sz="0" w:space="0" w:color="auto"/>
        <w:right w:val="none" w:sz="0" w:space="0" w:color="auto"/>
      </w:divBdr>
    </w:div>
    <w:div w:id="1178351989">
      <w:bodyDiv w:val="1"/>
      <w:marLeft w:val="0"/>
      <w:marRight w:val="0"/>
      <w:marTop w:val="0"/>
      <w:marBottom w:val="0"/>
      <w:divBdr>
        <w:top w:val="none" w:sz="0" w:space="0" w:color="auto"/>
        <w:left w:val="none" w:sz="0" w:space="0" w:color="auto"/>
        <w:bottom w:val="none" w:sz="0" w:space="0" w:color="auto"/>
        <w:right w:val="none" w:sz="0" w:space="0" w:color="auto"/>
      </w:divBdr>
    </w:div>
    <w:div w:id="1178353093">
      <w:bodyDiv w:val="1"/>
      <w:marLeft w:val="0"/>
      <w:marRight w:val="0"/>
      <w:marTop w:val="0"/>
      <w:marBottom w:val="0"/>
      <w:divBdr>
        <w:top w:val="none" w:sz="0" w:space="0" w:color="auto"/>
        <w:left w:val="none" w:sz="0" w:space="0" w:color="auto"/>
        <w:bottom w:val="none" w:sz="0" w:space="0" w:color="auto"/>
        <w:right w:val="none" w:sz="0" w:space="0" w:color="auto"/>
      </w:divBdr>
    </w:div>
    <w:div w:id="1178353438">
      <w:bodyDiv w:val="1"/>
      <w:marLeft w:val="0"/>
      <w:marRight w:val="0"/>
      <w:marTop w:val="0"/>
      <w:marBottom w:val="0"/>
      <w:divBdr>
        <w:top w:val="none" w:sz="0" w:space="0" w:color="auto"/>
        <w:left w:val="none" w:sz="0" w:space="0" w:color="auto"/>
        <w:bottom w:val="none" w:sz="0" w:space="0" w:color="auto"/>
        <w:right w:val="none" w:sz="0" w:space="0" w:color="auto"/>
      </w:divBdr>
    </w:div>
    <w:div w:id="1178538546">
      <w:bodyDiv w:val="1"/>
      <w:marLeft w:val="0"/>
      <w:marRight w:val="0"/>
      <w:marTop w:val="0"/>
      <w:marBottom w:val="0"/>
      <w:divBdr>
        <w:top w:val="none" w:sz="0" w:space="0" w:color="auto"/>
        <w:left w:val="none" w:sz="0" w:space="0" w:color="auto"/>
        <w:bottom w:val="none" w:sz="0" w:space="0" w:color="auto"/>
        <w:right w:val="none" w:sz="0" w:space="0" w:color="auto"/>
      </w:divBdr>
    </w:div>
    <w:div w:id="1179081227">
      <w:bodyDiv w:val="1"/>
      <w:marLeft w:val="0"/>
      <w:marRight w:val="0"/>
      <w:marTop w:val="0"/>
      <w:marBottom w:val="0"/>
      <w:divBdr>
        <w:top w:val="none" w:sz="0" w:space="0" w:color="auto"/>
        <w:left w:val="none" w:sz="0" w:space="0" w:color="auto"/>
        <w:bottom w:val="none" w:sz="0" w:space="0" w:color="auto"/>
        <w:right w:val="none" w:sz="0" w:space="0" w:color="auto"/>
      </w:divBdr>
    </w:div>
    <w:div w:id="1179462136">
      <w:bodyDiv w:val="1"/>
      <w:marLeft w:val="0"/>
      <w:marRight w:val="0"/>
      <w:marTop w:val="0"/>
      <w:marBottom w:val="0"/>
      <w:divBdr>
        <w:top w:val="none" w:sz="0" w:space="0" w:color="auto"/>
        <w:left w:val="none" w:sz="0" w:space="0" w:color="auto"/>
        <w:bottom w:val="none" w:sz="0" w:space="0" w:color="auto"/>
        <w:right w:val="none" w:sz="0" w:space="0" w:color="auto"/>
      </w:divBdr>
    </w:div>
    <w:div w:id="1180201858">
      <w:bodyDiv w:val="1"/>
      <w:marLeft w:val="0"/>
      <w:marRight w:val="0"/>
      <w:marTop w:val="0"/>
      <w:marBottom w:val="0"/>
      <w:divBdr>
        <w:top w:val="none" w:sz="0" w:space="0" w:color="auto"/>
        <w:left w:val="none" w:sz="0" w:space="0" w:color="auto"/>
        <w:bottom w:val="none" w:sz="0" w:space="0" w:color="auto"/>
        <w:right w:val="none" w:sz="0" w:space="0" w:color="auto"/>
      </w:divBdr>
    </w:div>
    <w:div w:id="1180513321">
      <w:bodyDiv w:val="1"/>
      <w:marLeft w:val="0"/>
      <w:marRight w:val="0"/>
      <w:marTop w:val="0"/>
      <w:marBottom w:val="0"/>
      <w:divBdr>
        <w:top w:val="none" w:sz="0" w:space="0" w:color="auto"/>
        <w:left w:val="none" w:sz="0" w:space="0" w:color="auto"/>
        <w:bottom w:val="none" w:sz="0" w:space="0" w:color="auto"/>
        <w:right w:val="none" w:sz="0" w:space="0" w:color="auto"/>
      </w:divBdr>
    </w:div>
    <w:div w:id="1180588360">
      <w:bodyDiv w:val="1"/>
      <w:marLeft w:val="0"/>
      <w:marRight w:val="0"/>
      <w:marTop w:val="0"/>
      <w:marBottom w:val="0"/>
      <w:divBdr>
        <w:top w:val="none" w:sz="0" w:space="0" w:color="auto"/>
        <w:left w:val="none" w:sz="0" w:space="0" w:color="auto"/>
        <w:bottom w:val="none" w:sz="0" w:space="0" w:color="auto"/>
        <w:right w:val="none" w:sz="0" w:space="0" w:color="auto"/>
      </w:divBdr>
    </w:div>
    <w:div w:id="1180698934">
      <w:bodyDiv w:val="1"/>
      <w:marLeft w:val="0"/>
      <w:marRight w:val="0"/>
      <w:marTop w:val="0"/>
      <w:marBottom w:val="0"/>
      <w:divBdr>
        <w:top w:val="none" w:sz="0" w:space="0" w:color="auto"/>
        <w:left w:val="none" w:sz="0" w:space="0" w:color="auto"/>
        <w:bottom w:val="none" w:sz="0" w:space="0" w:color="auto"/>
        <w:right w:val="none" w:sz="0" w:space="0" w:color="auto"/>
      </w:divBdr>
    </w:div>
    <w:div w:id="1180780197">
      <w:bodyDiv w:val="1"/>
      <w:marLeft w:val="0"/>
      <w:marRight w:val="0"/>
      <w:marTop w:val="0"/>
      <w:marBottom w:val="0"/>
      <w:divBdr>
        <w:top w:val="none" w:sz="0" w:space="0" w:color="auto"/>
        <w:left w:val="none" w:sz="0" w:space="0" w:color="auto"/>
        <w:bottom w:val="none" w:sz="0" w:space="0" w:color="auto"/>
        <w:right w:val="none" w:sz="0" w:space="0" w:color="auto"/>
      </w:divBdr>
    </w:div>
    <w:div w:id="1181315974">
      <w:bodyDiv w:val="1"/>
      <w:marLeft w:val="0"/>
      <w:marRight w:val="0"/>
      <w:marTop w:val="0"/>
      <w:marBottom w:val="0"/>
      <w:divBdr>
        <w:top w:val="none" w:sz="0" w:space="0" w:color="auto"/>
        <w:left w:val="none" w:sz="0" w:space="0" w:color="auto"/>
        <w:bottom w:val="none" w:sz="0" w:space="0" w:color="auto"/>
        <w:right w:val="none" w:sz="0" w:space="0" w:color="auto"/>
      </w:divBdr>
    </w:div>
    <w:div w:id="1181624850">
      <w:bodyDiv w:val="1"/>
      <w:marLeft w:val="0"/>
      <w:marRight w:val="0"/>
      <w:marTop w:val="0"/>
      <w:marBottom w:val="0"/>
      <w:divBdr>
        <w:top w:val="none" w:sz="0" w:space="0" w:color="auto"/>
        <w:left w:val="none" w:sz="0" w:space="0" w:color="auto"/>
        <w:bottom w:val="none" w:sz="0" w:space="0" w:color="auto"/>
        <w:right w:val="none" w:sz="0" w:space="0" w:color="auto"/>
      </w:divBdr>
    </w:div>
    <w:div w:id="1181817550">
      <w:bodyDiv w:val="1"/>
      <w:marLeft w:val="0"/>
      <w:marRight w:val="0"/>
      <w:marTop w:val="0"/>
      <w:marBottom w:val="0"/>
      <w:divBdr>
        <w:top w:val="none" w:sz="0" w:space="0" w:color="auto"/>
        <w:left w:val="none" w:sz="0" w:space="0" w:color="auto"/>
        <w:bottom w:val="none" w:sz="0" w:space="0" w:color="auto"/>
        <w:right w:val="none" w:sz="0" w:space="0" w:color="auto"/>
      </w:divBdr>
    </w:div>
    <w:div w:id="1181970001">
      <w:bodyDiv w:val="1"/>
      <w:marLeft w:val="0"/>
      <w:marRight w:val="0"/>
      <w:marTop w:val="0"/>
      <w:marBottom w:val="0"/>
      <w:divBdr>
        <w:top w:val="none" w:sz="0" w:space="0" w:color="auto"/>
        <w:left w:val="none" w:sz="0" w:space="0" w:color="auto"/>
        <w:bottom w:val="none" w:sz="0" w:space="0" w:color="auto"/>
        <w:right w:val="none" w:sz="0" w:space="0" w:color="auto"/>
      </w:divBdr>
    </w:div>
    <w:div w:id="1182403108">
      <w:bodyDiv w:val="1"/>
      <w:marLeft w:val="0"/>
      <w:marRight w:val="0"/>
      <w:marTop w:val="0"/>
      <w:marBottom w:val="0"/>
      <w:divBdr>
        <w:top w:val="none" w:sz="0" w:space="0" w:color="auto"/>
        <w:left w:val="none" w:sz="0" w:space="0" w:color="auto"/>
        <w:bottom w:val="none" w:sz="0" w:space="0" w:color="auto"/>
        <w:right w:val="none" w:sz="0" w:space="0" w:color="auto"/>
      </w:divBdr>
    </w:div>
    <w:div w:id="1182477833">
      <w:bodyDiv w:val="1"/>
      <w:marLeft w:val="0"/>
      <w:marRight w:val="0"/>
      <w:marTop w:val="0"/>
      <w:marBottom w:val="0"/>
      <w:divBdr>
        <w:top w:val="none" w:sz="0" w:space="0" w:color="auto"/>
        <w:left w:val="none" w:sz="0" w:space="0" w:color="auto"/>
        <w:bottom w:val="none" w:sz="0" w:space="0" w:color="auto"/>
        <w:right w:val="none" w:sz="0" w:space="0" w:color="auto"/>
      </w:divBdr>
    </w:div>
    <w:div w:id="1182552443">
      <w:bodyDiv w:val="1"/>
      <w:marLeft w:val="0"/>
      <w:marRight w:val="0"/>
      <w:marTop w:val="0"/>
      <w:marBottom w:val="0"/>
      <w:divBdr>
        <w:top w:val="none" w:sz="0" w:space="0" w:color="auto"/>
        <w:left w:val="none" w:sz="0" w:space="0" w:color="auto"/>
        <w:bottom w:val="none" w:sz="0" w:space="0" w:color="auto"/>
        <w:right w:val="none" w:sz="0" w:space="0" w:color="auto"/>
      </w:divBdr>
    </w:div>
    <w:div w:id="1182624545">
      <w:bodyDiv w:val="1"/>
      <w:marLeft w:val="0"/>
      <w:marRight w:val="0"/>
      <w:marTop w:val="0"/>
      <w:marBottom w:val="0"/>
      <w:divBdr>
        <w:top w:val="none" w:sz="0" w:space="0" w:color="auto"/>
        <w:left w:val="none" w:sz="0" w:space="0" w:color="auto"/>
        <w:bottom w:val="none" w:sz="0" w:space="0" w:color="auto"/>
        <w:right w:val="none" w:sz="0" w:space="0" w:color="auto"/>
      </w:divBdr>
    </w:div>
    <w:div w:id="1182935068">
      <w:bodyDiv w:val="1"/>
      <w:marLeft w:val="0"/>
      <w:marRight w:val="0"/>
      <w:marTop w:val="0"/>
      <w:marBottom w:val="0"/>
      <w:divBdr>
        <w:top w:val="none" w:sz="0" w:space="0" w:color="auto"/>
        <w:left w:val="none" w:sz="0" w:space="0" w:color="auto"/>
        <w:bottom w:val="none" w:sz="0" w:space="0" w:color="auto"/>
        <w:right w:val="none" w:sz="0" w:space="0" w:color="auto"/>
      </w:divBdr>
    </w:div>
    <w:div w:id="1183284402">
      <w:bodyDiv w:val="1"/>
      <w:marLeft w:val="0"/>
      <w:marRight w:val="0"/>
      <w:marTop w:val="0"/>
      <w:marBottom w:val="0"/>
      <w:divBdr>
        <w:top w:val="none" w:sz="0" w:space="0" w:color="auto"/>
        <w:left w:val="none" w:sz="0" w:space="0" w:color="auto"/>
        <w:bottom w:val="none" w:sz="0" w:space="0" w:color="auto"/>
        <w:right w:val="none" w:sz="0" w:space="0" w:color="auto"/>
      </w:divBdr>
    </w:div>
    <w:div w:id="1183320588">
      <w:bodyDiv w:val="1"/>
      <w:marLeft w:val="0"/>
      <w:marRight w:val="0"/>
      <w:marTop w:val="0"/>
      <w:marBottom w:val="0"/>
      <w:divBdr>
        <w:top w:val="none" w:sz="0" w:space="0" w:color="auto"/>
        <w:left w:val="none" w:sz="0" w:space="0" w:color="auto"/>
        <w:bottom w:val="none" w:sz="0" w:space="0" w:color="auto"/>
        <w:right w:val="none" w:sz="0" w:space="0" w:color="auto"/>
      </w:divBdr>
    </w:div>
    <w:div w:id="1183397549">
      <w:bodyDiv w:val="1"/>
      <w:marLeft w:val="0"/>
      <w:marRight w:val="0"/>
      <w:marTop w:val="0"/>
      <w:marBottom w:val="0"/>
      <w:divBdr>
        <w:top w:val="none" w:sz="0" w:space="0" w:color="auto"/>
        <w:left w:val="none" w:sz="0" w:space="0" w:color="auto"/>
        <w:bottom w:val="none" w:sz="0" w:space="0" w:color="auto"/>
        <w:right w:val="none" w:sz="0" w:space="0" w:color="auto"/>
      </w:divBdr>
    </w:div>
    <w:div w:id="1183593210">
      <w:bodyDiv w:val="1"/>
      <w:marLeft w:val="0"/>
      <w:marRight w:val="0"/>
      <w:marTop w:val="0"/>
      <w:marBottom w:val="0"/>
      <w:divBdr>
        <w:top w:val="none" w:sz="0" w:space="0" w:color="auto"/>
        <w:left w:val="none" w:sz="0" w:space="0" w:color="auto"/>
        <w:bottom w:val="none" w:sz="0" w:space="0" w:color="auto"/>
        <w:right w:val="none" w:sz="0" w:space="0" w:color="auto"/>
      </w:divBdr>
    </w:div>
    <w:div w:id="1183982335">
      <w:bodyDiv w:val="1"/>
      <w:marLeft w:val="0"/>
      <w:marRight w:val="0"/>
      <w:marTop w:val="0"/>
      <w:marBottom w:val="0"/>
      <w:divBdr>
        <w:top w:val="none" w:sz="0" w:space="0" w:color="auto"/>
        <w:left w:val="none" w:sz="0" w:space="0" w:color="auto"/>
        <w:bottom w:val="none" w:sz="0" w:space="0" w:color="auto"/>
        <w:right w:val="none" w:sz="0" w:space="0" w:color="auto"/>
      </w:divBdr>
    </w:div>
    <w:div w:id="1184587790">
      <w:bodyDiv w:val="1"/>
      <w:marLeft w:val="0"/>
      <w:marRight w:val="0"/>
      <w:marTop w:val="0"/>
      <w:marBottom w:val="0"/>
      <w:divBdr>
        <w:top w:val="none" w:sz="0" w:space="0" w:color="auto"/>
        <w:left w:val="none" w:sz="0" w:space="0" w:color="auto"/>
        <w:bottom w:val="none" w:sz="0" w:space="0" w:color="auto"/>
        <w:right w:val="none" w:sz="0" w:space="0" w:color="auto"/>
      </w:divBdr>
    </w:div>
    <w:div w:id="1184782130">
      <w:bodyDiv w:val="1"/>
      <w:marLeft w:val="0"/>
      <w:marRight w:val="0"/>
      <w:marTop w:val="0"/>
      <w:marBottom w:val="0"/>
      <w:divBdr>
        <w:top w:val="none" w:sz="0" w:space="0" w:color="auto"/>
        <w:left w:val="none" w:sz="0" w:space="0" w:color="auto"/>
        <w:bottom w:val="none" w:sz="0" w:space="0" w:color="auto"/>
        <w:right w:val="none" w:sz="0" w:space="0" w:color="auto"/>
      </w:divBdr>
    </w:div>
    <w:div w:id="1184828734">
      <w:bodyDiv w:val="1"/>
      <w:marLeft w:val="0"/>
      <w:marRight w:val="0"/>
      <w:marTop w:val="0"/>
      <w:marBottom w:val="0"/>
      <w:divBdr>
        <w:top w:val="none" w:sz="0" w:space="0" w:color="auto"/>
        <w:left w:val="none" w:sz="0" w:space="0" w:color="auto"/>
        <w:bottom w:val="none" w:sz="0" w:space="0" w:color="auto"/>
        <w:right w:val="none" w:sz="0" w:space="0" w:color="auto"/>
      </w:divBdr>
    </w:div>
    <w:div w:id="1184904902">
      <w:bodyDiv w:val="1"/>
      <w:marLeft w:val="0"/>
      <w:marRight w:val="0"/>
      <w:marTop w:val="0"/>
      <w:marBottom w:val="0"/>
      <w:divBdr>
        <w:top w:val="none" w:sz="0" w:space="0" w:color="auto"/>
        <w:left w:val="none" w:sz="0" w:space="0" w:color="auto"/>
        <w:bottom w:val="none" w:sz="0" w:space="0" w:color="auto"/>
        <w:right w:val="none" w:sz="0" w:space="0" w:color="auto"/>
      </w:divBdr>
    </w:div>
    <w:div w:id="1185053164">
      <w:bodyDiv w:val="1"/>
      <w:marLeft w:val="0"/>
      <w:marRight w:val="0"/>
      <w:marTop w:val="0"/>
      <w:marBottom w:val="0"/>
      <w:divBdr>
        <w:top w:val="none" w:sz="0" w:space="0" w:color="auto"/>
        <w:left w:val="none" w:sz="0" w:space="0" w:color="auto"/>
        <w:bottom w:val="none" w:sz="0" w:space="0" w:color="auto"/>
        <w:right w:val="none" w:sz="0" w:space="0" w:color="auto"/>
      </w:divBdr>
    </w:div>
    <w:div w:id="1185971758">
      <w:bodyDiv w:val="1"/>
      <w:marLeft w:val="0"/>
      <w:marRight w:val="0"/>
      <w:marTop w:val="0"/>
      <w:marBottom w:val="0"/>
      <w:divBdr>
        <w:top w:val="none" w:sz="0" w:space="0" w:color="auto"/>
        <w:left w:val="none" w:sz="0" w:space="0" w:color="auto"/>
        <w:bottom w:val="none" w:sz="0" w:space="0" w:color="auto"/>
        <w:right w:val="none" w:sz="0" w:space="0" w:color="auto"/>
      </w:divBdr>
    </w:div>
    <w:div w:id="1186212416">
      <w:bodyDiv w:val="1"/>
      <w:marLeft w:val="0"/>
      <w:marRight w:val="0"/>
      <w:marTop w:val="0"/>
      <w:marBottom w:val="0"/>
      <w:divBdr>
        <w:top w:val="none" w:sz="0" w:space="0" w:color="auto"/>
        <w:left w:val="none" w:sz="0" w:space="0" w:color="auto"/>
        <w:bottom w:val="none" w:sz="0" w:space="0" w:color="auto"/>
        <w:right w:val="none" w:sz="0" w:space="0" w:color="auto"/>
      </w:divBdr>
    </w:div>
    <w:div w:id="1186939028">
      <w:bodyDiv w:val="1"/>
      <w:marLeft w:val="0"/>
      <w:marRight w:val="0"/>
      <w:marTop w:val="0"/>
      <w:marBottom w:val="0"/>
      <w:divBdr>
        <w:top w:val="none" w:sz="0" w:space="0" w:color="auto"/>
        <w:left w:val="none" w:sz="0" w:space="0" w:color="auto"/>
        <w:bottom w:val="none" w:sz="0" w:space="0" w:color="auto"/>
        <w:right w:val="none" w:sz="0" w:space="0" w:color="auto"/>
      </w:divBdr>
    </w:div>
    <w:div w:id="1187014615">
      <w:bodyDiv w:val="1"/>
      <w:marLeft w:val="0"/>
      <w:marRight w:val="0"/>
      <w:marTop w:val="0"/>
      <w:marBottom w:val="0"/>
      <w:divBdr>
        <w:top w:val="none" w:sz="0" w:space="0" w:color="auto"/>
        <w:left w:val="none" w:sz="0" w:space="0" w:color="auto"/>
        <w:bottom w:val="none" w:sz="0" w:space="0" w:color="auto"/>
        <w:right w:val="none" w:sz="0" w:space="0" w:color="auto"/>
      </w:divBdr>
    </w:div>
    <w:div w:id="1187479421">
      <w:bodyDiv w:val="1"/>
      <w:marLeft w:val="0"/>
      <w:marRight w:val="0"/>
      <w:marTop w:val="0"/>
      <w:marBottom w:val="0"/>
      <w:divBdr>
        <w:top w:val="none" w:sz="0" w:space="0" w:color="auto"/>
        <w:left w:val="none" w:sz="0" w:space="0" w:color="auto"/>
        <w:bottom w:val="none" w:sz="0" w:space="0" w:color="auto"/>
        <w:right w:val="none" w:sz="0" w:space="0" w:color="auto"/>
      </w:divBdr>
    </w:div>
    <w:div w:id="1187596297">
      <w:bodyDiv w:val="1"/>
      <w:marLeft w:val="0"/>
      <w:marRight w:val="0"/>
      <w:marTop w:val="0"/>
      <w:marBottom w:val="0"/>
      <w:divBdr>
        <w:top w:val="none" w:sz="0" w:space="0" w:color="auto"/>
        <w:left w:val="none" w:sz="0" w:space="0" w:color="auto"/>
        <w:bottom w:val="none" w:sz="0" w:space="0" w:color="auto"/>
        <w:right w:val="none" w:sz="0" w:space="0" w:color="auto"/>
      </w:divBdr>
    </w:div>
    <w:div w:id="1187599631">
      <w:bodyDiv w:val="1"/>
      <w:marLeft w:val="0"/>
      <w:marRight w:val="0"/>
      <w:marTop w:val="0"/>
      <w:marBottom w:val="0"/>
      <w:divBdr>
        <w:top w:val="none" w:sz="0" w:space="0" w:color="auto"/>
        <w:left w:val="none" w:sz="0" w:space="0" w:color="auto"/>
        <w:bottom w:val="none" w:sz="0" w:space="0" w:color="auto"/>
        <w:right w:val="none" w:sz="0" w:space="0" w:color="auto"/>
      </w:divBdr>
    </w:div>
    <w:div w:id="1187644637">
      <w:bodyDiv w:val="1"/>
      <w:marLeft w:val="0"/>
      <w:marRight w:val="0"/>
      <w:marTop w:val="0"/>
      <w:marBottom w:val="0"/>
      <w:divBdr>
        <w:top w:val="none" w:sz="0" w:space="0" w:color="auto"/>
        <w:left w:val="none" w:sz="0" w:space="0" w:color="auto"/>
        <w:bottom w:val="none" w:sz="0" w:space="0" w:color="auto"/>
        <w:right w:val="none" w:sz="0" w:space="0" w:color="auto"/>
      </w:divBdr>
    </w:div>
    <w:div w:id="1187907394">
      <w:bodyDiv w:val="1"/>
      <w:marLeft w:val="0"/>
      <w:marRight w:val="0"/>
      <w:marTop w:val="0"/>
      <w:marBottom w:val="0"/>
      <w:divBdr>
        <w:top w:val="none" w:sz="0" w:space="0" w:color="auto"/>
        <w:left w:val="none" w:sz="0" w:space="0" w:color="auto"/>
        <w:bottom w:val="none" w:sz="0" w:space="0" w:color="auto"/>
        <w:right w:val="none" w:sz="0" w:space="0" w:color="auto"/>
      </w:divBdr>
    </w:div>
    <w:div w:id="1188984054">
      <w:bodyDiv w:val="1"/>
      <w:marLeft w:val="0"/>
      <w:marRight w:val="0"/>
      <w:marTop w:val="0"/>
      <w:marBottom w:val="0"/>
      <w:divBdr>
        <w:top w:val="none" w:sz="0" w:space="0" w:color="auto"/>
        <w:left w:val="none" w:sz="0" w:space="0" w:color="auto"/>
        <w:bottom w:val="none" w:sz="0" w:space="0" w:color="auto"/>
        <w:right w:val="none" w:sz="0" w:space="0" w:color="auto"/>
      </w:divBdr>
    </w:div>
    <w:div w:id="1189022206">
      <w:bodyDiv w:val="1"/>
      <w:marLeft w:val="0"/>
      <w:marRight w:val="0"/>
      <w:marTop w:val="0"/>
      <w:marBottom w:val="0"/>
      <w:divBdr>
        <w:top w:val="none" w:sz="0" w:space="0" w:color="auto"/>
        <w:left w:val="none" w:sz="0" w:space="0" w:color="auto"/>
        <w:bottom w:val="none" w:sz="0" w:space="0" w:color="auto"/>
        <w:right w:val="none" w:sz="0" w:space="0" w:color="auto"/>
      </w:divBdr>
    </w:div>
    <w:div w:id="1189098113">
      <w:bodyDiv w:val="1"/>
      <w:marLeft w:val="0"/>
      <w:marRight w:val="0"/>
      <w:marTop w:val="0"/>
      <w:marBottom w:val="0"/>
      <w:divBdr>
        <w:top w:val="none" w:sz="0" w:space="0" w:color="auto"/>
        <w:left w:val="none" w:sz="0" w:space="0" w:color="auto"/>
        <w:bottom w:val="none" w:sz="0" w:space="0" w:color="auto"/>
        <w:right w:val="none" w:sz="0" w:space="0" w:color="auto"/>
      </w:divBdr>
    </w:div>
    <w:div w:id="1189098566">
      <w:bodyDiv w:val="1"/>
      <w:marLeft w:val="0"/>
      <w:marRight w:val="0"/>
      <w:marTop w:val="0"/>
      <w:marBottom w:val="0"/>
      <w:divBdr>
        <w:top w:val="none" w:sz="0" w:space="0" w:color="auto"/>
        <w:left w:val="none" w:sz="0" w:space="0" w:color="auto"/>
        <w:bottom w:val="none" w:sz="0" w:space="0" w:color="auto"/>
        <w:right w:val="none" w:sz="0" w:space="0" w:color="auto"/>
      </w:divBdr>
    </w:div>
    <w:div w:id="1189371071">
      <w:bodyDiv w:val="1"/>
      <w:marLeft w:val="0"/>
      <w:marRight w:val="0"/>
      <w:marTop w:val="0"/>
      <w:marBottom w:val="0"/>
      <w:divBdr>
        <w:top w:val="none" w:sz="0" w:space="0" w:color="auto"/>
        <w:left w:val="none" w:sz="0" w:space="0" w:color="auto"/>
        <w:bottom w:val="none" w:sz="0" w:space="0" w:color="auto"/>
        <w:right w:val="none" w:sz="0" w:space="0" w:color="auto"/>
      </w:divBdr>
    </w:div>
    <w:div w:id="1189680383">
      <w:bodyDiv w:val="1"/>
      <w:marLeft w:val="0"/>
      <w:marRight w:val="0"/>
      <w:marTop w:val="0"/>
      <w:marBottom w:val="0"/>
      <w:divBdr>
        <w:top w:val="none" w:sz="0" w:space="0" w:color="auto"/>
        <w:left w:val="none" w:sz="0" w:space="0" w:color="auto"/>
        <w:bottom w:val="none" w:sz="0" w:space="0" w:color="auto"/>
        <w:right w:val="none" w:sz="0" w:space="0" w:color="auto"/>
      </w:divBdr>
    </w:div>
    <w:div w:id="1189752804">
      <w:bodyDiv w:val="1"/>
      <w:marLeft w:val="0"/>
      <w:marRight w:val="0"/>
      <w:marTop w:val="0"/>
      <w:marBottom w:val="0"/>
      <w:divBdr>
        <w:top w:val="none" w:sz="0" w:space="0" w:color="auto"/>
        <w:left w:val="none" w:sz="0" w:space="0" w:color="auto"/>
        <w:bottom w:val="none" w:sz="0" w:space="0" w:color="auto"/>
        <w:right w:val="none" w:sz="0" w:space="0" w:color="auto"/>
      </w:divBdr>
    </w:div>
    <w:div w:id="1189758577">
      <w:bodyDiv w:val="1"/>
      <w:marLeft w:val="0"/>
      <w:marRight w:val="0"/>
      <w:marTop w:val="0"/>
      <w:marBottom w:val="0"/>
      <w:divBdr>
        <w:top w:val="none" w:sz="0" w:space="0" w:color="auto"/>
        <w:left w:val="none" w:sz="0" w:space="0" w:color="auto"/>
        <w:bottom w:val="none" w:sz="0" w:space="0" w:color="auto"/>
        <w:right w:val="none" w:sz="0" w:space="0" w:color="auto"/>
      </w:divBdr>
    </w:div>
    <w:div w:id="1189876894">
      <w:bodyDiv w:val="1"/>
      <w:marLeft w:val="0"/>
      <w:marRight w:val="0"/>
      <w:marTop w:val="0"/>
      <w:marBottom w:val="0"/>
      <w:divBdr>
        <w:top w:val="none" w:sz="0" w:space="0" w:color="auto"/>
        <w:left w:val="none" w:sz="0" w:space="0" w:color="auto"/>
        <w:bottom w:val="none" w:sz="0" w:space="0" w:color="auto"/>
        <w:right w:val="none" w:sz="0" w:space="0" w:color="auto"/>
      </w:divBdr>
    </w:div>
    <w:div w:id="1190291278">
      <w:bodyDiv w:val="1"/>
      <w:marLeft w:val="0"/>
      <w:marRight w:val="0"/>
      <w:marTop w:val="0"/>
      <w:marBottom w:val="0"/>
      <w:divBdr>
        <w:top w:val="none" w:sz="0" w:space="0" w:color="auto"/>
        <w:left w:val="none" w:sz="0" w:space="0" w:color="auto"/>
        <w:bottom w:val="none" w:sz="0" w:space="0" w:color="auto"/>
        <w:right w:val="none" w:sz="0" w:space="0" w:color="auto"/>
      </w:divBdr>
    </w:div>
    <w:div w:id="1190676875">
      <w:bodyDiv w:val="1"/>
      <w:marLeft w:val="0"/>
      <w:marRight w:val="0"/>
      <w:marTop w:val="0"/>
      <w:marBottom w:val="0"/>
      <w:divBdr>
        <w:top w:val="none" w:sz="0" w:space="0" w:color="auto"/>
        <w:left w:val="none" w:sz="0" w:space="0" w:color="auto"/>
        <w:bottom w:val="none" w:sz="0" w:space="0" w:color="auto"/>
        <w:right w:val="none" w:sz="0" w:space="0" w:color="auto"/>
      </w:divBdr>
    </w:div>
    <w:div w:id="1190684148">
      <w:bodyDiv w:val="1"/>
      <w:marLeft w:val="0"/>
      <w:marRight w:val="0"/>
      <w:marTop w:val="0"/>
      <w:marBottom w:val="0"/>
      <w:divBdr>
        <w:top w:val="none" w:sz="0" w:space="0" w:color="auto"/>
        <w:left w:val="none" w:sz="0" w:space="0" w:color="auto"/>
        <w:bottom w:val="none" w:sz="0" w:space="0" w:color="auto"/>
        <w:right w:val="none" w:sz="0" w:space="0" w:color="auto"/>
      </w:divBdr>
    </w:div>
    <w:div w:id="1190879348">
      <w:bodyDiv w:val="1"/>
      <w:marLeft w:val="0"/>
      <w:marRight w:val="0"/>
      <w:marTop w:val="0"/>
      <w:marBottom w:val="0"/>
      <w:divBdr>
        <w:top w:val="none" w:sz="0" w:space="0" w:color="auto"/>
        <w:left w:val="none" w:sz="0" w:space="0" w:color="auto"/>
        <w:bottom w:val="none" w:sz="0" w:space="0" w:color="auto"/>
        <w:right w:val="none" w:sz="0" w:space="0" w:color="auto"/>
      </w:divBdr>
    </w:div>
    <w:div w:id="1191140962">
      <w:bodyDiv w:val="1"/>
      <w:marLeft w:val="0"/>
      <w:marRight w:val="0"/>
      <w:marTop w:val="0"/>
      <w:marBottom w:val="0"/>
      <w:divBdr>
        <w:top w:val="none" w:sz="0" w:space="0" w:color="auto"/>
        <w:left w:val="none" w:sz="0" w:space="0" w:color="auto"/>
        <w:bottom w:val="none" w:sz="0" w:space="0" w:color="auto"/>
        <w:right w:val="none" w:sz="0" w:space="0" w:color="auto"/>
      </w:divBdr>
    </w:div>
    <w:div w:id="1191459583">
      <w:bodyDiv w:val="1"/>
      <w:marLeft w:val="0"/>
      <w:marRight w:val="0"/>
      <w:marTop w:val="0"/>
      <w:marBottom w:val="0"/>
      <w:divBdr>
        <w:top w:val="none" w:sz="0" w:space="0" w:color="auto"/>
        <w:left w:val="none" w:sz="0" w:space="0" w:color="auto"/>
        <w:bottom w:val="none" w:sz="0" w:space="0" w:color="auto"/>
        <w:right w:val="none" w:sz="0" w:space="0" w:color="auto"/>
      </w:divBdr>
    </w:div>
    <w:div w:id="1191526188">
      <w:bodyDiv w:val="1"/>
      <w:marLeft w:val="0"/>
      <w:marRight w:val="0"/>
      <w:marTop w:val="0"/>
      <w:marBottom w:val="0"/>
      <w:divBdr>
        <w:top w:val="none" w:sz="0" w:space="0" w:color="auto"/>
        <w:left w:val="none" w:sz="0" w:space="0" w:color="auto"/>
        <w:bottom w:val="none" w:sz="0" w:space="0" w:color="auto"/>
        <w:right w:val="none" w:sz="0" w:space="0" w:color="auto"/>
      </w:divBdr>
    </w:div>
    <w:div w:id="1191718944">
      <w:bodyDiv w:val="1"/>
      <w:marLeft w:val="0"/>
      <w:marRight w:val="0"/>
      <w:marTop w:val="0"/>
      <w:marBottom w:val="0"/>
      <w:divBdr>
        <w:top w:val="none" w:sz="0" w:space="0" w:color="auto"/>
        <w:left w:val="none" w:sz="0" w:space="0" w:color="auto"/>
        <w:bottom w:val="none" w:sz="0" w:space="0" w:color="auto"/>
        <w:right w:val="none" w:sz="0" w:space="0" w:color="auto"/>
      </w:divBdr>
    </w:div>
    <w:div w:id="1193425320">
      <w:bodyDiv w:val="1"/>
      <w:marLeft w:val="0"/>
      <w:marRight w:val="0"/>
      <w:marTop w:val="0"/>
      <w:marBottom w:val="0"/>
      <w:divBdr>
        <w:top w:val="none" w:sz="0" w:space="0" w:color="auto"/>
        <w:left w:val="none" w:sz="0" w:space="0" w:color="auto"/>
        <w:bottom w:val="none" w:sz="0" w:space="0" w:color="auto"/>
        <w:right w:val="none" w:sz="0" w:space="0" w:color="auto"/>
      </w:divBdr>
    </w:div>
    <w:div w:id="1193492153">
      <w:bodyDiv w:val="1"/>
      <w:marLeft w:val="0"/>
      <w:marRight w:val="0"/>
      <w:marTop w:val="0"/>
      <w:marBottom w:val="0"/>
      <w:divBdr>
        <w:top w:val="none" w:sz="0" w:space="0" w:color="auto"/>
        <w:left w:val="none" w:sz="0" w:space="0" w:color="auto"/>
        <w:bottom w:val="none" w:sz="0" w:space="0" w:color="auto"/>
        <w:right w:val="none" w:sz="0" w:space="0" w:color="auto"/>
      </w:divBdr>
    </w:div>
    <w:div w:id="1193885938">
      <w:bodyDiv w:val="1"/>
      <w:marLeft w:val="0"/>
      <w:marRight w:val="0"/>
      <w:marTop w:val="0"/>
      <w:marBottom w:val="0"/>
      <w:divBdr>
        <w:top w:val="none" w:sz="0" w:space="0" w:color="auto"/>
        <w:left w:val="none" w:sz="0" w:space="0" w:color="auto"/>
        <w:bottom w:val="none" w:sz="0" w:space="0" w:color="auto"/>
        <w:right w:val="none" w:sz="0" w:space="0" w:color="auto"/>
      </w:divBdr>
    </w:div>
    <w:div w:id="1193960317">
      <w:bodyDiv w:val="1"/>
      <w:marLeft w:val="0"/>
      <w:marRight w:val="0"/>
      <w:marTop w:val="0"/>
      <w:marBottom w:val="0"/>
      <w:divBdr>
        <w:top w:val="none" w:sz="0" w:space="0" w:color="auto"/>
        <w:left w:val="none" w:sz="0" w:space="0" w:color="auto"/>
        <w:bottom w:val="none" w:sz="0" w:space="0" w:color="auto"/>
        <w:right w:val="none" w:sz="0" w:space="0" w:color="auto"/>
      </w:divBdr>
    </w:div>
    <w:div w:id="1194659158">
      <w:bodyDiv w:val="1"/>
      <w:marLeft w:val="0"/>
      <w:marRight w:val="0"/>
      <w:marTop w:val="0"/>
      <w:marBottom w:val="0"/>
      <w:divBdr>
        <w:top w:val="none" w:sz="0" w:space="0" w:color="auto"/>
        <w:left w:val="none" w:sz="0" w:space="0" w:color="auto"/>
        <w:bottom w:val="none" w:sz="0" w:space="0" w:color="auto"/>
        <w:right w:val="none" w:sz="0" w:space="0" w:color="auto"/>
      </w:divBdr>
    </w:div>
    <w:div w:id="1196385014">
      <w:bodyDiv w:val="1"/>
      <w:marLeft w:val="0"/>
      <w:marRight w:val="0"/>
      <w:marTop w:val="0"/>
      <w:marBottom w:val="0"/>
      <w:divBdr>
        <w:top w:val="none" w:sz="0" w:space="0" w:color="auto"/>
        <w:left w:val="none" w:sz="0" w:space="0" w:color="auto"/>
        <w:bottom w:val="none" w:sz="0" w:space="0" w:color="auto"/>
        <w:right w:val="none" w:sz="0" w:space="0" w:color="auto"/>
      </w:divBdr>
    </w:div>
    <w:div w:id="1196622634">
      <w:bodyDiv w:val="1"/>
      <w:marLeft w:val="0"/>
      <w:marRight w:val="0"/>
      <w:marTop w:val="0"/>
      <w:marBottom w:val="0"/>
      <w:divBdr>
        <w:top w:val="none" w:sz="0" w:space="0" w:color="auto"/>
        <w:left w:val="none" w:sz="0" w:space="0" w:color="auto"/>
        <w:bottom w:val="none" w:sz="0" w:space="0" w:color="auto"/>
        <w:right w:val="none" w:sz="0" w:space="0" w:color="auto"/>
      </w:divBdr>
    </w:div>
    <w:div w:id="1198154118">
      <w:bodyDiv w:val="1"/>
      <w:marLeft w:val="0"/>
      <w:marRight w:val="0"/>
      <w:marTop w:val="0"/>
      <w:marBottom w:val="0"/>
      <w:divBdr>
        <w:top w:val="none" w:sz="0" w:space="0" w:color="auto"/>
        <w:left w:val="none" w:sz="0" w:space="0" w:color="auto"/>
        <w:bottom w:val="none" w:sz="0" w:space="0" w:color="auto"/>
        <w:right w:val="none" w:sz="0" w:space="0" w:color="auto"/>
      </w:divBdr>
    </w:div>
    <w:div w:id="1198200504">
      <w:bodyDiv w:val="1"/>
      <w:marLeft w:val="0"/>
      <w:marRight w:val="0"/>
      <w:marTop w:val="0"/>
      <w:marBottom w:val="0"/>
      <w:divBdr>
        <w:top w:val="none" w:sz="0" w:space="0" w:color="auto"/>
        <w:left w:val="none" w:sz="0" w:space="0" w:color="auto"/>
        <w:bottom w:val="none" w:sz="0" w:space="0" w:color="auto"/>
        <w:right w:val="none" w:sz="0" w:space="0" w:color="auto"/>
      </w:divBdr>
    </w:div>
    <w:div w:id="1198541669">
      <w:bodyDiv w:val="1"/>
      <w:marLeft w:val="0"/>
      <w:marRight w:val="0"/>
      <w:marTop w:val="0"/>
      <w:marBottom w:val="0"/>
      <w:divBdr>
        <w:top w:val="none" w:sz="0" w:space="0" w:color="auto"/>
        <w:left w:val="none" w:sz="0" w:space="0" w:color="auto"/>
        <w:bottom w:val="none" w:sz="0" w:space="0" w:color="auto"/>
        <w:right w:val="none" w:sz="0" w:space="0" w:color="auto"/>
      </w:divBdr>
    </w:div>
    <w:div w:id="1198542406">
      <w:bodyDiv w:val="1"/>
      <w:marLeft w:val="0"/>
      <w:marRight w:val="0"/>
      <w:marTop w:val="0"/>
      <w:marBottom w:val="0"/>
      <w:divBdr>
        <w:top w:val="none" w:sz="0" w:space="0" w:color="auto"/>
        <w:left w:val="none" w:sz="0" w:space="0" w:color="auto"/>
        <w:bottom w:val="none" w:sz="0" w:space="0" w:color="auto"/>
        <w:right w:val="none" w:sz="0" w:space="0" w:color="auto"/>
      </w:divBdr>
    </w:div>
    <w:div w:id="1199389369">
      <w:bodyDiv w:val="1"/>
      <w:marLeft w:val="0"/>
      <w:marRight w:val="0"/>
      <w:marTop w:val="0"/>
      <w:marBottom w:val="0"/>
      <w:divBdr>
        <w:top w:val="none" w:sz="0" w:space="0" w:color="auto"/>
        <w:left w:val="none" w:sz="0" w:space="0" w:color="auto"/>
        <w:bottom w:val="none" w:sz="0" w:space="0" w:color="auto"/>
        <w:right w:val="none" w:sz="0" w:space="0" w:color="auto"/>
      </w:divBdr>
    </w:div>
    <w:div w:id="1199466840">
      <w:bodyDiv w:val="1"/>
      <w:marLeft w:val="0"/>
      <w:marRight w:val="0"/>
      <w:marTop w:val="0"/>
      <w:marBottom w:val="0"/>
      <w:divBdr>
        <w:top w:val="none" w:sz="0" w:space="0" w:color="auto"/>
        <w:left w:val="none" w:sz="0" w:space="0" w:color="auto"/>
        <w:bottom w:val="none" w:sz="0" w:space="0" w:color="auto"/>
        <w:right w:val="none" w:sz="0" w:space="0" w:color="auto"/>
      </w:divBdr>
    </w:div>
    <w:div w:id="1199973118">
      <w:bodyDiv w:val="1"/>
      <w:marLeft w:val="0"/>
      <w:marRight w:val="0"/>
      <w:marTop w:val="0"/>
      <w:marBottom w:val="0"/>
      <w:divBdr>
        <w:top w:val="none" w:sz="0" w:space="0" w:color="auto"/>
        <w:left w:val="none" w:sz="0" w:space="0" w:color="auto"/>
        <w:bottom w:val="none" w:sz="0" w:space="0" w:color="auto"/>
        <w:right w:val="none" w:sz="0" w:space="0" w:color="auto"/>
      </w:divBdr>
    </w:div>
    <w:div w:id="1200239259">
      <w:bodyDiv w:val="1"/>
      <w:marLeft w:val="0"/>
      <w:marRight w:val="0"/>
      <w:marTop w:val="0"/>
      <w:marBottom w:val="0"/>
      <w:divBdr>
        <w:top w:val="none" w:sz="0" w:space="0" w:color="auto"/>
        <w:left w:val="none" w:sz="0" w:space="0" w:color="auto"/>
        <w:bottom w:val="none" w:sz="0" w:space="0" w:color="auto"/>
        <w:right w:val="none" w:sz="0" w:space="0" w:color="auto"/>
      </w:divBdr>
    </w:div>
    <w:div w:id="1200975841">
      <w:bodyDiv w:val="1"/>
      <w:marLeft w:val="0"/>
      <w:marRight w:val="0"/>
      <w:marTop w:val="0"/>
      <w:marBottom w:val="0"/>
      <w:divBdr>
        <w:top w:val="none" w:sz="0" w:space="0" w:color="auto"/>
        <w:left w:val="none" w:sz="0" w:space="0" w:color="auto"/>
        <w:bottom w:val="none" w:sz="0" w:space="0" w:color="auto"/>
        <w:right w:val="none" w:sz="0" w:space="0" w:color="auto"/>
      </w:divBdr>
    </w:div>
    <w:div w:id="1201018516">
      <w:bodyDiv w:val="1"/>
      <w:marLeft w:val="0"/>
      <w:marRight w:val="0"/>
      <w:marTop w:val="0"/>
      <w:marBottom w:val="0"/>
      <w:divBdr>
        <w:top w:val="none" w:sz="0" w:space="0" w:color="auto"/>
        <w:left w:val="none" w:sz="0" w:space="0" w:color="auto"/>
        <w:bottom w:val="none" w:sz="0" w:space="0" w:color="auto"/>
        <w:right w:val="none" w:sz="0" w:space="0" w:color="auto"/>
      </w:divBdr>
    </w:div>
    <w:div w:id="1201356408">
      <w:bodyDiv w:val="1"/>
      <w:marLeft w:val="0"/>
      <w:marRight w:val="0"/>
      <w:marTop w:val="0"/>
      <w:marBottom w:val="0"/>
      <w:divBdr>
        <w:top w:val="none" w:sz="0" w:space="0" w:color="auto"/>
        <w:left w:val="none" w:sz="0" w:space="0" w:color="auto"/>
        <w:bottom w:val="none" w:sz="0" w:space="0" w:color="auto"/>
        <w:right w:val="none" w:sz="0" w:space="0" w:color="auto"/>
      </w:divBdr>
    </w:div>
    <w:div w:id="1201432953">
      <w:bodyDiv w:val="1"/>
      <w:marLeft w:val="0"/>
      <w:marRight w:val="0"/>
      <w:marTop w:val="0"/>
      <w:marBottom w:val="0"/>
      <w:divBdr>
        <w:top w:val="none" w:sz="0" w:space="0" w:color="auto"/>
        <w:left w:val="none" w:sz="0" w:space="0" w:color="auto"/>
        <w:bottom w:val="none" w:sz="0" w:space="0" w:color="auto"/>
        <w:right w:val="none" w:sz="0" w:space="0" w:color="auto"/>
      </w:divBdr>
    </w:div>
    <w:div w:id="1202209538">
      <w:bodyDiv w:val="1"/>
      <w:marLeft w:val="0"/>
      <w:marRight w:val="0"/>
      <w:marTop w:val="0"/>
      <w:marBottom w:val="0"/>
      <w:divBdr>
        <w:top w:val="none" w:sz="0" w:space="0" w:color="auto"/>
        <w:left w:val="none" w:sz="0" w:space="0" w:color="auto"/>
        <w:bottom w:val="none" w:sz="0" w:space="0" w:color="auto"/>
        <w:right w:val="none" w:sz="0" w:space="0" w:color="auto"/>
      </w:divBdr>
    </w:div>
    <w:div w:id="1202212453">
      <w:bodyDiv w:val="1"/>
      <w:marLeft w:val="0"/>
      <w:marRight w:val="0"/>
      <w:marTop w:val="0"/>
      <w:marBottom w:val="0"/>
      <w:divBdr>
        <w:top w:val="none" w:sz="0" w:space="0" w:color="auto"/>
        <w:left w:val="none" w:sz="0" w:space="0" w:color="auto"/>
        <w:bottom w:val="none" w:sz="0" w:space="0" w:color="auto"/>
        <w:right w:val="none" w:sz="0" w:space="0" w:color="auto"/>
      </w:divBdr>
    </w:div>
    <w:div w:id="1202782857">
      <w:bodyDiv w:val="1"/>
      <w:marLeft w:val="0"/>
      <w:marRight w:val="0"/>
      <w:marTop w:val="0"/>
      <w:marBottom w:val="0"/>
      <w:divBdr>
        <w:top w:val="none" w:sz="0" w:space="0" w:color="auto"/>
        <w:left w:val="none" w:sz="0" w:space="0" w:color="auto"/>
        <w:bottom w:val="none" w:sz="0" w:space="0" w:color="auto"/>
        <w:right w:val="none" w:sz="0" w:space="0" w:color="auto"/>
      </w:divBdr>
    </w:div>
    <w:div w:id="1203403302">
      <w:bodyDiv w:val="1"/>
      <w:marLeft w:val="0"/>
      <w:marRight w:val="0"/>
      <w:marTop w:val="0"/>
      <w:marBottom w:val="0"/>
      <w:divBdr>
        <w:top w:val="none" w:sz="0" w:space="0" w:color="auto"/>
        <w:left w:val="none" w:sz="0" w:space="0" w:color="auto"/>
        <w:bottom w:val="none" w:sz="0" w:space="0" w:color="auto"/>
        <w:right w:val="none" w:sz="0" w:space="0" w:color="auto"/>
      </w:divBdr>
    </w:div>
    <w:div w:id="1204295052">
      <w:bodyDiv w:val="1"/>
      <w:marLeft w:val="0"/>
      <w:marRight w:val="0"/>
      <w:marTop w:val="0"/>
      <w:marBottom w:val="0"/>
      <w:divBdr>
        <w:top w:val="none" w:sz="0" w:space="0" w:color="auto"/>
        <w:left w:val="none" w:sz="0" w:space="0" w:color="auto"/>
        <w:bottom w:val="none" w:sz="0" w:space="0" w:color="auto"/>
        <w:right w:val="none" w:sz="0" w:space="0" w:color="auto"/>
      </w:divBdr>
    </w:div>
    <w:div w:id="1205018457">
      <w:bodyDiv w:val="1"/>
      <w:marLeft w:val="0"/>
      <w:marRight w:val="0"/>
      <w:marTop w:val="0"/>
      <w:marBottom w:val="0"/>
      <w:divBdr>
        <w:top w:val="none" w:sz="0" w:space="0" w:color="auto"/>
        <w:left w:val="none" w:sz="0" w:space="0" w:color="auto"/>
        <w:bottom w:val="none" w:sz="0" w:space="0" w:color="auto"/>
        <w:right w:val="none" w:sz="0" w:space="0" w:color="auto"/>
      </w:divBdr>
    </w:div>
    <w:div w:id="1205600436">
      <w:bodyDiv w:val="1"/>
      <w:marLeft w:val="0"/>
      <w:marRight w:val="0"/>
      <w:marTop w:val="0"/>
      <w:marBottom w:val="0"/>
      <w:divBdr>
        <w:top w:val="none" w:sz="0" w:space="0" w:color="auto"/>
        <w:left w:val="none" w:sz="0" w:space="0" w:color="auto"/>
        <w:bottom w:val="none" w:sz="0" w:space="0" w:color="auto"/>
        <w:right w:val="none" w:sz="0" w:space="0" w:color="auto"/>
      </w:divBdr>
    </w:div>
    <w:div w:id="1205752930">
      <w:bodyDiv w:val="1"/>
      <w:marLeft w:val="0"/>
      <w:marRight w:val="0"/>
      <w:marTop w:val="0"/>
      <w:marBottom w:val="0"/>
      <w:divBdr>
        <w:top w:val="none" w:sz="0" w:space="0" w:color="auto"/>
        <w:left w:val="none" w:sz="0" w:space="0" w:color="auto"/>
        <w:bottom w:val="none" w:sz="0" w:space="0" w:color="auto"/>
        <w:right w:val="none" w:sz="0" w:space="0" w:color="auto"/>
      </w:divBdr>
    </w:div>
    <w:div w:id="1205797976">
      <w:bodyDiv w:val="1"/>
      <w:marLeft w:val="0"/>
      <w:marRight w:val="0"/>
      <w:marTop w:val="0"/>
      <w:marBottom w:val="0"/>
      <w:divBdr>
        <w:top w:val="none" w:sz="0" w:space="0" w:color="auto"/>
        <w:left w:val="none" w:sz="0" w:space="0" w:color="auto"/>
        <w:bottom w:val="none" w:sz="0" w:space="0" w:color="auto"/>
        <w:right w:val="none" w:sz="0" w:space="0" w:color="auto"/>
      </w:divBdr>
    </w:div>
    <w:div w:id="1206678266">
      <w:bodyDiv w:val="1"/>
      <w:marLeft w:val="0"/>
      <w:marRight w:val="0"/>
      <w:marTop w:val="0"/>
      <w:marBottom w:val="0"/>
      <w:divBdr>
        <w:top w:val="none" w:sz="0" w:space="0" w:color="auto"/>
        <w:left w:val="none" w:sz="0" w:space="0" w:color="auto"/>
        <w:bottom w:val="none" w:sz="0" w:space="0" w:color="auto"/>
        <w:right w:val="none" w:sz="0" w:space="0" w:color="auto"/>
      </w:divBdr>
    </w:div>
    <w:div w:id="1206718943">
      <w:bodyDiv w:val="1"/>
      <w:marLeft w:val="0"/>
      <w:marRight w:val="0"/>
      <w:marTop w:val="0"/>
      <w:marBottom w:val="0"/>
      <w:divBdr>
        <w:top w:val="none" w:sz="0" w:space="0" w:color="auto"/>
        <w:left w:val="none" w:sz="0" w:space="0" w:color="auto"/>
        <w:bottom w:val="none" w:sz="0" w:space="0" w:color="auto"/>
        <w:right w:val="none" w:sz="0" w:space="0" w:color="auto"/>
      </w:divBdr>
    </w:div>
    <w:div w:id="1207063422">
      <w:bodyDiv w:val="1"/>
      <w:marLeft w:val="0"/>
      <w:marRight w:val="0"/>
      <w:marTop w:val="0"/>
      <w:marBottom w:val="0"/>
      <w:divBdr>
        <w:top w:val="none" w:sz="0" w:space="0" w:color="auto"/>
        <w:left w:val="none" w:sz="0" w:space="0" w:color="auto"/>
        <w:bottom w:val="none" w:sz="0" w:space="0" w:color="auto"/>
        <w:right w:val="none" w:sz="0" w:space="0" w:color="auto"/>
      </w:divBdr>
    </w:div>
    <w:div w:id="1207379203">
      <w:bodyDiv w:val="1"/>
      <w:marLeft w:val="0"/>
      <w:marRight w:val="0"/>
      <w:marTop w:val="0"/>
      <w:marBottom w:val="0"/>
      <w:divBdr>
        <w:top w:val="none" w:sz="0" w:space="0" w:color="auto"/>
        <w:left w:val="none" w:sz="0" w:space="0" w:color="auto"/>
        <w:bottom w:val="none" w:sz="0" w:space="0" w:color="auto"/>
        <w:right w:val="none" w:sz="0" w:space="0" w:color="auto"/>
      </w:divBdr>
    </w:div>
    <w:div w:id="1208176315">
      <w:bodyDiv w:val="1"/>
      <w:marLeft w:val="0"/>
      <w:marRight w:val="0"/>
      <w:marTop w:val="0"/>
      <w:marBottom w:val="0"/>
      <w:divBdr>
        <w:top w:val="none" w:sz="0" w:space="0" w:color="auto"/>
        <w:left w:val="none" w:sz="0" w:space="0" w:color="auto"/>
        <w:bottom w:val="none" w:sz="0" w:space="0" w:color="auto"/>
        <w:right w:val="none" w:sz="0" w:space="0" w:color="auto"/>
      </w:divBdr>
    </w:div>
    <w:div w:id="1208419843">
      <w:bodyDiv w:val="1"/>
      <w:marLeft w:val="0"/>
      <w:marRight w:val="0"/>
      <w:marTop w:val="0"/>
      <w:marBottom w:val="0"/>
      <w:divBdr>
        <w:top w:val="none" w:sz="0" w:space="0" w:color="auto"/>
        <w:left w:val="none" w:sz="0" w:space="0" w:color="auto"/>
        <w:bottom w:val="none" w:sz="0" w:space="0" w:color="auto"/>
        <w:right w:val="none" w:sz="0" w:space="0" w:color="auto"/>
      </w:divBdr>
    </w:div>
    <w:div w:id="1208640298">
      <w:bodyDiv w:val="1"/>
      <w:marLeft w:val="0"/>
      <w:marRight w:val="0"/>
      <w:marTop w:val="0"/>
      <w:marBottom w:val="0"/>
      <w:divBdr>
        <w:top w:val="none" w:sz="0" w:space="0" w:color="auto"/>
        <w:left w:val="none" w:sz="0" w:space="0" w:color="auto"/>
        <w:bottom w:val="none" w:sz="0" w:space="0" w:color="auto"/>
        <w:right w:val="none" w:sz="0" w:space="0" w:color="auto"/>
      </w:divBdr>
    </w:div>
    <w:div w:id="1208640435">
      <w:bodyDiv w:val="1"/>
      <w:marLeft w:val="0"/>
      <w:marRight w:val="0"/>
      <w:marTop w:val="0"/>
      <w:marBottom w:val="0"/>
      <w:divBdr>
        <w:top w:val="none" w:sz="0" w:space="0" w:color="auto"/>
        <w:left w:val="none" w:sz="0" w:space="0" w:color="auto"/>
        <w:bottom w:val="none" w:sz="0" w:space="0" w:color="auto"/>
        <w:right w:val="none" w:sz="0" w:space="0" w:color="auto"/>
      </w:divBdr>
    </w:div>
    <w:div w:id="1208763232">
      <w:bodyDiv w:val="1"/>
      <w:marLeft w:val="0"/>
      <w:marRight w:val="0"/>
      <w:marTop w:val="0"/>
      <w:marBottom w:val="0"/>
      <w:divBdr>
        <w:top w:val="none" w:sz="0" w:space="0" w:color="auto"/>
        <w:left w:val="none" w:sz="0" w:space="0" w:color="auto"/>
        <w:bottom w:val="none" w:sz="0" w:space="0" w:color="auto"/>
        <w:right w:val="none" w:sz="0" w:space="0" w:color="auto"/>
      </w:divBdr>
    </w:div>
    <w:div w:id="1209100481">
      <w:bodyDiv w:val="1"/>
      <w:marLeft w:val="0"/>
      <w:marRight w:val="0"/>
      <w:marTop w:val="0"/>
      <w:marBottom w:val="0"/>
      <w:divBdr>
        <w:top w:val="none" w:sz="0" w:space="0" w:color="auto"/>
        <w:left w:val="none" w:sz="0" w:space="0" w:color="auto"/>
        <w:bottom w:val="none" w:sz="0" w:space="0" w:color="auto"/>
        <w:right w:val="none" w:sz="0" w:space="0" w:color="auto"/>
      </w:divBdr>
    </w:div>
    <w:div w:id="1209487710">
      <w:bodyDiv w:val="1"/>
      <w:marLeft w:val="0"/>
      <w:marRight w:val="0"/>
      <w:marTop w:val="0"/>
      <w:marBottom w:val="0"/>
      <w:divBdr>
        <w:top w:val="none" w:sz="0" w:space="0" w:color="auto"/>
        <w:left w:val="none" w:sz="0" w:space="0" w:color="auto"/>
        <w:bottom w:val="none" w:sz="0" w:space="0" w:color="auto"/>
        <w:right w:val="none" w:sz="0" w:space="0" w:color="auto"/>
      </w:divBdr>
    </w:div>
    <w:div w:id="1209491209">
      <w:bodyDiv w:val="1"/>
      <w:marLeft w:val="0"/>
      <w:marRight w:val="0"/>
      <w:marTop w:val="0"/>
      <w:marBottom w:val="0"/>
      <w:divBdr>
        <w:top w:val="none" w:sz="0" w:space="0" w:color="auto"/>
        <w:left w:val="none" w:sz="0" w:space="0" w:color="auto"/>
        <w:bottom w:val="none" w:sz="0" w:space="0" w:color="auto"/>
        <w:right w:val="none" w:sz="0" w:space="0" w:color="auto"/>
      </w:divBdr>
    </w:div>
    <w:div w:id="1210416276">
      <w:bodyDiv w:val="1"/>
      <w:marLeft w:val="0"/>
      <w:marRight w:val="0"/>
      <w:marTop w:val="0"/>
      <w:marBottom w:val="0"/>
      <w:divBdr>
        <w:top w:val="none" w:sz="0" w:space="0" w:color="auto"/>
        <w:left w:val="none" w:sz="0" w:space="0" w:color="auto"/>
        <w:bottom w:val="none" w:sz="0" w:space="0" w:color="auto"/>
        <w:right w:val="none" w:sz="0" w:space="0" w:color="auto"/>
      </w:divBdr>
    </w:div>
    <w:div w:id="1210726087">
      <w:bodyDiv w:val="1"/>
      <w:marLeft w:val="0"/>
      <w:marRight w:val="0"/>
      <w:marTop w:val="0"/>
      <w:marBottom w:val="0"/>
      <w:divBdr>
        <w:top w:val="none" w:sz="0" w:space="0" w:color="auto"/>
        <w:left w:val="none" w:sz="0" w:space="0" w:color="auto"/>
        <w:bottom w:val="none" w:sz="0" w:space="0" w:color="auto"/>
        <w:right w:val="none" w:sz="0" w:space="0" w:color="auto"/>
      </w:divBdr>
    </w:div>
    <w:div w:id="1211528569">
      <w:bodyDiv w:val="1"/>
      <w:marLeft w:val="0"/>
      <w:marRight w:val="0"/>
      <w:marTop w:val="0"/>
      <w:marBottom w:val="0"/>
      <w:divBdr>
        <w:top w:val="none" w:sz="0" w:space="0" w:color="auto"/>
        <w:left w:val="none" w:sz="0" w:space="0" w:color="auto"/>
        <w:bottom w:val="none" w:sz="0" w:space="0" w:color="auto"/>
        <w:right w:val="none" w:sz="0" w:space="0" w:color="auto"/>
      </w:divBdr>
    </w:div>
    <w:div w:id="1211652020">
      <w:bodyDiv w:val="1"/>
      <w:marLeft w:val="0"/>
      <w:marRight w:val="0"/>
      <w:marTop w:val="0"/>
      <w:marBottom w:val="0"/>
      <w:divBdr>
        <w:top w:val="none" w:sz="0" w:space="0" w:color="auto"/>
        <w:left w:val="none" w:sz="0" w:space="0" w:color="auto"/>
        <w:bottom w:val="none" w:sz="0" w:space="0" w:color="auto"/>
        <w:right w:val="none" w:sz="0" w:space="0" w:color="auto"/>
      </w:divBdr>
    </w:div>
    <w:div w:id="1212033381">
      <w:bodyDiv w:val="1"/>
      <w:marLeft w:val="0"/>
      <w:marRight w:val="0"/>
      <w:marTop w:val="0"/>
      <w:marBottom w:val="0"/>
      <w:divBdr>
        <w:top w:val="none" w:sz="0" w:space="0" w:color="auto"/>
        <w:left w:val="none" w:sz="0" w:space="0" w:color="auto"/>
        <w:bottom w:val="none" w:sz="0" w:space="0" w:color="auto"/>
        <w:right w:val="none" w:sz="0" w:space="0" w:color="auto"/>
      </w:divBdr>
    </w:div>
    <w:div w:id="1212618818">
      <w:bodyDiv w:val="1"/>
      <w:marLeft w:val="0"/>
      <w:marRight w:val="0"/>
      <w:marTop w:val="0"/>
      <w:marBottom w:val="0"/>
      <w:divBdr>
        <w:top w:val="none" w:sz="0" w:space="0" w:color="auto"/>
        <w:left w:val="none" w:sz="0" w:space="0" w:color="auto"/>
        <w:bottom w:val="none" w:sz="0" w:space="0" w:color="auto"/>
        <w:right w:val="none" w:sz="0" w:space="0" w:color="auto"/>
      </w:divBdr>
    </w:div>
    <w:div w:id="1213661461">
      <w:bodyDiv w:val="1"/>
      <w:marLeft w:val="0"/>
      <w:marRight w:val="0"/>
      <w:marTop w:val="0"/>
      <w:marBottom w:val="0"/>
      <w:divBdr>
        <w:top w:val="none" w:sz="0" w:space="0" w:color="auto"/>
        <w:left w:val="none" w:sz="0" w:space="0" w:color="auto"/>
        <w:bottom w:val="none" w:sz="0" w:space="0" w:color="auto"/>
        <w:right w:val="none" w:sz="0" w:space="0" w:color="auto"/>
      </w:divBdr>
    </w:div>
    <w:div w:id="1214148540">
      <w:bodyDiv w:val="1"/>
      <w:marLeft w:val="0"/>
      <w:marRight w:val="0"/>
      <w:marTop w:val="0"/>
      <w:marBottom w:val="0"/>
      <w:divBdr>
        <w:top w:val="none" w:sz="0" w:space="0" w:color="auto"/>
        <w:left w:val="none" w:sz="0" w:space="0" w:color="auto"/>
        <w:bottom w:val="none" w:sz="0" w:space="0" w:color="auto"/>
        <w:right w:val="none" w:sz="0" w:space="0" w:color="auto"/>
      </w:divBdr>
    </w:div>
    <w:div w:id="1214269473">
      <w:bodyDiv w:val="1"/>
      <w:marLeft w:val="0"/>
      <w:marRight w:val="0"/>
      <w:marTop w:val="0"/>
      <w:marBottom w:val="0"/>
      <w:divBdr>
        <w:top w:val="none" w:sz="0" w:space="0" w:color="auto"/>
        <w:left w:val="none" w:sz="0" w:space="0" w:color="auto"/>
        <w:bottom w:val="none" w:sz="0" w:space="0" w:color="auto"/>
        <w:right w:val="none" w:sz="0" w:space="0" w:color="auto"/>
      </w:divBdr>
    </w:div>
    <w:div w:id="1214386310">
      <w:bodyDiv w:val="1"/>
      <w:marLeft w:val="0"/>
      <w:marRight w:val="0"/>
      <w:marTop w:val="0"/>
      <w:marBottom w:val="0"/>
      <w:divBdr>
        <w:top w:val="none" w:sz="0" w:space="0" w:color="auto"/>
        <w:left w:val="none" w:sz="0" w:space="0" w:color="auto"/>
        <w:bottom w:val="none" w:sz="0" w:space="0" w:color="auto"/>
        <w:right w:val="none" w:sz="0" w:space="0" w:color="auto"/>
      </w:divBdr>
    </w:div>
    <w:div w:id="1214542682">
      <w:bodyDiv w:val="1"/>
      <w:marLeft w:val="0"/>
      <w:marRight w:val="0"/>
      <w:marTop w:val="0"/>
      <w:marBottom w:val="0"/>
      <w:divBdr>
        <w:top w:val="none" w:sz="0" w:space="0" w:color="auto"/>
        <w:left w:val="none" w:sz="0" w:space="0" w:color="auto"/>
        <w:bottom w:val="none" w:sz="0" w:space="0" w:color="auto"/>
        <w:right w:val="none" w:sz="0" w:space="0" w:color="auto"/>
      </w:divBdr>
    </w:div>
    <w:div w:id="1214657456">
      <w:bodyDiv w:val="1"/>
      <w:marLeft w:val="0"/>
      <w:marRight w:val="0"/>
      <w:marTop w:val="0"/>
      <w:marBottom w:val="0"/>
      <w:divBdr>
        <w:top w:val="none" w:sz="0" w:space="0" w:color="auto"/>
        <w:left w:val="none" w:sz="0" w:space="0" w:color="auto"/>
        <w:bottom w:val="none" w:sz="0" w:space="0" w:color="auto"/>
        <w:right w:val="none" w:sz="0" w:space="0" w:color="auto"/>
      </w:divBdr>
    </w:div>
    <w:div w:id="1214930799">
      <w:bodyDiv w:val="1"/>
      <w:marLeft w:val="0"/>
      <w:marRight w:val="0"/>
      <w:marTop w:val="0"/>
      <w:marBottom w:val="0"/>
      <w:divBdr>
        <w:top w:val="none" w:sz="0" w:space="0" w:color="auto"/>
        <w:left w:val="none" w:sz="0" w:space="0" w:color="auto"/>
        <w:bottom w:val="none" w:sz="0" w:space="0" w:color="auto"/>
        <w:right w:val="none" w:sz="0" w:space="0" w:color="auto"/>
      </w:divBdr>
    </w:div>
    <w:div w:id="1215239450">
      <w:bodyDiv w:val="1"/>
      <w:marLeft w:val="0"/>
      <w:marRight w:val="0"/>
      <w:marTop w:val="0"/>
      <w:marBottom w:val="0"/>
      <w:divBdr>
        <w:top w:val="none" w:sz="0" w:space="0" w:color="auto"/>
        <w:left w:val="none" w:sz="0" w:space="0" w:color="auto"/>
        <w:bottom w:val="none" w:sz="0" w:space="0" w:color="auto"/>
        <w:right w:val="none" w:sz="0" w:space="0" w:color="auto"/>
      </w:divBdr>
    </w:div>
    <w:div w:id="1215848571">
      <w:bodyDiv w:val="1"/>
      <w:marLeft w:val="0"/>
      <w:marRight w:val="0"/>
      <w:marTop w:val="0"/>
      <w:marBottom w:val="0"/>
      <w:divBdr>
        <w:top w:val="none" w:sz="0" w:space="0" w:color="auto"/>
        <w:left w:val="none" w:sz="0" w:space="0" w:color="auto"/>
        <w:bottom w:val="none" w:sz="0" w:space="0" w:color="auto"/>
        <w:right w:val="none" w:sz="0" w:space="0" w:color="auto"/>
      </w:divBdr>
    </w:div>
    <w:div w:id="1215897408">
      <w:bodyDiv w:val="1"/>
      <w:marLeft w:val="0"/>
      <w:marRight w:val="0"/>
      <w:marTop w:val="0"/>
      <w:marBottom w:val="0"/>
      <w:divBdr>
        <w:top w:val="none" w:sz="0" w:space="0" w:color="auto"/>
        <w:left w:val="none" w:sz="0" w:space="0" w:color="auto"/>
        <w:bottom w:val="none" w:sz="0" w:space="0" w:color="auto"/>
        <w:right w:val="none" w:sz="0" w:space="0" w:color="auto"/>
      </w:divBdr>
    </w:div>
    <w:div w:id="1215964460">
      <w:bodyDiv w:val="1"/>
      <w:marLeft w:val="0"/>
      <w:marRight w:val="0"/>
      <w:marTop w:val="0"/>
      <w:marBottom w:val="0"/>
      <w:divBdr>
        <w:top w:val="none" w:sz="0" w:space="0" w:color="auto"/>
        <w:left w:val="none" w:sz="0" w:space="0" w:color="auto"/>
        <w:bottom w:val="none" w:sz="0" w:space="0" w:color="auto"/>
        <w:right w:val="none" w:sz="0" w:space="0" w:color="auto"/>
      </w:divBdr>
    </w:div>
    <w:div w:id="1216312876">
      <w:bodyDiv w:val="1"/>
      <w:marLeft w:val="0"/>
      <w:marRight w:val="0"/>
      <w:marTop w:val="0"/>
      <w:marBottom w:val="0"/>
      <w:divBdr>
        <w:top w:val="none" w:sz="0" w:space="0" w:color="auto"/>
        <w:left w:val="none" w:sz="0" w:space="0" w:color="auto"/>
        <w:bottom w:val="none" w:sz="0" w:space="0" w:color="auto"/>
        <w:right w:val="none" w:sz="0" w:space="0" w:color="auto"/>
      </w:divBdr>
    </w:div>
    <w:div w:id="1217231464">
      <w:bodyDiv w:val="1"/>
      <w:marLeft w:val="0"/>
      <w:marRight w:val="0"/>
      <w:marTop w:val="0"/>
      <w:marBottom w:val="0"/>
      <w:divBdr>
        <w:top w:val="none" w:sz="0" w:space="0" w:color="auto"/>
        <w:left w:val="none" w:sz="0" w:space="0" w:color="auto"/>
        <w:bottom w:val="none" w:sz="0" w:space="0" w:color="auto"/>
        <w:right w:val="none" w:sz="0" w:space="0" w:color="auto"/>
      </w:divBdr>
    </w:div>
    <w:div w:id="1217624524">
      <w:bodyDiv w:val="1"/>
      <w:marLeft w:val="0"/>
      <w:marRight w:val="0"/>
      <w:marTop w:val="0"/>
      <w:marBottom w:val="0"/>
      <w:divBdr>
        <w:top w:val="none" w:sz="0" w:space="0" w:color="auto"/>
        <w:left w:val="none" w:sz="0" w:space="0" w:color="auto"/>
        <w:bottom w:val="none" w:sz="0" w:space="0" w:color="auto"/>
        <w:right w:val="none" w:sz="0" w:space="0" w:color="auto"/>
      </w:divBdr>
    </w:div>
    <w:div w:id="1217933584">
      <w:bodyDiv w:val="1"/>
      <w:marLeft w:val="0"/>
      <w:marRight w:val="0"/>
      <w:marTop w:val="0"/>
      <w:marBottom w:val="0"/>
      <w:divBdr>
        <w:top w:val="none" w:sz="0" w:space="0" w:color="auto"/>
        <w:left w:val="none" w:sz="0" w:space="0" w:color="auto"/>
        <w:bottom w:val="none" w:sz="0" w:space="0" w:color="auto"/>
        <w:right w:val="none" w:sz="0" w:space="0" w:color="auto"/>
      </w:divBdr>
    </w:div>
    <w:div w:id="1218206369">
      <w:bodyDiv w:val="1"/>
      <w:marLeft w:val="0"/>
      <w:marRight w:val="0"/>
      <w:marTop w:val="0"/>
      <w:marBottom w:val="0"/>
      <w:divBdr>
        <w:top w:val="none" w:sz="0" w:space="0" w:color="auto"/>
        <w:left w:val="none" w:sz="0" w:space="0" w:color="auto"/>
        <w:bottom w:val="none" w:sz="0" w:space="0" w:color="auto"/>
        <w:right w:val="none" w:sz="0" w:space="0" w:color="auto"/>
      </w:divBdr>
    </w:div>
    <w:div w:id="1218591819">
      <w:bodyDiv w:val="1"/>
      <w:marLeft w:val="0"/>
      <w:marRight w:val="0"/>
      <w:marTop w:val="0"/>
      <w:marBottom w:val="0"/>
      <w:divBdr>
        <w:top w:val="none" w:sz="0" w:space="0" w:color="auto"/>
        <w:left w:val="none" w:sz="0" w:space="0" w:color="auto"/>
        <w:bottom w:val="none" w:sz="0" w:space="0" w:color="auto"/>
        <w:right w:val="none" w:sz="0" w:space="0" w:color="auto"/>
      </w:divBdr>
    </w:div>
    <w:div w:id="1218711522">
      <w:bodyDiv w:val="1"/>
      <w:marLeft w:val="0"/>
      <w:marRight w:val="0"/>
      <w:marTop w:val="0"/>
      <w:marBottom w:val="0"/>
      <w:divBdr>
        <w:top w:val="none" w:sz="0" w:space="0" w:color="auto"/>
        <w:left w:val="none" w:sz="0" w:space="0" w:color="auto"/>
        <w:bottom w:val="none" w:sz="0" w:space="0" w:color="auto"/>
        <w:right w:val="none" w:sz="0" w:space="0" w:color="auto"/>
      </w:divBdr>
    </w:div>
    <w:div w:id="1219324482">
      <w:bodyDiv w:val="1"/>
      <w:marLeft w:val="0"/>
      <w:marRight w:val="0"/>
      <w:marTop w:val="0"/>
      <w:marBottom w:val="0"/>
      <w:divBdr>
        <w:top w:val="none" w:sz="0" w:space="0" w:color="auto"/>
        <w:left w:val="none" w:sz="0" w:space="0" w:color="auto"/>
        <w:bottom w:val="none" w:sz="0" w:space="0" w:color="auto"/>
        <w:right w:val="none" w:sz="0" w:space="0" w:color="auto"/>
      </w:divBdr>
    </w:div>
    <w:div w:id="1219395329">
      <w:bodyDiv w:val="1"/>
      <w:marLeft w:val="0"/>
      <w:marRight w:val="0"/>
      <w:marTop w:val="0"/>
      <w:marBottom w:val="0"/>
      <w:divBdr>
        <w:top w:val="none" w:sz="0" w:space="0" w:color="auto"/>
        <w:left w:val="none" w:sz="0" w:space="0" w:color="auto"/>
        <w:bottom w:val="none" w:sz="0" w:space="0" w:color="auto"/>
        <w:right w:val="none" w:sz="0" w:space="0" w:color="auto"/>
      </w:divBdr>
    </w:div>
    <w:div w:id="1220241512">
      <w:bodyDiv w:val="1"/>
      <w:marLeft w:val="0"/>
      <w:marRight w:val="0"/>
      <w:marTop w:val="0"/>
      <w:marBottom w:val="0"/>
      <w:divBdr>
        <w:top w:val="none" w:sz="0" w:space="0" w:color="auto"/>
        <w:left w:val="none" w:sz="0" w:space="0" w:color="auto"/>
        <w:bottom w:val="none" w:sz="0" w:space="0" w:color="auto"/>
        <w:right w:val="none" w:sz="0" w:space="0" w:color="auto"/>
      </w:divBdr>
    </w:div>
    <w:div w:id="1220246261">
      <w:bodyDiv w:val="1"/>
      <w:marLeft w:val="0"/>
      <w:marRight w:val="0"/>
      <w:marTop w:val="0"/>
      <w:marBottom w:val="0"/>
      <w:divBdr>
        <w:top w:val="none" w:sz="0" w:space="0" w:color="auto"/>
        <w:left w:val="none" w:sz="0" w:space="0" w:color="auto"/>
        <w:bottom w:val="none" w:sz="0" w:space="0" w:color="auto"/>
        <w:right w:val="none" w:sz="0" w:space="0" w:color="auto"/>
      </w:divBdr>
    </w:div>
    <w:div w:id="1220705295">
      <w:bodyDiv w:val="1"/>
      <w:marLeft w:val="0"/>
      <w:marRight w:val="0"/>
      <w:marTop w:val="0"/>
      <w:marBottom w:val="0"/>
      <w:divBdr>
        <w:top w:val="none" w:sz="0" w:space="0" w:color="auto"/>
        <w:left w:val="none" w:sz="0" w:space="0" w:color="auto"/>
        <w:bottom w:val="none" w:sz="0" w:space="0" w:color="auto"/>
        <w:right w:val="none" w:sz="0" w:space="0" w:color="auto"/>
      </w:divBdr>
    </w:div>
    <w:div w:id="1220898385">
      <w:bodyDiv w:val="1"/>
      <w:marLeft w:val="0"/>
      <w:marRight w:val="0"/>
      <w:marTop w:val="0"/>
      <w:marBottom w:val="0"/>
      <w:divBdr>
        <w:top w:val="none" w:sz="0" w:space="0" w:color="auto"/>
        <w:left w:val="none" w:sz="0" w:space="0" w:color="auto"/>
        <w:bottom w:val="none" w:sz="0" w:space="0" w:color="auto"/>
        <w:right w:val="none" w:sz="0" w:space="0" w:color="auto"/>
      </w:divBdr>
    </w:div>
    <w:div w:id="1221090160">
      <w:bodyDiv w:val="1"/>
      <w:marLeft w:val="0"/>
      <w:marRight w:val="0"/>
      <w:marTop w:val="0"/>
      <w:marBottom w:val="0"/>
      <w:divBdr>
        <w:top w:val="none" w:sz="0" w:space="0" w:color="auto"/>
        <w:left w:val="none" w:sz="0" w:space="0" w:color="auto"/>
        <w:bottom w:val="none" w:sz="0" w:space="0" w:color="auto"/>
        <w:right w:val="none" w:sz="0" w:space="0" w:color="auto"/>
      </w:divBdr>
    </w:div>
    <w:div w:id="1221525907">
      <w:bodyDiv w:val="1"/>
      <w:marLeft w:val="0"/>
      <w:marRight w:val="0"/>
      <w:marTop w:val="0"/>
      <w:marBottom w:val="0"/>
      <w:divBdr>
        <w:top w:val="none" w:sz="0" w:space="0" w:color="auto"/>
        <w:left w:val="none" w:sz="0" w:space="0" w:color="auto"/>
        <w:bottom w:val="none" w:sz="0" w:space="0" w:color="auto"/>
        <w:right w:val="none" w:sz="0" w:space="0" w:color="auto"/>
      </w:divBdr>
    </w:div>
    <w:div w:id="1221553146">
      <w:bodyDiv w:val="1"/>
      <w:marLeft w:val="0"/>
      <w:marRight w:val="0"/>
      <w:marTop w:val="0"/>
      <w:marBottom w:val="0"/>
      <w:divBdr>
        <w:top w:val="none" w:sz="0" w:space="0" w:color="auto"/>
        <w:left w:val="none" w:sz="0" w:space="0" w:color="auto"/>
        <w:bottom w:val="none" w:sz="0" w:space="0" w:color="auto"/>
        <w:right w:val="none" w:sz="0" w:space="0" w:color="auto"/>
      </w:divBdr>
    </w:div>
    <w:div w:id="1221594432">
      <w:bodyDiv w:val="1"/>
      <w:marLeft w:val="0"/>
      <w:marRight w:val="0"/>
      <w:marTop w:val="0"/>
      <w:marBottom w:val="0"/>
      <w:divBdr>
        <w:top w:val="none" w:sz="0" w:space="0" w:color="auto"/>
        <w:left w:val="none" w:sz="0" w:space="0" w:color="auto"/>
        <w:bottom w:val="none" w:sz="0" w:space="0" w:color="auto"/>
        <w:right w:val="none" w:sz="0" w:space="0" w:color="auto"/>
      </w:divBdr>
    </w:div>
    <w:div w:id="1221940673">
      <w:bodyDiv w:val="1"/>
      <w:marLeft w:val="0"/>
      <w:marRight w:val="0"/>
      <w:marTop w:val="0"/>
      <w:marBottom w:val="0"/>
      <w:divBdr>
        <w:top w:val="none" w:sz="0" w:space="0" w:color="auto"/>
        <w:left w:val="none" w:sz="0" w:space="0" w:color="auto"/>
        <w:bottom w:val="none" w:sz="0" w:space="0" w:color="auto"/>
        <w:right w:val="none" w:sz="0" w:space="0" w:color="auto"/>
      </w:divBdr>
    </w:div>
    <w:div w:id="1221940792">
      <w:bodyDiv w:val="1"/>
      <w:marLeft w:val="0"/>
      <w:marRight w:val="0"/>
      <w:marTop w:val="0"/>
      <w:marBottom w:val="0"/>
      <w:divBdr>
        <w:top w:val="none" w:sz="0" w:space="0" w:color="auto"/>
        <w:left w:val="none" w:sz="0" w:space="0" w:color="auto"/>
        <w:bottom w:val="none" w:sz="0" w:space="0" w:color="auto"/>
        <w:right w:val="none" w:sz="0" w:space="0" w:color="auto"/>
      </w:divBdr>
    </w:div>
    <w:div w:id="1222325090">
      <w:bodyDiv w:val="1"/>
      <w:marLeft w:val="0"/>
      <w:marRight w:val="0"/>
      <w:marTop w:val="0"/>
      <w:marBottom w:val="0"/>
      <w:divBdr>
        <w:top w:val="none" w:sz="0" w:space="0" w:color="auto"/>
        <w:left w:val="none" w:sz="0" w:space="0" w:color="auto"/>
        <w:bottom w:val="none" w:sz="0" w:space="0" w:color="auto"/>
        <w:right w:val="none" w:sz="0" w:space="0" w:color="auto"/>
      </w:divBdr>
    </w:div>
    <w:div w:id="1222520890">
      <w:bodyDiv w:val="1"/>
      <w:marLeft w:val="0"/>
      <w:marRight w:val="0"/>
      <w:marTop w:val="0"/>
      <w:marBottom w:val="0"/>
      <w:divBdr>
        <w:top w:val="none" w:sz="0" w:space="0" w:color="auto"/>
        <w:left w:val="none" w:sz="0" w:space="0" w:color="auto"/>
        <w:bottom w:val="none" w:sz="0" w:space="0" w:color="auto"/>
        <w:right w:val="none" w:sz="0" w:space="0" w:color="auto"/>
      </w:divBdr>
    </w:div>
    <w:div w:id="1223060228">
      <w:bodyDiv w:val="1"/>
      <w:marLeft w:val="0"/>
      <w:marRight w:val="0"/>
      <w:marTop w:val="0"/>
      <w:marBottom w:val="0"/>
      <w:divBdr>
        <w:top w:val="none" w:sz="0" w:space="0" w:color="auto"/>
        <w:left w:val="none" w:sz="0" w:space="0" w:color="auto"/>
        <w:bottom w:val="none" w:sz="0" w:space="0" w:color="auto"/>
        <w:right w:val="none" w:sz="0" w:space="0" w:color="auto"/>
      </w:divBdr>
    </w:div>
    <w:div w:id="1223520192">
      <w:bodyDiv w:val="1"/>
      <w:marLeft w:val="0"/>
      <w:marRight w:val="0"/>
      <w:marTop w:val="0"/>
      <w:marBottom w:val="0"/>
      <w:divBdr>
        <w:top w:val="none" w:sz="0" w:space="0" w:color="auto"/>
        <w:left w:val="none" w:sz="0" w:space="0" w:color="auto"/>
        <w:bottom w:val="none" w:sz="0" w:space="0" w:color="auto"/>
        <w:right w:val="none" w:sz="0" w:space="0" w:color="auto"/>
      </w:divBdr>
    </w:div>
    <w:div w:id="1223637113">
      <w:bodyDiv w:val="1"/>
      <w:marLeft w:val="0"/>
      <w:marRight w:val="0"/>
      <w:marTop w:val="0"/>
      <w:marBottom w:val="0"/>
      <w:divBdr>
        <w:top w:val="none" w:sz="0" w:space="0" w:color="auto"/>
        <w:left w:val="none" w:sz="0" w:space="0" w:color="auto"/>
        <w:bottom w:val="none" w:sz="0" w:space="0" w:color="auto"/>
        <w:right w:val="none" w:sz="0" w:space="0" w:color="auto"/>
      </w:divBdr>
    </w:div>
    <w:div w:id="1223709177">
      <w:bodyDiv w:val="1"/>
      <w:marLeft w:val="0"/>
      <w:marRight w:val="0"/>
      <w:marTop w:val="0"/>
      <w:marBottom w:val="0"/>
      <w:divBdr>
        <w:top w:val="none" w:sz="0" w:space="0" w:color="auto"/>
        <w:left w:val="none" w:sz="0" w:space="0" w:color="auto"/>
        <w:bottom w:val="none" w:sz="0" w:space="0" w:color="auto"/>
        <w:right w:val="none" w:sz="0" w:space="0" w:color="auto"/>
      </w:divBdr>
    </w:div>
    <w:div w:id="1223904967">
      <w:bodyDiv w:val="1"/>
      <w:marLeft w:val="0"/>
      <w:marRight w:val="0"/>
      <w:marTop w:val="0"/>
      <w:marBottom w:val="0"/>
      <w:divBdr>
        <w:top w:val="none" w:sz="0" w:space="0" w:color="auto"/>
        <w:left w:val="none" w:sz="0" w:space="0" w:color="auto"/>
        <w:bottom w:val="none" w:sz="0" w:space="0" w:color="auto"/>
        <w:right w:val="none" w:sz="0" w:space="0" w:color="auto"/>
      </w:divBdr>
    </w:div>
    <w:div w:id="1223977387">
      <w:bodyDiv w:val="1"/>
      <w:marLeft w:val="0"/>
      <w:marRight w:val="0"/>
      <w:marTop w:val="0"/>
      <w:marBottom w:val="0"/>
      <w:divBdr>
        <w:top w:val="none" w:sz="0" w:space="0" w:color="auto"/>
        <w:left w:val="none" w:sz="0" w:space="0" w:color="auto"/>
        <w:bottom w:val="none" w:sz="0" w:space="0" w:color="auto"/>
        <w:right w:val="none" w:sz="0" w:space="0" w:color="auto"/>
      </w:divBdr>
    </w:div>
    <w:div w:id="1224179291">
      <w:bodyDiv w:val="1"/>
      <w:marLeft w:val="0"/>
      <w:marRight w:val="0"/>
      <w:marTop w:val="0"/>
      <w:marBottom w:val="0"/>
      <w:divBdr>
        <w:top w:val="none" w:sz="0" w:space="0" w:color="auto"/>
        <w:left w:val="none" w:sz="0" w:space="0" w:color="auto"/>
        <w:bottom w:val="none" w:sz="0" w:space="0" w:color="auto"/>
        <w:right w:val="none" w:sz="0" w:space="0" w:color="auto"/>
      </w:divBdr>
    </w:div>
    <w:div w:id="1224416075">
      <w:bodyDiv w:val="1"/>
      <w:marLeft w:val="0"/>
      <w:marRight w:val="0"/>
      <w:marTop w:val="0"/>
      <w:marBottom w:val="0"/>
      <w:divBdr>
        <w:top w:val="none" w:sz="0" w:space="0" w:color="auto"/>
        <w:left w:val="none" w:sz="0" w:space="0" w:color="auto"/>
        <w:bottom w:val="none" w:sz="0" w:space="0" w:color="auto"/>
        <w:right w:val="none" w:sz="0" w:space="0" w:color="auto"/>
      </w:divBdr>
    </w:div>
    <w:div w:id="1224558463">
      <w:bodyDiv w:val="1"/>
      <w:marLeft w:val="0"/>
      <w:marRight w:val="0"/>
      <w:marTop w:val="0"/>
      <w:marBottom w:val="0"/>
      <w:divBdr>
        <w:top w:val="none" w:sz="0" w:space="0" w:color="auto"/>
        <w:left w:val="none" w:sz="0" w:space="0" w:color="auto"/>
        <w:bottom w:val="none" w:sz="0" w:space="0" w:color="auto"/>
        <w:right w:val="none" w:sz="0" w:space="0" w:color="auto"/>
      </w:divBdr>
    </w:div>
    <w:div w:id="1224684058">
      <w:bodyDiv w:val="1"/>
      <w:marLeft w:val="0"/>
      <w:marRight w:val="0"/>
      <w:marTop w:val="0"/>
      <w:marBottom w:val="0"/>
      <w:divBdr>
        <w:top w:val="none" w:sz="0" w:space="0" w:color="auto"/>
        <w:left w:val="none" w:sz="0" w:space="0" w:color="auto"/>
        <w:bottom w:val="none" w:sz="0" w:space="0" w:color="auto"/>
        <w:right w:val="none" w:sz="0" w:space="0" w:color="auto"/>
      </w:divBdr>
    </w:div>
    <w:div w:id="1224868696">
      <w:bodyDiv w:val="1"/>
      <w:marLeft w:val="0"/>
      <w:marRight w:val="0"/>
      <w:marTop w:val="0"/>
      <w:marBottom w:val="0"/>
      <w:divBdr>
        <w:top w:val="none" w:sz="0" w:space="0" w:color="auto"/>
        <w:left w:val="none" w:sz="0" w:space="0" w:color="auto"/>
        <w:bottom w:val="none" w:sz="0" w:space="0" w:color="auto"/>
        <w:right w:val="none" w:sz="0" w:space="0" w:color="auto"/>
      </w:divBdr>
    </w:div>
    <w:div w:id="1226376754">
      <w:bodyDiv w:val="1"/>
      <w:marLeft w:val="0"/>
      <w:marRight w:val="0"/>
      <w:marTop w:val="0"/>
      <w:marBottom w:val="0"/>
      <w:divBdr>
        <w:top w:val="none" w:sz="0" w:space="0" w:color="auto"/>
        <w:left w:val="none" w:sz="0" w:space="0" w:color="auto"/>
        <w:bottom w:val="none" w:sz="0" w:space="0" w:color="auto"/>
        <w:right w:val="none" w:sz="0" w:space="0" w:color="auto"/>
      </w:divBdr>
    </w:div>
    <w:div w:id="1226792782">
      <w:bodyDiv w:val="1"/>
      <w:marLeft w:val="0"/>
      <w:marRight w:val="0"/>
      <w:marTop w:val="0"/>
      <w:marBottom w:val="0"/>
      <w:divBdr>
        <w:top w:val="none" w:sz="0" w:space="0" w:color="auto"/>
        <w:left w:val="none" w:sz="0" w:space="0" w:color="auto"/>
        <w:bottom w:val="none" w:sz="0" w:space="0" w:color="auto"/>
        <w:right w:val="none" w:sz="0" w:space="0" w:color="auto"/>
      </w:divBdr>
    </w:div>
    <w:div w:id="1226987573">
      <w:bodyDiv w:val="1"/>
      <w:marLeft w:val="0"/>
      <w:marRight w:val="0"/>
      <w:marTop w:val="0"/>
      <w:marBottom w:val="0"/>
      <w:divBdr>
        <w:top w:val="none" w:sz="0" w:space="0" w:color="auto"/>
        <w:left w:val="none" w:sz="0" w:space="0" w:color="auto"/>
        <w:bottom w:val="none" w:sz="0" w:space="0" w:color="auto"/>
        <w:right w:val="none" w:sz="0" w:space="0" w:color="auto"/>
      </w:divBdr>
    </w:div>
    <w:div w:id="1227036395">
      <w:bodyDiv w:val="1"/>
      <w:marLeft w:val="0"/>
      <w:marRight w:val="0"/>
      <w:marTop w:val="0"/>
      <w:marBottom w:val="0"/>
      <w:divBdr>
        <w:top w:val="none" w:sz="0" w:space="0" w:color="auto"/>
        <w:left w:val="none" w:sz="0" w:space="0" w:color="auto"/>
        <w:bottom w:val="none" w:sz="0" w:space="0" w:color="auto"/>
        <w:right w:val="none" w:sz="0" w:space="0" w:color="auto"/>
      </w:divBdr>
    </w:div>
    <w:div w:id="1227062502">
      <w:bodyDiv w:val="1"/>
      <w:marLeft w:val="0"/>
      <w:marRight w:val="0"/>
      <w:marTop w:val="0"/>
      <w:marBottom w:val="0"/>
      <w:divBdr>
        <w:top w:val="none" w:sz="0" w:space="0" w:color="auto"/>
        <w:left w:val="none" w:sz="0" w:space="0" w:color="auto"/>
        <w:bottom w:val="none" w:sz="0" w:space="0" w:color="auto"/>
        <w:right w:val="none" w:sz="0" w:space="0" w:color="auto"/>
      </w:divBdr>
    </w:div>
    <w:div w:id="1227449340">
      <w:bodyDiv w:val="1"/>
      <w:marLeft w:val="0"/>
      <w:marRight w:val="0"/>
      <w:marTop w:val="0"/>
      <w:marBottom w:val="0"/>
      <w:divBdr>
        <w:top w:val="none" w:sz="0" w:space="0" w:color="auto"/>
        <w:left w:val="none" w:sz="0" w:space="0" w:color="auto"/>
        <w:bottom w:val="none" w:sz="0" w:space="0" w:color="auto"/>
        <w:right w:val="none" w:sz="0" w:space="0" w:color="auto"/>
      </w:divBdr>
    </w:div>
    <w:div w:id="1227565199">
      <w:bodyDiv w:val="1"/>
      <w:marLeft w:val="0"/>
      <w:marRight w:val="0"/>
      <w:marTop w:val="0"/>
      <w:marBottom w:val="0"/>
      <w:divBdr>
        <w:top w:val="none" w:sz="0" w:space="0" w:color="auto"/>
        <w:left w:val="none" w:sz="0" w:space="0" w:color="auto"/>
        <w:bottom w:val="none" w:sz="0" w:space="0" w:color="auto"/>
        <w:right w:val="none" w:sz="0" w:space="0" w:color="auto"/>
      </w:divBdr>
    </w:div>
    <w:div w:id="1227644282">
      <w:bodyDiv w:val="1"/>
      <w:marLeft w:val="0"/>
      <w:marRight w:val="0"/>
      <w:marTop w:val="0"/>
      <w:marBottom w:val="0"/>
      <w:divBdr>
        <w:top w:val="none" w:sz="0" w:space="0" w:color="auto"/>
        <w:left w:val="none" w:sz="0" w:space="0" w:color="auto"/>
        <w:bottom w:val="none" w:sz="0" w:space="0" w:color="auto"/>
        <w:right w:val="none" w:sz="0" w:space="0" w:color="auto"/>
      </w:divBdr>
    </w:div>
    <w:div w:id="1227839824">
      <w:bodyDiv w:val="1"/>
      <w:marLeft w:val="0"/>
      <w:marRight w:val="0"/>
      <w:marTop w:val="0"/>
      <w:marBottom w:val="0"/>
      <w:divBdr>
        <w:top w:val="none" w:sz="0" w:space="0" w:color="auto"/>
        <w:left w:val="none" w:sz="0" w:space="0" w:color="auto"/>
        <w:bottom w:val="none" w:sz="0" w:space="0" w:color="auto"/>
        <w:right w:val="none" w:sz="0" w:space="0" w:color="auto"/>
      </w:divBdr>
    </w:div>
    <w:div w:id="1227883832">
      <w:bodyDiv w:val="1"/>
      <w:marLeft w:val="0"/>
      <w:marRight w:val="0"/>
      <w:marTop w:val="0"/>
      <w:marBottom w:val="0"/>
      <w:divBdr>
        <w:top w:val="none" w:sz="0" w:space="0" w:color="auto"/>
        <w:left w:val="none" w:sz="0" w:space="0" w:color="auto"/>
        <w:bottom w:val="none" w:sz="0" w:space="0" w:color="auto"/>
        <w:right w:val="none" w:sz="0" w:space="0" w:color="auto"/>
      </w:divBdr>
    </w:div>
    <w:div w:id="1228145528">
      <w:bodyDiv w:val="1"/>
      <w:marLeft w:val="0"/>
      <w:marRight w:val="0"/>
      <w:marTop w:val="0"/>
      <w:marBottom w:val="0"/>
      <w:divBdr>
        <w:top w:val="none" w:sz="0" w:space="0" w:color="auto"/>
        <w:left w:val="none" w:sz="0" w:space="0" w:color="auto"/>
        <w:bottom w:val="none" w:sz="0" w:space="0" w:color="auto"/>
        <w:right w:val="none" w:sz="0" w:space="0" w:color="auto"/>
      </w:divBdr>
    </w:div>
    <w:div w:id="1228148509">
      <w:bodyDiv w:val="1"/>
      <w:marLeft w:val="0"/>
      <w:marRight w:val="0"/>
      <w:marTop w:val="0"/>
      <w:marBottom w:val="0"/>
      <w:divBdr>
        <w:top w:val="none" w:sz="0" w:space="0" w:color="auto"/>
        <w:left w:val="none" w:sz="0" w:space="0" w:color="auto"/>
        <w:bottom w:val="none" w:sz="0" w:space="0" w:color="auto"/>
        <w:right w:val="none" w:sz="0" w:space="0" w:color="auto"/>
      </w:divBdr>
    </w:div>
    <w:div w:id="1228800595">
      <w:bodyDiv w:val="1"/>
      <w:marLeft w:val="0"/>
      <w:marRight w:val="0"/>
      <w:marTop w:val="0"/>
      <w:marBottom w:val="0"/>
      <w:divBdr>
        <w:top w:val="none" w:sz="0" w:space="0" w:color="auto"/>
        <w:left w:val="none" w:sz="0" w:space="0" w:color="auto"/>
        <w:bottom w:val="none" w:sz="0" w:space="0" w:color="auto"/>
        <w:right w:val="none" w:sz="0" w:space="0" w:color="auto"/>
      </w:divBdr>
    </w:div>
    <w:div w:id="1229194139">
      <w:bodyDiv w:val="1"/>
      <w:marLeft w:val="0"/>
      <w:marRight w:val="0"/>
      <w:marTop w:val="0"/>
      <w:marBottom w:val="0"/>
      <w:divBdr>
        <w:top w:val="none" w:sz="0" w:space="0" w:color="auto"/>
        <w:left w:val="none" w:sz="0" w:space="0" w:color="auto"/>
        <w:bottom w:val="none" w:sz="0" w:space="0" w:color="auto"/>
        <w:right w:val="none" w:sz="0" w:space="0" w:color="auto"/>
      </w:divBdr>
    </w:div>
    <w:div w:id="1229416402">
      <w:bodyDiv w:val="1"/>
      <w:marLeft w:val="0"/>
      <w:marRight w:val="0"/>
      <w:marTop w:val="0"/>
      <w:marBottom w:val="0"/>
      <w:divBdr>
        <w:top w:val="none" w:sz="0" w:space="0" w:color="auto"/>
        <w:left w:val="none" w:sz="0" w:space="0" w:color="auto"/>
        <w:bottom w:val="none" w:sz="0" w:space="0" w:color="auto"/>
        <w:right w:val="none" w:sz="0" w:space="0" w:color="auto"/>
      </w:divBdr>
    </w:div>
    <w:div w:id="1229417829">
      <w:bodyDiv w:val="1"/>
      <w:marLeft w:val="0"/>
      <w:marRight w:val="0"/>
      <w:marTop w:val="0"/>
      <w:marBottom w:val="0"/>
      <w:divBdr>
        <w:top w:val="none" w:sz="0" w:space="0" w:color="auto"/>
        <w:left w:val="none" w:sz="0" w:space="0" w:color="auto"/>
        <w:bottom w:val="none" w:sz="0" w:space="0" w:color="auto"/>
        <w:right w:val="none" w:sz="0" w:space="0" w:color="auto"/>
      </w:divBdr>
    </w:div>
    <w:div w:id="1229729304">
      <w:bodyDiv w:val="1"/>
      <w:marLeft w:val="0"/>
      <w:marRight w:val="0"/>
      <w:marTop w:val="0"/>
      <w:marBottom w:val="0"/>
      <w:divBdr>
        <w:top w:val="none" w:sz="0" w:space="0" w:color="auto"/>
        <w:left w:val="none" w:sz="0" w:space="0" w:color="auto"/>
        <w:bottom w:val="none" w:sz="0" w:space="0" w:color="auto"/>
        <w:right w:val="none" w:sz="0" w:space="0" w:color="auto"/>
      </w:divBdr>
    </w:div>
    <w:div w:id="1229804081">
      <w:bodyDiv w:val="1"/>
      <w:marLeft w:val="0"/>
      <w:marRight w:val="0"/>
      <w:marTop w:val="0"/>
      <w:marBottom w:val="0"/>
      <w:divBdr>
        <w:top w:val="none" w:sz="0" w:space="0" w:color="auto"/>
        <w:left w:val="none" w:sz="0" w:space="0" w:color="auto"/>
        <w:bottom w:val="none" w:sz="0" w:space="0" w:color="auto"/>
        <w:right w:val="none" w:sz="0" w:space="0" w:color="auto"/>
      </w:divBdr>
    </w:div>
    <w:div w:id="1230188998">
      <w:bodyDiv w:val="1"/>
      <w:marLeft w:val="0"/>
      <w:marRight w:val="0"/>
      <w:marTop w:val="0"/>
      <w:marBottom w:val="0"/>
      <w:divBdr>
        <w:top w:val="none" w:sz="0" w:space="0" w:color="auto"/>
        <w:left w:val="none" w:sz="0" w:space="0" w:color="auto"/>
        <w:bottom w:val="none" w:sz="0" w:space="0" w:color="auto"/>
        <w:right w:val="none" w:sz="0" w:space="0" w:color="auto"/>
      </w:divBdr>
    </w:div>
    <w:div w:id="1230338552">
      <w:bodyDiv w:val="1"/>
      <w:marLeft w:val="0"/>
      <w:marRight w:val="0"/>
      <w:marTop w:val="0"/>
      <w:marBottom w:val="0"/>
      <w:divBdr>
        <w:top w:val="none" w:sz="0" w:space="0" w:color="auto"/>
        <w:left w:val="none" w:sz="0" w:space="0" w:color="auto"/>
        <w:bottom w:val="none" w:sz="0" w:space="0" w:color="auto"/>
        <w:right w:val="none" w:sz="0" w:space="0" w:color="auto"/>
      </w:divBdr>
    </w:div>
    <w:div w:id="1230530152">
      <w:bodyDiv w:val="1"/>
      <w:marLeft w:val="0"/>
      <w:marRight w:val="0"/>
      <w:marTop w:val="0"/>
      <w:marBottom w:val="0"/>
      <w:divBdr>
        <w:top w:val="none" w:sz="0" w:space="0" w:color="auto"/>
        <w:left w:val="none" w:sz="0" w:space="0" w:color="auto"/>
        <w:bottom w:val="none" w:sz="0" w:space="0" w:color="auto"/>
        <w:right w:val="none" w:sz="0" w:space="0" w:color="auto"/>
      </w:divBdr>
    </w:div>
    <w:div w:id="1230963890">
      <w:bodyDiv w:val="1"/>
      <w:marLeft w:val="0"/>
      <w:marRight w:val="0"/>
      <w:marTop w:val="0"/>
      <w:marBottom w:val="0"/>
      <w:divBdr>
        <w:top w:val="none" w:sz="0" w:space="0" w:color="auto"/>
        <w:left w:val="none" w:sz="0" w:space="0" w:color="auto"/>
        <w:bottom w:val="none" w:sz="0" w:space="0" w:color="auto"/>
        <w:right w:val="none" w:sz="0" w:space="0" w:color="auto"/>
      </w:divBdr>
    </w:div>
    <w:div w:id="1231497166">
      <w:bodyDiv w:val="1"/>
      <w:marLeft w:val="0"/>
      <w:marRight w:val="0"/>
      <w:marTop w:val="0"/>
      <w:marBottom w:val="0"/>
      <w:divBdr>
        <w:top w:val="none" w:sz="0" w:space="0" w:color="auto"/>
        <w:left w:val="none" w:sz="0" w:space="0" w:color="auto"/>
        <w:bottom w:val="none" w:sz="0" w:space="0" w:color="auto"/>
        <w:right w:val="none" w:sz="0" w:space="0" w:color="auto"/>
      </w:divBdr>
    </w:div>
    <w:div w:id="1231691271">
      <w:bodyDiv w:val="1"/>
      <w:marLeft w:val="0"/>
      <w:marRight w:val="0"/>
      <w:marTop w:val="0"/>
      <w:marBottom w:val="0"/>
      <w:divBdr>
        <w:top w:val="none" w:sz="0" w:space="0" w:color="auto"/>
        <w:left w:val="none" w:sz="0" w:space="0" w:color="auto"/>
        <w:bottom w:val="none" w:sz="0" w:space="0" w:color="auto"/>
        <w:right w:val="none" w:sz="0" w:space="0" w:color="auto"/>
      </w:divBdr>
    </w:div>
    <w:div w:id="1231968150">
      <w:bodyDiv w:val="1"/>
      <w:marLeft w:val="0"/>
      <w:marRight w:val="0"/>
      <w:marTop w:val="0"/>
      <w:marBottom w:val="0"/>
      <w:divBdr>
        <w:top w:val="none" w:sz="0" w:space="0" w:color="auto"/>
        <w:left w:val="none" w:sz="0" w:space="0" w:color="auto"/>
        <w:bottom w:val="none" w:sz="0" w:space="0" w:color="auto"/>
        <w:right w:val="none" w:sz="0" w:space="0" w:color="auto"/>
      </w:divBdr>
    </w:div>
    <w:div w:id="1232078203">
      <w:bodyDiv w:val="1"/>
      <w:marLeft w:val="0"/>
      <w:marRight w:val="0"/>
      <w:marTop w:val="0"/>
      <w:marBottom w:val="0"/>
      <w:divBdr>
        <w:top w:val="none" w:sz="0" w:space="0" w:color="auto"/>
        <w:left w:val="none" w:sz="0" w:space="0" w:color="auto"/>
        <w:bottom w:val="none" w:sz="0" w:space="0" w:color="auto"/>
        <w:right w:val="none" w:sz="0" w:space="0" w:color="auto"/>
      </w:divBdr>
    </w:div>
    <w:div w:id="1232152901">
      <w:bodyDiv w:val="1"/>
      <w:marLeft w:val="0"/>
      <w:marRight w:val="0"/>
      <w:marTop w:val="0"/>
      <w:marBottom w:val="0"/>
      <w:divBdr>
        <w:top w:val="none" w:sz="0" w:space="0" w:color="auto"/>
        <w:left w:val="none" w:sz="0" w:space="0" w:color="auto"/>
        <w:bottom w:val="none" w:sz="0" w:space="0" w:color="auto"/>
        <w:right w:val="none" w:sz="0" w:space="0" w:color="auto"/>
      </w:divBdr>
    </w:div>
    <w:div w:id="1232353289">
      <w:bodyDiv w:val="1"/>
      <w:marLeft w:val="0"/>
      <w:marRight w:val="0"/>
      <w:marTop w:val="0"/>
      <w:marBottom w:val="0"/>
      <w:divBdr>
        <w:top w:val="none" w:sz="0" w:space="0" w:color="auto"/>
        <w:left w:val="none" w:sz="0" w:space="0" w:color="auto"/>
        <w:bottom w:val="none" w:sz="0" w:space="0" w:color="auto"/>
        <w:right w:val="none" w:sz="0" w:space="0" w:color="auto"/>
      </w:divBdr>
    </w:div>
    <w:div w:id="1232547612">
      <w:bodyDiv w:val="1"/>
      <w:marLeft w:val="0"/>
      <w:marRight w:val="0"/>
      <w:marTop w:val="0"/>
      <w:marBottom w:val="0"/>
      <w:divBdr>
        <w:top w:val="none" w:sz="0" w:space="0" w:color="auto"/>
        <w:left w:val="none" w:sz="0" w:space="0" w:color="auto"/>
        <w:bottom w:val="none" w:sz="0" w:space="0" w:color="auto"/>
        <w:right w:val="none" w:sz="0" w:space="0" w:color="auto"/>
      </w:divBdr>
    </w:div>
    <w:div w:id="1233004476">
      <w:bodyDiv w:val="1"/>
      <w:marLeft w:val="0"/>
      <w:marRight w:val="0"/>
      <w:marTop w:val="0"/>
      <w:marBottom w:val="0"/>
      <w:divBdr>
        <w:top w:val="none" w:sz="0" w:space="0" w:color="auto"/>
        <w:left w:val="none" w:sz="0" w:space="0" w:color="auto"/>
        <w:bottom w:val="none" w:sz="0" w:space="0" w:color="auto"/>
        <w:right w:val="none" w:sz="0" w:space="0" w:color="auto"/>
      </w:divBdr>
    </w:div>
    <w:div w:id="1233127346">
      <w:bodyDiv w:val="1"/>
      <w:marLeft w:val="0"/>
      <w:marRight w:val="0"/>
      <w:marTop w:val="0"/>
      <w:marBottom w:val="0"/>
      <w:divBdr>
        <w:top w:val="none" w:sz="0" w:space="0" w:color="auto"/>
        <w:left w:val="none" w:sz="0" w:space="0" w:color="auto"/>
        <w:bottom w:val="none" w:sz="0" w:space="0" w:color="auto"/>
        <w:right w:val="none" w:sz="0" w:space="0" w:color="auto"/>
      </w:divBdr>
    </w:div>
    <w:div w:id="1233924660">
      <w:bodyDiv w:val="1"/>
      <w:marLeft w:val="0"/>
      <w:marRight w:val="0"/>
      <w:marTop w:val="0"/>
      <w:marBottom w:val="0"/>
      <w:divBdr>
        <w:top w:val="none" w:sz="0" w:space="0" w:color="auto"/>
        <w:left w:val="none" w:sz="0" w:space="0" w:color="auto"/>
        <w:bottom w:val="none" w:sz="0" w:space="0" w:color="auto"/>
        <w:right w:val="none" w:sz="0" w:space="0" w:color="auto"/>
      </w:divBdr>
    </w:div>
    <w:div w:id="1234125725">
      <w:bodyDiv w:val="1"/>
      <w:marLeft w:val="0"/>
      <w:marRight w:val="0"/>
      <w:marTop w:val="0"/>
      <w:marBottom w:val="0"/>
      <w:divBdr>
        <w:top w:val="none" w:sz="0" w:space="0" w:color="auto"/>
        <w:left w:val="none" w:sz="0" w:space="0" w:color="auto"/>
        <w:bottom w:val="none" w:sz="0" w:space="0" w:color="auto"/>
        <w:right w:val="none" w:sz="0" w:space="0" w:color="auto"/>
      </w:divBdr>
    </w:div>
    <w:div w:id="1234856333">
      <w:bodyDiv w:val="1"/>
      <w:marLeft w:val="0"/>
      <w:marRight w:val="0"/>
      <w:marTop w:val="0"/>
      <w:marBottom w:val="0"/>
      <w:divBdr>
        <w:top w:val="none" w:sz="0" w:space="0" w:color="auto"/>
        <w:left w:val="none" w:sz="0" w:space="0" w:color="auto"/>
        <w:bottom w:val="none" w:sz="0" w:space="0" w:color="auto"/>
        <w:right w:val="none" w:sz="0" w:space="0" w:color="auto"/>
      </w:divBdr>
    </w:div>
    <w:div w:id="1234857921">
      <w:bodyDiv w:val="1"/>
      <w:marLeft w:val="0"/>
      <w:marRight w:val="0"/>
      <w:marTop w:val="0"/>
      <w:marBottom w:val="0"/>
      <w:divBdr>
        <w:top w:val="none" w:sz="0" w:space="0" w:color="auto"/>
        <w:left w:val="none" w:sz="0" w:space="0" w:color="auto"/>
        <w:bottom w:val="none" w:sz="0" w:space="0" w:color="auto"/>
        <w:right w:val="none" w:sz="0" w:space="0" w:color="auto"/>
      </w:divBdr>
    </w:div>
    <w:div w:id="1235319755">
      <w:bodyDiv w:val="1"/>
      <w:marLeft w:val="0"/>
      <w:marRight w:val="0"/>
      <w:marTop w:val="0"/>
      <w:marBottom w:val="0"/>
      <w:divBdr>
        <w:top w:val="none" w:sz="0" w:space="0" w:color="auto"/>
        <w:left w:val="none" w:sz="0" w:space="0" w:color="auto"/>
        <w:bottom w:val="none" w:sz="0" w:space="0" w:color="auto"/>
        <w:right w:val="none" w:sz="0" w:space="0" w:color="auto"/>
      </w:divBdr>
    </w:div>
    <w:div w:id="1235819447">
      <w:bodyDiv w:val="1"/>
      <w:marLeft w:val="0"/>
      <w:marRight w:val="0"/>
      <w:marTop w:val="0"/>
      <w:marBottom w:val="0"/>
      <w:divBdr>
        <w:top w:val="none" w:sz="0" w:space="0" w:color="auto"/>
        <w:left w:val="none" w:sz="0" w:space="0" w:color="auto"/>
        <w:bottom w:val="none" w:sz="0" w:space="0" w:color="auto"/>
        <w:right w:val="none" w:sz="0" w:space="0" w:color="auto"/>
      </w:divBdr>
    </w:div>
    <w:div w:id="1235898918">
      <w:bodyDiv w:val="1"/>
      <w:marLeft w:val="0"/>
      <w:marRight w:val="0"/>
      <w:marTop w:val="0"/>
      <w:marBottom w:val="0"/>
      <w:divBdr>
        <w:top w:val="none" w:sz="0" w:space="0" w:color="auto"/>
        <w:left w:val="none" w:sz="0" w:space="0" w:color="auto"/>
        <w:bottom w:val="none" w:sz="0" w:space="0" w:color="auto"/>
        <w:right w:val="none" w:sz="0" w:space="0" w:color="auto"/>
      </w:divBdr>
    </w:div>
    <w:div w:id="1236237298">
      <w:bodyDiv w:val="1"/>
      <w:marLeft w:val="0"/>
      <w:marRight w:val="0"/>
      <w:marTop w:val="0"/>
      <w:marBottom w:val="0"/>
      <w:divBdr>
        <w:top w:val="none" w:sz="0" w:space="0" w:color="auto"/>
        <w:left w:val="none" w:sz="0" w:space="0" w:color="auto"/>
        <w:bottom w:val="none" w:sz="0" w:space="0" w:color="auto"/>
        <w:right w:val="none" w:sz="0" w:space="0" w:color="auto"/>
      </w:divBdr>
    </w:div>
    <w:div w:id="1237788267">
      <w:bodyDiv w:val="1"/>
      <w:marLeft w:val="0"/>
      <w:marRight w:val="0"/>
      <w:marTop w:val="0"/>
      <w:marBottom w:val="0"/>
      <w:divBdr>
        <w:top w:val="none" w:sz="0" w:space="0" w:color="auto"/>
        <w:left w:val="none" w:sz="0" w:space="0" w:color="auto"/>
        <w:bottom w:val="none" w:sz="0" w:space="0" w:color="auto"/>
        <w:right w:val="none" w:sz="0" w:space="0" w:color="auto"/>
      </w:divBdr>
    </w:div>
    <w:div w:id="1237857490">
      <w:bodyDiv w:val="1"/>
      <w:marLeft w:val="0"/>
      <w:marRight w:val="0"/>
      <w:marTop w:val="0"/>
      <w:marBottom w:val="0"/>
      <w:divBdr>
        <w:top w:val="none" w:sz="0" w:space="0" w:color="auto"/>
        <w:left w:val="none" w:sz="0" w:space="0" w:color="auto"/>
        <w:bottom w:val="none" w:sz="0" w:space="0" w:color="auto"/>
        <w:right w:val="none" w:sz="0" w:space="0" w:color="auto"/>
      </w:divBdr>
    </w:div>
    <w:div w:id="1237980076">
      <w:bodyDiv w:val="1"/>
      <w:marLeft w:val="0"/>
      <w:marRight w:val="0"/>
      <w:marTop w:val="0"/>
      <w:marBottom w:val="0"/>
      <w:divBdr>
        <w:top w:val="none" w:sz="0" w:space="0" w:color="auto"/>
        <w:left w:val="none" w:sz="0" w:space="0" w:color="auto"/>
        <w:bottom w:val="none" w:sz="0" w:space="0" w:color="auto"/>
        <w:right w:val="none" w:sz="0" w:space="0" w:color="auto"/>
      </w:divBdr>
    </w:div>
    <w:div w:id="1238319836">
      <w:bodyDiv w:val="1"/>
      <w:marLeft w:val="0"/>
      <w:marRight w:val="0"/>
      <w:marTop w:val="0"/>
      <w:marBottom w:val="0"/>
      <w:divBdr>
        <w:top w:val="none" w:sz="0" w:space="0" w:color="auto"/>
        <w:left w:val="none" w:sz="0" w:space="0" w:color="auto"/>
        <w:bottom w:val="none" w:sz="0" w:space="0" w:color="auto"/>
        <w:right w:val="none" w:sz="0" w:space="0" w:color="auto"/>
      </w:divBdr>
    </w:div>
    <w:div w:id="1238400979">
      <w:bodyDiv w:val="1"/>
      <w:marLeft w:val="0"/>
      <w:marRight w:val="0"/>
      <w:marTop w:val="0"/>
      <w:marBottom w:val="0"/>
      <w:divBdr>
        <w:top w:val="none" w:sz="0" w:space="0" w:color="auto"/>
        <w:left w:val="none" w:sz="0" w:space="0" w:color="auto"/>
        <w:bottom w:val="none" w:sz="0" w:space="0" w:color="auto"/>
        <w:right w:val="none" w:sz="0" w:space="0" w:color="auto"/>
      </w:divBdr>
    </w:div>
    <w:div w:id="1238443045">
      <w:bodyDiv w:val="1"/>
      <w:marLeft w:val="0"/>
      <w:marRight w:val="0"/>
      <w:marTop w:val="0"/>
      <w:marBottom w:val="0"/>
      <w:divBdr>
        <w:top w:val="none" w:sz="0" w:space="0" w:color="auto"/>
        <w:left w:val="none" w:sz="0" w:space="0" w:color="auto"/>
        <w:bottom w:val="none" w:sz="0" w:space="0" w:color="auto"/>
        <w:right w:val="none" w:sz="0" w:space="0" w:color="auto"/>
      </w:divBdr>
    </w:div>
    <w:div w:id="1238511772">
      <w:bodyDiv w:val="1"/>
      <w:marLeft w:val="0"/>
      <w:marRight w:val="0"/>
      <w:marTop w:val="0"/>
      <w:marBottom w:val="0"/>
      <w:divBdr>
        <w:top w:val="none" w:sz="0" w:space="0" w:color="auto"/>
        <w:left w:val="none" w:sz="0" w:space="0" w:color="auto"/>
        <w:bottom w:val="none" w:sz="0" w:space="0" w:color="auto"/>
        <w:right w:val="none" w:sz="0" w:space="0" w:color="auto"/>
      </w:divBdr>
    </w:div>
    <w:div w:id="1239051574">
      <w:bodyDiv w:val="1"/>
      <w:marLeft w:val="0"/>
      <w:marRight w:val="0"/>
      <w:marTop w:val="0"/>
      <w:marBottom w:val="0"/>
      <w:divBdr>
        <w:top w:val="none" w:sz="0" w:space="0" w:color="auto"/>
        <w:left w:val="none" w:sz="0" w:space="0" w:color="auto"/>
        <w:bottom w:val="none" w:sz="0" w:space="0" w:color="auto"/>
        <w:right w:val="none" w:sz="0" w:space="0" w:color="auto"/>
      </w:divBdr>
    </w:div>
    <w:div w:id="1239441649">
      <w:bodyDiv w:val="1"/>
      <w:marLeft w:val="0"/>
      <w:marRight w:val="0"/>
      <w:marTop w:val="0"/>
      <w:marBottom w:val="0"/>
      <w:divBdr>
        <w:top w:val="none" w:sz="0" w:space="0" w:color="auto"/>
        <w:left w:val="none" w:sz="0" w:space="0" w:color="auto"/>
        <w:bottom w:val="none" w:sz="0" w:space="0" w:color="auto"/>
        <w:right w:val="none" w:sz="0" w:space="0" w:color="auto"/>
      </w:divBdr>
    </w:div>
    <w:div w:id="1239753103">
      <w:bodyDiv w:val="1"/>
      <w:marLeft w:val="0"/>
      <w:marRight w:val="0"/>
      <w:marTop w:val="0"/>
      <w:marBottom w:val="0"/>
      <w:divBdr>
        <w:top w:val="none" w:sz="0" w:space="0" w:color="auto"/>
        <w:left w:val="none" w:sz="0" w:space="0" w:color="auto"/>
        <w:bottom w:val="none" w:sz="0" w:space="0" w:color="auto"/>
        <w:right w:val="none" w:sz="0" w:space="0" w:color="auto"/>
      </w:divBdr>
    </w:div>
    <w:div w:id="1240214550">
      <w:bodyDiv w:val="1"/>
      <w:marLeft w:val="0"/>
      <w:marRight w:val="0"/>
      <w:marTop w:val="0"/>
      <w:marBottom w:val="0"/>
      <w:divBdr>
        <w:top w:val="none" w:sz="0" w:space="0" w:color="auto"/>
        <w:left w:val="none" w:sz="0" w:space="0" w:color="auto"/>
        <w:bottom w:val="none" w:sz="0" w:space="0" w:color="auto"/>
        <w:right w:val="none" w:sz="0" w:space="0" w:color="auto"/>
      </w:divBdr>
    </w:div>
    <w:div w:id="1240674640">
      <w:bodyDiv w:val="1"/>
      <w:marLeft w:val="0"/>
      <w:marRight w:val="0"/>
      <w:marTop w:val="0"/>
      <w:marBottom w:val="0"/>
      <w:divBdr>
        <w:top w:val="none" w:sz="0" w:space="0" w:color="auto"/>
        <w:left w:val="none" w:sz="0" w:space="0" w:color="auto"/>
        <w:bottom w:val="none" w:sz="0" w:space="0" w:color="auto"/>
        <w:right w:val="none" w:sz="0" w:space="0" w:color="auto"/>
      </w:divBdr>
    </w:div>
    <w:div w:id="1240754399">
      <w:bodyDiv w:val="1"/>
      <w:marLeft w:val="0"/>
      <w:marRight w:val="0"/>
      <w:marTop w:val="0"/>
      <w:marBottom w:val="0"/>
      <w:divBdr>
        <w:top w:val="none" w:sz="0" w:space="0" w:color="auto"/>
        <w:left w:val="none" w:sz="0" w:space="0" w:color="auto"/>
        <w:bottom w:val="none" w:sz="0" w:space="0" w:color="auto"/>
        <w:right w:val="none" w:sz="0" w:space="0" w:color="auto"/>
      </w:divBdr>
    </w:div>
    <w:div w:id="1241407887">
      <w:bodyDiv w:val="1"/>
      <w:marLeft w:val="0"/>
      <w:marRight w:val="0"/>
      <w:marTop w:val="0"/>
      <w:marBottom w:val="0"/>
      <w:divBdr>
        <w:top w:val="none" w:sz="0" w:space="0" w:color="auto"/>
        <w:left w:val="none" w:sz="0" w:space="0" w:color="auto"/>
        <w:bottom w:val="none" w:sz="0" w:space="0" w:color="auto"/>
        <w:right w:val="none" w:sz="0" w:space="0" w:color="auto"/>
      </w:divBdr>
    </w:div>
    <w:div w:id="1242103899">
      <w:bodyDiv w:val="1"/>
      <w:marLeft w:val="0"/>
      <w:marRight w:val="0"/>
      <w:marTop w:val="0"/>
      <w:marBottom w:val="0"/>
      <w:divBdr>
        <w:top w:val="none" w:sz="0" w:space="0" w:color="auto"/>
        <w:left w:val="none" w:sz="0" w:space="0" w:color="auto"/>
        <w:bottom w:val="none" w:sz="0" w:space="0" w:color="auto"/>
        <w:right w:val="none" w:sz="0" w:space="0" w:color="auto"/>
      </w:divBdr>
    </w:div>
    <w:div w:id="1242373087">
      <w:bodyDiv w:val="1"/>
      <w:marLeft w:val="0"/>
      <w:marRight w:val="0"/>
      <w:marTop w:val="0"/>
      <w:marBottom w:val="0"/>
      <w:divBdr>
        <w:top w:val="none" w:sz="0" w:space="0" w:color="auto"/>
        <w:left w:val="none" w:sz="0" w:space="0" w:color="auto"/>
        <w:bottom w:val="none" w:sz="0" w:space="0" w:color="auto"/>
        <w:right w:val="none" w:sz="0" w:space="0" w:color="auto"/>
      </w:divBdr>
    </w:div>
    <w:div w:id="1242721058">
      <w:bodyDiv w:val="1"/>
      <w:marLeft w:val="0"/>
      <w:marRight w:val="0"/>
      <w:marTop w:val="0"/>
      <w:marBottom w:val="0"/>
      <w:divBdr>
        <w:top w:val="none" w:sz="0" w:space="0" w:color="auto"/>
        <w:left w:val="none" w:sz="0" w:space="0" w:color="auto"/>
        <w:bottom w:val="none" w:sz="0" w:space="0" w:color="auto"/>
        <w:right w:val="none" w:sz="0" w:space="0" w:color="auto"/>
      </w:divBdr>
    </w:div>
    <w:div w:id="1243024084">
      <w:bodyDiv w:val="1"/>
      <w:marLeft w:val="0"/>
      <w:marRight w:val="0"/>
      <w:marTop w:val="0"/>
      <w:marBottom w:val="0"/>
      <w:divBdr>
        <w:top w:val="none" w:sz="0" w:space="0" w:color="auto"/>
        <w:left w:val="none" w:sz="0" w:space="0" w:color="auto"/>
        <w:bottom w:val="none" w:sz="0" w:space="0" w:color="auto"/>
        <w:right w:val="none" w:sz="0" w:space="0" w:color="auto"/>
      </w:divBdr>
    </w:div>
    <w:div w:id="1243753811">
      <w:bodyDiv w:val="1"/>
      <w:marLeft w:val="0"/>
      <w:marRight w:val="0"/>
      <w:marTop w:val="0"/>
      <w:marBottom w:val="0"/>
      <w:divBdr>
        <w:top w:val="none" w:sz="0" w:space="0" w:color="auto"/>
        <w:left w:val="none" w:sz="0" w:space="0" w:color="auto"/>
        <w:bottom w:val="none" w:sz="0" w:space="0" w:color="auto"/>
        <w:right w:val="none" w:sz="0" w:space="0" w:color="auto"/>
      </w:divBdr>
    </w:div>
    <w:div w:id="1243836505">
      <w:bodyDiv w:val="1"/>
      <w:marLeft w:val="0"/>
      <w:marRight w:val="0"/>
      <w:marTop w:val="0"/>
      <w:marBottom w:val="0"/>
      <w:divBdr>
        <w:top w:val="none" w:sz="0" w:space="0" w:color="auto"/>
        <w:left w:val="none" w:sz="0" w:space="0" w:color="auto"/>
        <w:bottom w:val="none" w:sz="0" w:space="0" w:color="auto"/>
        <w:right w:val="none" w:sz="0" w:space="0" w:color="auto"/>
      </w:divBdr>
    </w:div>
    <w:div w:id="1243956363">
      <w:bodyDiv w:val="1"/>
      <w:marLeft w:val="0"/>
      <w:marRight w:val="0"/>
      <w:marTop w:val="0"/>
      <w:marBottom w:val="0"/>
      <w:divBdr>
        <w:top w:val="none" w:sz="0" w:space="0" w:color="auto"/>
        <w:left w:val="none" w:sz="0" w:space="0" w:color="auto"/>
        <w:bottom w:val="none" w:sz="0" w:space="0" w:color="auto"/>
        <w:right w:val="none" w:sz="0" w:space="0" w:color="auto"/>
      </w:divBdr>
    </w:div>
    <w:div w:id="1244223176">
      <w:bodyDiv w:val="1"/>
      <w:marLeft w:val="0"/>
      <w:marRight w:val="0"/>
      <w:marTop w:val="0"/>
      <w:marBottom w:val="0"/>
      <w:divBdr>
        <w:top w:val="none" w:sz="0" w:space="0" w:color="auto"/>
        <w:left w:val="none" w:sz="0" w:space="0" w:color="auto"/>
        <w:bottom w:val="none" w:sz="0" w:space="0" w:color="auto"/>
        <w:right w:val="none" w:sz="0" w:space="0" w:color="auto"/>
      </w:divBdr>
    </w:div>
    <w:div w:id="1244267710">
      <w:bodyDiv w:val="1"/>
      <w:marLeft w:val="0"/>
      <w:marRight w:val="0"/>
      <w:marTop w:val="0"/>
      <w:marBottom w:val="0"/>
      <w:divBdr>
        <w:top w:val="none" w:sz="0" w:space="0" w:color="auto"/>
        <w:left w:val="none" w:sz="0" w:space="0" w:color="auto"/>
        <w:bottom w:val="none" w:sz="0" w:space="0" w:color="auto"/>
        <w:right w:val="none" w:sz="0" w:space="0" w:color="auto"/>
      </w:divBdr>
    </w:div>
    <w:div w:id="1244532842">
      <w:bodyDiv w:val="1"/>
      <w:marLeft w:val="0"/>
      <w:marRight w:val="0"/>
      <w:marTop w:val="0"/>
      <w:marBottom w:val="0"/>
      <w:divBdr>
        <w:top w:val="none" w:sz="0" w:space="0" w:color="auto"/>
        <w:left w:val="none" w:sz="0" w:space="0" w:color="auto"/>
        <w:bottom w:val="none" w:sz="0" w:space="0" w:color="auto"/>
        <w:right w:val="none" w:sz="0" w:space="0" w:color="auto"/>
      </w:divBdr>
    </w:div>
    <w:div w:id="1245186220">
      <w:bodyDiv w:val="1"/>
      <w:marLeft w:val="0"/>
      <w:marRight w:val="0"/>
      <w:marTop w:val="0"/>
      <w:marBottom w:val="0"/>
      <w:divBdr>
        <w:top w:val="none" w:sz="0" w:space="0" w:color="auto"/>
        <w:left w:val="none" w:sz="0" w:space="0" w:color="auto"/>
        <w:bottom w:val="none" w:sz="0" w:space="0" w:color="auto"/>
        <w:right w:val="none" w:sz="0" w:space="0" w:color="auto"/>
      </w:divBdr>
    </w:div>
    <w:div w:id="1245995441">
      <w:bodyDiv w:val="1"/>
      <w:marLeft w:val="0"/>
      <w:marRight w:val="0"/>
      <w:marTop w:val="0"/>
      <w:marBottom w:val="0"/>
      <w:divBdr>
        <w:top w:val="none" w:sz="0" w:space="0" w:color="auto"/>
        <w:left w:val="none" w:sz="0" w:space="0" w:color="auto"/>
        <w:bottom w:val="none" w:sz="0" w:space="0" w:color="auto"/>
        <w:right w:val="none" w:sz="0" w:space="0" w:color="auto"/>
      </w:divBdr>
    </w:div>
    <w:div w:id="1246306613">
      <w:bodyDiv w:val="1"/>
      <w:marLeft w:val="0"/>
      <w:marRight w:val="0"/>
      <w:marTop w:val="0"/>
      <w:marBottom w:val="0"/>
      <w:divBdr>
        <w:top w:val="none" w:sz="0" w:space="0" w:color="auto"/>
        <w:left w:val="none" w:sz="0" w:space="0" w:color="auto"/>
        <w:bottom w:val="none" w:sz="0" w:space="0" w:color="auto"/>
        <w:right w:val="none" w:sz="0" w:space="0" w:color="auto"/>
      </w:divBdr>
    </w:div>
    <w:div w:id="1246575723">
      <w:bodyDiv w:val="1"/>
      <w:marLeft w:val="0"/>
      <w:marRight w:val="0"/>
      <w:marTop w:val="0"/>
      <w:marBottom w:val="0"/>
      <w:divBdr>
        <w:top w:val="none" w:sz="0" w:space="0" w:color="auto"/>
        <w:left w:val="none" w:sz="0" w:space="0" w:color="auto"/>
        <w:bottom w:val="none" w:sz="0" w:space="0" w:color="auto"/>
        <w:right w:val="none" w:sz="0" w:space="0" w:color="auto"/>
      </w:divBdr>
    </w:div>
    <w:div w:id="1246693967">
      <w:bodyDiv w:val="1"/>
      <w:marLeft w:val="0"/>
      <w:marRight w:val="0"/>
      <w:marTop w:val="0"/>
      <w:marBottom w:val="0"/>
      <w:divBdr>
        <w:top w:val="none" w:sz="0" w:space="0" w:color="auto"/>
        <w:left w:val="none" w:sz="0" w:space="0" w:color="auto"/>
        <w:bottom w:val="none" w:sz="0" w:space="0" w:color="auto"/>
        <w:right w:val="none" w:sz="0" w:space="0" w:color="auto"/>
      </w:divBdr>
    </w:div>
    <w:div w:id="1246721325">
      <w:bodyDiv w:val="1"/>
      <w:marLeft w:val="0"/>
      <w:marRight w:val="0"/>
      <w:marTop w:val="0"/>
      <w:marBottom w:val="0"/>
      <w:divBdr>
        <w:top w:val="none" w:sz="0" w:space="0" w:color="auto"/>
        <w:left w:val="none" w:sz="0" w:space="0" w:color="auto"/>
        <w:bottom w:val="none" w:sz="0" w:space="0" w:color="auto"/>
        <w:right w:val="none" w:sz="0" w:space="0" w:color="auto"/>
      </w:divBdr>
    </w:div>
    <w:div w:id="1246770724">
      <w:bodyDiv w:val="1"/>
      <w:marLeft w:val="0"/>
      <w:marRight w:val="0"/>
      <w:marTop w:val="0"/>
      <w:marBottom w:val="0"/>
      <w:divBdr>
        <w:top w:val="none" w:sz="0" w:space="0" w:color="auto"/>
        <w:left w:val="none" w:sz="0" w:space="0" w:color="auto"/>
        <w:bottom w:val="none" w:sz="0" w:space="0" w:color="auto"/>
        <w:right w:val="none" w:sz="0" w:space="0" w:color="auto"/>
      </w:divBdr>
    </w:div>
    <w:div w:id="1246913227">
      <w:bodyDiv w:val="1"/>
      <w:marLeft w:val="0"/>
      <w:marRight w:val="0"/>
      <w:marTop w:val="0"/>
      <w:marBottom w:val="0"/>
      <w:divBdr>
        <w:top w:val="none" w:sz="0" w:space="0" w:color="auto"/>
        <w:left w:val="none" w:sz="0" w:space="0" w:color="auto"/>
        <w:bottom w:val="none" w:sz="0" w:space="0" w:color="auto"/>
        <w:right w:val="none" w:sz="0" w:space="0" w:color="auto"/>
      </w:divBdr>
    </w:div>
    <w:div w:id="1246919024">
      <w:bodyDiv w:val="1"/>
      <w:marLeft w:val="0"/>
      <w:marRight w:val="0"/>
      <w:marTop w:val="0"/>
      <w:marBottom w:val="0"/>
      <w:divBdr>
        <w:top w:val="none" w:sz="0" w:space="0" w:color="auto"/>
        <w:left w:val="none" w:sz="0" w:space="0" w:color="auto"/>
        <w:bottom w:val="none" w:sz="0" w:space="0" w:color="auto"/>
        <w:right w:val="none" w:sz="0" w:space="0" w:color="auto"/>
      </w:divBdr>
    </w:div>
    <w:div w:id="1247109016">
      <w:bodyDiv w:val="1"/>
      <w:marLeft w:val="0"/>
      <w:marRight w:val="0"/>
      <w:marTop w:val="0"/>
      <w:marBottom w:val="0"/>
      <w:divBdr>
        <w:top w:val="none" w:sz="0" w:space="0" w:color="auto"/>
        <w:left w:val="none" w:sz="0" w:space="0" w:color="auto"/>
        <w:bottom w:val="none" w:sz="0" w:space="0" w:color="auto"/>
        <w:right w:val="none" w:sz="0" w:space="0" w:color="auto"/>
      </w:divBdr>
    </w:div>
    <w:div w:id="1247378397">
      <w:bodyDiv w:val="1"/>
      <w:marLeft w:val="0"/>
      <w:marRight w:val="0"/>
      <w:marTop w:val="0"/>
      <w:marBottom w:val="0"/>
      <w:divBdr>
        <w:top w:val="none" w:sz="0" w:space="0" w:color="auto"/>
        <w:left w:val="none" w:sz="0" w:space="0" w:color="auto"/>
        <w:bottom w:val="none" w:sz="0" w:space="0" w:color="auto"/>
        <w:right w:val="none" w:sz="0" w:space="0" w:color="auto"/>
      </w:divBdr>
    </w:div>
    <w:div w:id="1247417330">
      <w:bodyDiv w:val="1"/>
      <w:marLeft w:val="0"/>
      <w:marRight w:val="0"/>
      <w:marTop w:val="0"/>
      <w:marBottom w:val="0"/>
      <w:divBdr>
        <w:top w:val="none" w:sz="0" w:space="0" w:color="auto"/>
        <w:left w:val="none" w:sz="0" w:space="0" w:color="auto"/>
        <w:bottom w:val="none" w:sz="0" w:space="0" w:color="auto"/>
        <w:right w:val="none" w:sz="0" w:space="0" w:color="auto"/>
      </w:divBdr>
    </w:div>
    <w:div w:id="1247765274">
      <w:bodyDiv w:val="1"/>
      <w:marLeft w:val="0"/>
      <w:marRight w:val="0"/>
      <w:marTop w:val="0"/>
      <w:marBottom w:val="0"/>
      <w:divBdr>
        <w:top w:val="none" w:sz="0" w:space="0" w:color="auto"/>
        <w:left w:val="none" w:sz="0" w:space="0" w:color="auto"/>
        <w:bottom w:val="none" w:sz="0" w:space="0" w:color="auto"/>
        <w:right w:val="none" w:sz="0" w:space="0" w:color="auto"/>
      </w:divBdr>
    </w:div>
    <w:div w:id="1247953690">
      <w:bodyDiv w:val="1"/>
      <w:marLeft w:val="0"/>
      <w:marRight w:val="0"/>
      <w:marTop w:val="0"/>
      <w:marBottom w:val="0"/>
      <w:divBdr>
        <w:top w:val="none" w:sz="0" w:space="0" w:color="auto"/>
        <w:left w:val="none" w:sz="0" w:space="0" w:color="auto"/>
        <w:bottom w:val="none" w:sz="0" w:space="0" w:color="auto"/>
        <w:right w:val="none" w:sz="0" w:space="0" w:color="auto"/>
      </w:divBdr>
    </w:div>
    <w:div w:id="1248223192">
      <w:bodyDiv w:val="1"/>
      <w:marLeft w:val="0"/>
      <w:marRight w:val="0"/>
      <w:marTop w:val="0"/>
      <w:marBottom w:val="0"/>
      <w:divBdr>
        <w:top w:val="none" w:sz="0" w:space="0" w:color="auto"/>
        <w:left w:val="none" w:sz="0" w:space="0" w:color="auto"/>
        <w:bottom w:val="none" w:sz="0" w:space="0" w:color="auto"/>
        <w:right w:val="none" w:sz="0" w:space="0" w:color="auto"/>
      </w:divBdr>
    </w:div>
    <w:div w:id="1248804219">
      <w:bodyDiv w:val="1"/>
      <w:marLeft w:val="0"/>
      <w:marRight w:val="0"/>
      <w:marTop w:val="0"/>
      <w:marBottom w:val="0"/>
      <w:divBdr>
        <w:top w:val="none" w:sz="0" w:space="0" w:color="auto"/>
        <w:left w:val="none" w:sz="0" w:space="0" w:color="auto"/>
        <w:bottom w:val="none" w:sz="0" w:space="0" w:color="auto"/>
        <w:right w:val="none" w:sz="0" w:space="0" w:color="auto"/>
      </w:divBdr>
    </w:div>
    <w:div w:id="1248854242">
      <w:bodyDiv w:val="1"/>
      <w:marLeft w:val="0"/>
      <w:marRight w:val="0"/>
      <w:marTop w:val="0"/>
      <w:marBottom w:val="0"/>
      <w:divBdr>
        <w:top w:val="none" w:sz="0" w:space="0" w:color="auto"/>
        <w:left w:val="none" w:sz="0" w:space="0" w:color="auto"/>
        <w:bottom w:val="none" w:sz="0" w:space="0" w:color="auto"/>
        <w:right w:val="none" w:sz="0" w:space="0" w:color="auto"/>
      </w:divBdr>
    </w:div>
    <w:div w:id="1248998894">
      <w:bodyDiv w:val="1"/>
      <w:marLeft w:val="0"/>
      <w:marRight w:val="0"/>
      <w:marTop w:val="0"/>
      <w:marBottom w:val="0"/>
      <w:divBdr>
        <w:top w:val="none" w:sz="0" w:space="0" w:color="auto"/>
        <w:left w:val="none" w:sz="0" w:space="0" w:color="auto"/>
        <w:bottom w:val="none" w:sz="0" w:space="0" w:color="auto"/>
        <w:right w:val="none" w:sz="0" w:space="0" w:color="auto"/>
      </w:divBdr>
    </w:div>
    <w:div w:id="1249384480">
      <w:bodyDiv w:val="1"/>
      <w:marLeft w:val="0"/>
      <w:marRight w:val="0"/>
      <w:marTop w:val="0"/>
      <w:marBottom w:val="0"/>
      <w:divBdr>
        <w:top w:val="none" w:sz="0" w:space="0" w:color="auto"/>
        <w:left w:val="none" w:sz="0" w:space="0" w:color="auto"/>
        <w:bottom w:val="none" w:sz="0" w:space="0" w:color="auto"/>
        <w:right w:val="none" w:sz="0" w:space="0" w:color="auto"/>
      </w:divBdr>
    </w:div>
    <w:div w:id="1249460436">
      <w:bodyDiv w:val="1"/>
      <w:marLeft w:val="0"/>
      <w:marRight w:val="0"/>
      <w:marTop w:val="0"/>
      <w:marBottom w:val="0"/>
      <w:divBdr>
        <w:top w:val="none" w:sz="0" w:space="0" w:color="auto"/>
        <w:left w:val="none" w:sz="0" w:space="0" w:color="auto"/>
        <w:bottom w:val="none" w:sz="0" w:space="0" w:color="auto"/>
        <w:right w:val="none" w:sz="0" w:space="0" w:color="auto"/>
      </w:divBdr>
    </w:div>
    <w:div w:id="1249540066">
      <w:bodyDiv w:val="1"/>
      <w:marLeft w:val="0"/>
      <w:marRight w:val="0"/>
      <w:marTop w:val="0"/>
      <w:marBottom w:val="0"/>
      <w:divBdr>
        <w:top w:val="none" w:sz="0" w:space="0" w:color="auto"/>
        <w:left w:val="none" w:sz="0" w:space="0" w:color="auto"/>
        <w:bottom w:val="none" w:sz="0" w:space="0" w:color="auto"/>
        <w:right w:val="none" w:sz="0" w:space="0" w:color="auto"/>
      </w:divBdr>
    </w:div>
    <w:div w:id="1249655158">
      <w:bodyDiv w:val="1"/>
      <w:marLeft w:val="0"/>
      <w:marRight w:val="0"/>
      <w:marTop w:val="0"/>
      <w:marBottom w:val="0"/>
      <w:divBdr>
        <w:top w:val="none" w:sz="0" w:space="0" w:color="auto"/>
        <w:left w:val="none" w:sz="0" w:space="0" w:color="auto"/>
        <w:bottom w:val="none" w:sz="0" w:space="0" w:color="auto"/>
        <w:right w:val="none" w:sz="0" w:space="0" w:color="auto"/>
      </w:divBdr>
    </w:div>
    <w:div w:id="1250309387">
      <w:bodyDiv w:val="1"/>
      <w:marLeft w:val="0"/>
      <w:marRight w:val="0"/>
      <w:marTop w:val="0"/>
      <w:marBottom w:val="0"/>
      <w:divBdr>
        <w:top w:val="none" w:sz="0" w:space="0" w:color="auto"/>
        <w:left w:val="none" w:sz="0" w:space="0" w:color="auto"/>
        <w:bottom w:val="none" w:sz="0" w:space="0" w:color="auto"/>
        <w:right w:val="none" w:sz="0" w:space="0" w:color="auto"/>
      </w:divBdr>
    </w:div>
    <w:div w:id="1251307394">
      <w:bodyDiv w:val="1"/>
      <w:marLeft w:val="0"/>
      <w:marRight w:val="0"/>
      <w:marTop w:val="0"/>
      <w:marBottom w:val="0"/>
      <w:divBdr>
        <w:top w:val="none" w:sz="0" w:space="0" w:color="auto"/>
        <w:left w:val="none" w:sz="0" w:space="0" w:color="auto"/>
        <w:bottom w:val="none" w:sz="0" w:space="0" w:color="auto"/>
        <w:right w:val="none" w:sz="0" w:space="0" w:color="auto"/>
      </w:divBdr>
    </w:div>
    <w:div w:id="1251504183">
      <w:bodyDiv w:val="1"/>
      <w:marLeft w:val="0"/>
      <w:marRight w:val="0"/>
      <w:marTop w:val="0"/>
      <w:marBottom w:val="0"/>
      <w:divBdr>
        <w:top w:val="none" w:sz="0" w:space="0" w:color="auto"/>
        <w:left w:val="none" w:sz="0" w:space="0" w:color="auto"/>
        <w:bottom w:val="none" w:sz="0" w:space="0" w:color="auto"/>
        <w:right w:val="none" w:sz="0" w:space="0" w:color="auto"/>
      </w:divBdr>
    </w:div>
    <w:div w:id="1251505725">
      <w:bodyDiv w:val="1"/>
      <w:marLeft w:val="0"/>
      <w:marRight w:val="0"/>
      <w:marTop w:val="0"/>
      <w:marBottom w:val="0"/>
      <w:divBdr>
        <w:top w:val="none" w:sz="0" w:space="0" w:color="auto"/>
        <w:left w:val="none" w:sz="0" w:space="0" w:color="auto"/>
        <w:bottom w:val="none" w:sz="0" w:space="0" w:color="auto"/>
        <w:right w:val="none" w:sz="0" w:space="0" w:color="auto"/>
      </w:divBdr>
    </w:div>
    <w:div w:id="1251742730">
      <w:bodyDiv w:val="1"/>
      <w:marLeft w:val="0"/>
      <w:marRight w:val="0"/>
      <w:marTop w:val="0"/>
      <w:marBottom w:val="0"/>
      <w:divBdr>
        <w:top w:val="none" w:sz="0" w:space="0" w:color="auto"/>
        <w:left w:val="none" w:sz="0" w:space="0" w:color="auto"/>
        <w:bottom w:val="none" w:sz="0" w:space="0" w:color="auto"/>
        <w:right w:val="none" w:sz="0" w:space="0" w:color="auto"/>
      </w:divBdr>
    </w:div>
    <w:div w:id="1251815657">
      <w:bodyDiv w:val="1"/>
      <w:marLeft w:val="0"/>
      <w:marRight w:val="0"/>
      <w:marTop w:val="0"/>
      <w:marBottom w:val="0"/>
      <w:divBdr>
        <w:top w:val="none" w:sz="0" w:space="0" w:color="auto"/>
        <w:left w:val="none" w:sz="0" w:space="0" w:color="auto"/>
        <w:bottom w:val="none" w:sz="0" w:space="0" w:color="auto"/>
        <w:right w:val="none" w:sz="0" w:space="0" w:color="auto"/>
      </w:divBdr>
    </w:div>
    <w:div w:id="1251935338">
      <w:bodyDiv w:val="1"/>
      <w:marLeft w:val="0"/>
      <w:marRight w:val="0"/>
      <w:marTop w:val="0"/>
      <w:marBottom w:val="0"/>
      <w:divBdr>
        <w:top w:val="none" w:sz="0" w:space="0" w:color="auto"/>
        <w:left w:val="none" w:sz="0" w:space="0" w:color="auto"/>
        <w:bottom w:val="none" w:sz="0" w:space="0" w:color="auto"/>
        <w:right w:val="none" w:sz="0" w:space="0" w:color="auto"/>
      </w:divBdr>
    </w:div>
    <w:div w:id="1252356343">
      <w:bodyDiv w:val="1"/>
      <w:marLeft w:val="0"/>
      <w:marRight w:val="0"/>
      <w:marTop w:val="0"/>
      <w:marBottom w:val="0"/>
      <w:divBdr>
        <w:top w:val="none" w:sz="0" w:space="0" w:color="auto"/>
        <w:left w:val="none" w:sz="0" w:space="0" w:color="auto"/>
        <w:bottom w:val="none" w:sz="0" w:space="0" w:color="auto"/>
        <w:right w:val="none" w:sz="0" w:space="0" w:color="auto"/>
      </w:divBdr>
    </w:div>
    <w:div w:id="1252852667">
      <w:bodyDiv w:val="1"/>
      <w:marLeft w:val="0"/>
      <w:marRight w:val="0"/>
      <w:marTop w:val="0"/>
      <w:marBottom w:val="0"/>
      <w:divBdr>
        <w:top w:val="none" w:sz="0" w:space="0" w:color="auto"/>
        <w:left w:val="none" w:sz="0" w:space="0" w:color="auto"/>
        <w:bottom w:val="none" w:sz="0" w:space="0" w:color="auto"/>
        <w:right w:val="none" w:sz="0" w:space="0" w:color="auto"/>
      </w:divBdr>
    </w:div>
    <w:div w:id="1253665614">
      <w:bodyDiv w:val="1"/>
      <w:marLeft w:val="0"/>
      <w:marRight w:val="0"/>
      <w:marTop w:val="0"/>
      <w:marBottom w:val="0"/>
      <w:divBdr>
        <w:top w:val="none" w:sz="0" w:space="0" w:color="auto"/>
        <w:left w:val="none" w:sz="0" w:space="0" w:color="auto"/>
        <w:bottom w:val="none" w:sz="0" w:space="0" w:color="auto"/>
        <w:right w:val="none" w:sz="0" w:space="0" w:color="auto"/>
      </w:divBdr>
    </w:div>
    <w:div w:id="1254244756">
      <w:bodyDiv w:val="1"/>
      <w:marLeft w:val="0"/>
      <w:marRight w:val="0"/>
      <w:marTop w:val="0"/>
      <w:marBottom w:val="0"/>
      <w:divBdr>
        <w:top w:val="none" w:sz="0" w:space="0" w:color="auto"/>
        <w:left w:val="none" w:sz="0" w:space="0" w:color="auto"/>
        <w:bottom w:val="none" w:sz="0" w:space="0" w:color="auto"/>
        <w:right w:val="none" w:sz="0" w:space="0" w:color="auto"/>
      </w:divBdr>
    </w:div>
    <w:div w:id="1255749218">
      <w:bodyDiv w:val="1"/>
      <w:marLeft w:val="0"/>
      <w:marRight w:val="0"/>
      <w:marTop w:val="0"/>
      <w:marBottom w:val="0"/>
      <w:divBdr>
        <w:top w:val="none" w:sz="0" w:space="0" w:color="auto"/>
        <w:left w:val="none" w:sz="0" w:space="0" w:color="auto"/>
        <w:bottom w:val="none" w:sz="0" w:space="0" w:color="auto"/>
        <w:right w:val="none" w:sz="0" w:space="0" w:color="auto"/>
      </w:divBdr>
    </w:div>
    <w:div w:id="1255867404">
      <w:bodyDiv w:val="1"/>
      <w:marLeft w:val="0"/>
      <w:marRight w:val="0"/>
      <w:marTop w:val="0"/>
      <w:marBottom w:val="0"/>
      <w:divBdr>
        <w:top w:val="none" w:sz="0" w:space="0" w:color="auto"/>
        <w:left w:val="none" w:sz="0" w:space="0" w:color="auto"/>
        <w:bottom w:val="none" w:sz="0" w:space="0" w:color="auto"/>
        <w:right w:val="none" w:sz="0" w:space="0" w:color="auto"/>
      </w:divBdr>
    </w:div>
    <w:div w:id="1255935987">
      <w:bodyDiv w:val="1"/>
      <w:marLeft w:val="0"/>
      <w:marRight w:val="0"/>
      <w:marTop w:val="0"/>
      <w:marBottom w:val="0"/>
      <w:divBdr>
        <w:top w:val="none" w:sz="0" w:space="0" w:color="auto"/>
        <w:left w:val="none" w:sz="0" w:space="0" w:color="auto"/>
        <w:bottom w:val="none" w:sz="0" w:space="0" w:color="auto"/>
        <w:right w:val="none" w:sz="0" w:space="0" w:color="auto"/>
      </w:divBdr>
    </w:div>
    <w:div w:id="1256019937">
      <w:bodyDiv w:val="1"/>
      <w:marLeft w:val="0"/>
      <w:marRight w:val="0"/>
      <w:marTop w:val="0"/>
      <w:marBottom w:val="0"/>
      <w:divBdr>
        <w:top w:val="none" w:sz="0" w:space="0" w:color="auto"/>
        <w:left w:val="none" w:sz="0" w:space="0" w:color="auto"/>
        <w:bottom w:val="none" w:sz="0" w:space="0" w:color="auto"/>
        <w:right w:val="none" w:sz="0" w:space="0" w:color="auto"/>
      </w:divBdr>
    </w:div>
    <w:div w:id="1256330829">
      <w:bodyDiv w:val="1"/>
      <w:marLeft w:val="0"/>
      <w:marRight w:val="0"/>
      <w:marTop w:val="0"/>
      <w:marBottom w:val="0"/>
      <w:divBdr>
        <w:top w:val="none" w:sz="0" w:space="0" w:color="auto"/>
        <w:left w:val="none" w:sz="0" w:space="0" w:color="auto"/>
        <w:bottom w:val="none" w:sz="0" w:space="0" w:color="auto"/>
        <w:right w:val="none" w:sz="0" w:space="0" w:color="auto"/>
      </w:divBdr>
    </w:div>
    <w:div w:id="1256748880">
      <w:bodyDiv w:val="1"/>
      <w:marLeft w:val="0"/>
      <w:marRight w:val="0"/>
      <w:marTop w:val="0"/>
      <w:marBottom w:val="0"/>
      <w:divBdr>
        <w:top w:val="none" w:sz="0" w:space="0" w:color="auto"/>
        <w:left w:val="none" w:sz="0" w:space="0" w:color="auto"/>
        <w:bottom w:val="none" w:sz="0" w:space="0" w:color="auto"/>
        <w:right w:val="none" w:sz="0" w:space="0" w:color="auto"/>
      </w:divBdr>
    </w:div>
    <w:div w:id="1257130959">
      <w:bodyDiv w:val="1"/>
      <w:marLeft w:val="0"/>
      <w:marRight w:val="0"/>
      <w:marTop w:val="0"/>
      <w:marBottom w:val="0"/>
      <w:divBdr>
        <w:top w:val="none" w:sz="0" w:space="0" w:color="auto"/>
        <w:left w:val="none" w:sz="0" w:space="0" w:color="auto"/>
        <w:bottom w:val="none" w:sz="0" w:space="0" w:color="auto"/>
        <w:right w:val="none" w:sz="0" w:space="0" w:color="auto"/>
      </w:divBdr>
    </w:div>
    <w:div w:id="1257327495">
      <w:bodyDiv w:val="1"/>
      <w:marLeft w:val="0"/>
      <w:marRight w:val="0"/>
      <w:marTop w:val="0"/>
      <w:marBottom w:val="0"/>
      <w:divBdr>
        <w:top w:val="none" w:sz="0" w:space="0" w:color="auto"/>
        <w:left w:val="none" w:sz="0" w:space="0" w:color="auto"/>
        <w:bottom w:val="none" w:sz="0" w:space="0" w:color="auto"/>
        <w:right w:val="none" w:sz="0" w:space="0" w:color="auto"/>
      </w:divBdr>
    </w:div>
    <w:div w:id="1257716268">
      <w:bodyDiv w:val="1"/>
      <w:marLeft w:val="0"/>
      <w:marRight w:val="0"/>
      <w:marTop w:val="0"/>
      <w:marBottom w:val="0"/>
      <w:divBdr>
        <w:top w:val="none" w:sz="0" w:space="0" w:color="auto"/>
        <w:left w:val="none" w:sz="0" w:space="0" w:color="auto"/>
        <w:bottom w:val="none" w:sz="0" w:space="0" w:color="auto"/>
        <w:right w:val="none" w:sz="0" w:space="0" w:color="auto"/>
      </w:divBdr>
    </w:div>
    <w:div w:id="1257785067">
      <w:bodyDiv w:val="1"/>
      <w:marLeft w:val="0"/>
      <w:marRight w:val="0"/>
      <w:marTop w:val="0"/>
      <w:marBottom w:val="0"/>
      <w:divBdr>
        <w:top w:val="none" w:sz="0" w:space="0" w:color="auto"/>
        <w:left w:val="none" w:sz="0" w:space="0" w:color="auto"/>
        <w:bottom w:val="none" w:sz="0" w:space="0" w:color="auto"/>
        <w:right w:val="none" w:sz="0" w:space="0" w:color="auto"/>
      </w:divBdr>
    </w:div>
    <w:div w:id="1258055580">
      <w:bodyDiv w:val="1"/>
      <w:marLeft w:val="0"/>
      <w:marRight w:val="0"/>
      <w:marTop w:val="0"/>
      <w:marBottom w:val="0"/>
      <w:divBdr>
        <w:top w:val="none" w:sz="0" w:space="0" w:color="auto"/>
        <w:left w:val="none" w:sz="0" w:space="0" w:color="auto"/>
        <w:bottom w:val="none" w:sz="0" w:space="0" w:color="auto"/>
        <w:right w:val="none" w:sz="0" w:space="0" w:color="auto"/>
      </w:divBdr>
    </w:div>
    <w:div w:id="1258095142">
      <w:bodyDiv w:val="1"/>
      <w:marLeft w:val="0"/>
      <w:marRight w:val="0"/>
      <w:marTop w:val="0"/>
      <w:marBottom w:val="0"/>
      <w:divBdr>
        <w:top w:val="none" w:sz="0" w:space="0" w:color="auto"/>
        <w:left w:val="none" w:sz="0" w:space="0" w:color="auto"/>
        <w:bottom w:val="none" w:sz="0" w:space="0" w:color="auto"/>
        <w:right w:val="none" w:sz="0" w:space="0" w:color="auto"/>
      </w:divBdr>
    </w:div>
    <w:div w:id="1258372002">
      <w:bodyDiv w:val="1"/>
      <w:marLeft w:val="0"/>
      <w:marRight w:val="0"/>
      <w:marTop w:val="0"/>
      <w:marBottom w:val="0"/>
      <w:divBdr>
        <w:top w:val="none" w:sz="0" w:space="0" w:color="auto"/>
        <w:left w:val="none" w:sz="0" w:space="0" w:color="auto"/>
        <w:bottom w:val="none" w:sz="0" w:space="0" w:color="auto"/>
        <w:right w:val="none" w:sz="0" w:space="0" w:color="auto"/>
      </w:divBdr>
    </w:div>
    <w:div w:id="1258487826">
      <w:bodyDiv w:val="1"/>
      <w:marLeft w:val="0"/>
      <w:marRight w:val="0"/>
      <w:marTop w:val="0"/>
      <w:marBottom w:val="0"/>
      <w:divBdr>
        <w:top w:val="none" w:sz="0" w:space="0" w:color="auto"/>
        <w:left w:val="none" w:sz="0" w:space="0" w:color="auto"/>
        <w:bottom w:val="none" w:sz="0" w:space="0" w:color="auto"/>
        <w:right w:val="none" w:sz="0" w:space="0" w:color="auto"/>
      </w:divBdr>
    </w:div>
    <w:div w:id="1258562004">
      <w:bodyDiv w:val="1"/>
      <w:marLeft w:val="0"/>
      <w:marRight w:val="0"/>
      <w:marTop w:val="0"/>
      <w:marBottom w:val="0"/>
      <w:divBdr>
        <w:top w:val="none" w:sz="0" w:space="0" w:color="auto"/>
        <w:left w:val="none" w:sz="0" w:space="0" w:color="auto"/>
        <w:bottom w:val="none" w:sz="0" w:space="0" w:color="auto"/>
        <w:right w:val="none" w:sz="0" w:space="0" w:color="auto"/>
      </w:divBdr>
    </w:div>
    <w:div w:id="1259411266">
      <w:bodyDiv w:val="1"/>
      <w:marLeft w:val="0"/>
      <w:marRight w:val="0"/>
      <w:marTop w:val="0"/>
      <w:marBottom w:val="0"/>
      <w:divBdr>
        <w:top w:val="none" w:sz="0" w:space="0" w:color="auto"/>
        <w:left w:val="none" w:sz="0" w:space="0" w:color="auto"/>
        <w:bottom w:val="none" w:sz="0" w:space="0" w:color="auto"/>
        <w:right w:val="none" w:sz="0" w:space="0" w:color="auto"/>
      </w:divBdr>
    </w:div>
    <w:div w:id="1260993341">
      <w:bodyDiv w:val="1"/>
      <w:marLeft w:val="0"/>
      <w:marRight w:val="0"/>
      <w:marTop w:val="0"/>
      <w:marBottom w:val="0"/>
      <w:divBdr>
        <w:top w:val="none" w:sz="0" w:space="0" w:color="auto"/>
        <w:left w:val="none" w:sz="0" w:space="0" w:color="auto"/>
        <w:bottom w:val="none" w:sz="0" w:space="0" w:color="auto"/>
        <w:right w:val="none" w:sz="0" w:space="0" w:color="auto"/>
      </w:divBdr>
    </w:div>
    <w:div w:id="1261984077">
      <w:bodyDiv w:val="1"/>
      <w:marLeft w:val="0"/>
      <w:marRight w:val="0"/>
      <w:marTop w:val="0"/>
      <w:marBottom w:val="0"/>
      <w:divBdr>
        <w:top w:val="none" w:sz="0" w:space="0" w:color="auto"/>
        <w:left w:val="none" w:sz="0" w:space="0" w:color="auto"/>
        <w:bottom w:val="none" w:sz="0" w:space="0" w:color="auto"/>
        <w:right w:val="none" w:sz="0" w:space="0" w:color="auto"/>
      </w:divBdr>
    </w:div>
    <w:div w:id="1262058791">
      <w:bodyDiv w:val="1"/>
      <w:marLeft w:val="0"/>
      <w:marRight w:val="0"/>
      <w:marTop w:val="0"/>
      <w:marBottom w:val="0"/>
      <w:divBdr>
        <w:top w:val="none" w:sz="0" w:space="0" w:color="auto"/>
        <w:left w:val="none" w:sz="0" w:space="0" w:color="auto"/>
        <w:bottom w:val="none" w:sz="0" w:space="0" w:color="auto"/>
        <w:right w:val="none" w:sz="0" w:space="0" w:color="auto"/>
      </w:divBdr>
    </w:div>
    <w:div w:id="1262059446">
      <w:bodyDiv w:val="1"/>
      <w:marLeft w:val="0"/>
      <w:marRight w:val="0"/>
      <w:marTop w:val="0"/>
      <w:marBottom w:val="0"/>
      <w:divBdr>
        <w:top w:val="none" w:sz="0" w:space="0" w:color="auto"/>
        <w:left w:val="none" w:sz="0" w:space="0" w:color="auto"/>
        <w:bottom w:val="none" w:sz="0" w:space="0" w:color="auto"/>
        <w:right w:val="none" w:sz="0" w:space="0" w:color="auto"/>
      </w:divBdr>
    </w:div>
    <w:div w:id="1262295043">
      <w:bodyDiv w:val="1"/>
      <w:marLeft w:val="0"/>
      <w:marRight w:val="0"/>
      <w:marTop w:val="0"/>
      <w:marBottom w:val="0"/>
      <w:divBdr>
        <w:top w:val="none" w:sz="0" w:space="0" w:color="auto"/>
        <w:left w:val="none" w:sz="0" w:space="0" w:color="auto"/>
        <w:bottom w:val="none" w:sz="0" w:space="0" w:color="auto"/>
        <w:right w:val="none" w:sz="0" w:space="0" w:color="auto"/>
      </w:divBdr>
    </w:div>
    <w:div w:id="1262298235">
      <w:bodyDiv w:val="1"/>
      <w:marLeft w:val="0"/>
      <w:marRight w:val="0"/>
      <w:marTop w:val="0"/>
      <w:marBottom w:val="0"/>
      <w:divBdr>
        <w:top w:val="none" w:sz="0" w:space="0" w:color="auto"/>
        <w:left w:val="none" w:sz="0" w:space="0" w:color="auto"/>
        <w:bottom w:val="none" w:sz="0" w:space="0" w:color="auto"/>
        <w:right w:val="none" w:sz="0" w:space="0" w:color="auto"/>
      </w:divBdr>
    </w:div>
    <w:div w:id="1262298427">
      <w:bodyDiv w:val="1"/>
      <w:marLeft w:val="0"/>
      <w:marRight w:val="0"/>
      <w:marTop w:val="0"/>
      <w:marBottom w:val="0"/>
      <w:divBdr>
        <w:top w:val="none" w:sz="0" w:space="0" w:color="auto"/>
        <w:left w:val="none" w:sz="0" w:space="0" w:color="auto"/>
        <w:bottom w:val="none" w:sz="0" w:space="0" w:color="auto"/>
        <w:right w:val="none" w:sz="0" w:space="0" w:color="auto"/>
      </w:divBdr>
    </w:div>
    <w:div w:id="1262639979">
      <w:bodyDiv w:val="1"/>
      <w:marLeft w:val="0"/>
      <w:marRight w:val="0"/>
      <w:marTop w:val="0"/>
      <w:marBottom w:val="0"/>
      <w:divBdr>
        <w:top w:val="none" w:sz="0" w:space="0" w:color="auto"/>
        <w:left w:val="none" w:sz="0" w:space="0" w:color="auto"/>
        <w:bottom w:val="none" w:sz="0" w:space="0" w:color="auto"/>
        <w:right w:val="none" w:sz="0" w:space="0" w:color="auto"/>
      </w:divBdr>
    </w:div>
    <w:div w:id="1262640253">
      <w:bodyDiv w:val="1"/>
      <w:marLeft w:val="0"/>
      <w:marRight w:val="0"/>
      <w:marTop w:val="0"/>
      <w:marBottom w:val="0"/>
      <w:divBdr>
        <w:top w:val="none" w:sz="0" w:space="0" w:color="auto"/>
        <w:left w:val="none" w:sz="0" w:space="0" w:color="auto"/>
        <w:bottom w:val="none" w:sz="0" w:space="0" w:color="auto"/>
        <w:right w:val="none" w:sz="0" w:space="0" w:color="auto"/>
      </w:divBdr>
    </w:div>
    <w:div w:id="1263224460">
      <w:bodyDiv w:val="1"/>
      <w:marLeft w:val="0"/>
      <w:marRight w:val="0"/>
      <w:marTop w:val="0"/>
      <w:marBottom w:val="0"/>
      <w:divBdr>
        <w:top w:val="none" w:sz="0" w:space="0" w:color="auto"/>
        <w:left w:val="none" w:sz="0" w:space="0" w:color="auto"/>
        <w:bottom w:val="none" w:sz="0" w:space="0" w:color="auto"/>
        <w:right w:val="none" w:sz="0" w:space="0" w:color="auto"/>
      </w:divBdr>
    </w:div>
    <w:div w:id="1263342297">
      <w:bodyDiv w:val="1"/>
      <w:marLeft w:val="0"/>
      <w:marRight w:val="0"/>
      <w:marTop w:val="0"/>
      <w:marBottom w:val="0"/>
      <w:divBdr>
        <w:top w:val="none" w:sz="0" w:space="0" w:color="auto"/>
        <w:left w:val="none" w:sz="0" w:space="0" w:color="auto"/>
        <w:bottom w:val="none" w:sz="0" w:space="0" w:color="auto"/>
        <w:right w:val="none" w:sz="0" w:space="0" w:color="auto"/>
      </w:divBdr>
    </w:div>
    <w:div w:id="1264608657">
      <w:bodyDiv w:val="1"/>
      <w:marLeft w:val="0"/>
      <w:marRight w:val="0"/>
      <w:marTop w:val="0"/>
      <w:marBottom w:val="0"/>
      <w:divBdr>
        <w:top w:val="none" w:sz="0" w:space="0" w:color="auto"/>
        <w:left w:val="none" w:sz="0" w:space="0" w:color="auto"/>
        <w:bottom w:val="none" w:sz="0" w:space="0" w:color="auto"/>
        <w:right w:val="none" w:sz="0" w:space="0" w:color="auto"/>
      </w:divBdr>
    </w:div>
    <w:div w:id="1264650400">
      <w:bodyDiv w:val="1"/>
      <w:marLeft w:val="0"/>
      <w:marRight w:val="0"/>
      <w:marTop w:val="0"/>
      <w:marBottom w:val="0"/>
      <w:divBdr>
        <w:top w:val="none" w:sz="0" w:space="0" w:color="auto"/>
        <w:left w:val="none" w:sz="0" w:space="0" w:color="auto"/>
        <w:bottom w:val="none" w:sz="0" w:space="0" w:color="auto"/>
        <w:right w:val="none" w:sz="0" w:space="0" w:color="auto"/>
      </w:divBdr>
    </w:div>
    <w:div w:id="1265118331">
      <w:bodyDiv w:val="1"/>
      <w:marLeft w:val="0"/>
      <w:marRight w:val="0"/>
      <w:marTop w:val="0"/>
      <w:marBottom w:val="0"/>
      <w:divBdr>
        <w:top w:val="none" w:sz="0" w:space="0" w:color="auto"/>
        <w:left w:val="none" w:sz="0" w:space="0" w:color="auto"/>
        <w:bottom w:val="none" w:sz="0" w:space="0" w:color="auto"/>
        <w:right w:val="none" w:sz="0" w:space="0" w:color="auto"/>
      </w:divBdr>
    </w:div>
    <w:div w:id="1265308635">
      <w:bodyDiv w:val="1"/>
      <w:marLeft w:val="0"/>
      <w:marRight w:val="0"/>
      <w:marTop w:val="0"/>
      <w:marBottom w:val="0"/>
      <w:divBdr>
        <w:top w:val="none" w:sz="0" w:space="0" w:color="auto"/>
        <w:left w:val="none" w:sz="0" w:space="0" w:color="auto"/>
        <w:bottom w:val="none" w:sz="0" w:space="0" w:color="auto"/>
        <w:right w:val="none" w:sz="0" w:space="0" w:color="auto"/>
      </w:divBdr>
    </w:div>
    <w:div w:id="1265309751">
      <w:bodyDiv w:val="1"/>
      <w:marLeft w:val="0"/>
      <w:marRight w:val="0"/>
      <w:marTop w:val="0"/>
      <w:marBottom w:val="0"/>
      <w:divBdr>
        <w:top w:val="none" w:sz="0" w:space="0" w:color="auto"/>
        <w:left w:val="none" w:sz="0" w:space="0" w:color="auto"/>
        <w:bottom w:val="none" w:sz="0" w:space="0" w:color="auto"/>
        <w:right w:val="none" w:sz="0" w:space="0" w:color="auto"/>
      </w:divBdr>
    </w:div>
    <w:div w:id="1265384438">
      <w:bodyDiv w:val="1"/>
      <w:marLeft w:val="0"/>
      <w:marRight w:val="0"/>
      <w:marTop w:val="0"/>
      <w:marBottom w:val="0"/>
      <w:divBdr>
        <w:top w:val="none" w:sz="0" w:space="0" w:color="auto"/>
        <w:left w:val="none" w:sz="0" w:space="0" w:color="auto"/>
        <w:bottom w:val="none" w:sz="0" w:space="0" w:color="auto"/>
        <w:right w:val="none" w:sz="0" w:space="0" w:color="auto"/>
      </w:divBdr>
    </w:div>
    <w:div w:id="1265840357">
      <w:bodyDiv w:val="1"/>
      <w:marLeft w:val="0"/>
      <w:marRight w:val="0"/>
      <w:marTop w:val="0"/>
      <w:marBottom w:val="0"/>
      <w:divBdr>
        <w:top w:val="none" w:sz="0" w:space="0" w:color="auto"/>
        <w:left w:val="none" w:sz="0" w:space="0" w:color="auto"/>
        <w:bottom w:val="none" w:sz="0" w:space="0" w:color="auto"/>
        <w:right w:val="none" w:sz="0" w:space="0" w:color="auto"/>
      </w:divBdr>
    </w:div>
    <w:div w:id="1266037540">
      <w:bodyDiv w:val="1"/>
      <w:marLeft w:val="0"/>
      <w:marRight w:val="0"/>
      <w:marTop w:val="0"/>
      <w:marBottom w:val="0"/>
      <w:divBdr>
        <w:top w:val="none" w:sz="0" w:space="0" w:color="auto"/>
        <w:left w:val="none" w:sz="0" w:space="0" w:color="auto"/>
        <w:bottom w:val="none" w:sz="0" w:space="0" w:color="auto"/>
        <w:right w:val="none" w:sz="0" w:space="0" w:color="auto"/>
      </w:divBdr>
    </w:div>
    <w:div w:id="1266113195">
      <w:bodyDiv w:val="1"/>
      <w:marLeft w:val="0"/>
      <w:marRight w:val="0"/>
      <w:marTop w:val="0"/>
      <w:marBottom w:val="0"/>
      <w:divBdr>
        <w:top w:val="none" w:sz="0" w:space="0" w:color="auto"/>
        <w:left w:val="none" w:sz="0" w:space="0" w:color="auto"/>
        <w:bottom w:val="none" w:sz="0" w:space="0" w:color="auto"/>
        <w:right w:val="none" w:sz="0" w:space="0" w:color="auto"/>
      </w:divBdr>
    </w:div>
    <w:div w:id="1266308083">
      <w:bodyDiv w:val="1"/>
      <w:marLeft w:val="0"/>
      <w:marRight w:val="0"/>
      <w:marTop w:val="0"/>
      <w:marBottom w:val="0"/>
      <w:divBdr>
        <w:top w:val="none" w:sz="0" w:space="0" w:color="auto"/>
        <w:left w:val="none" w:sz="0" w:space="0" w:color="auto"/>
        <w:bottom w:val="none" w:sz="0" w:space="0" w:color="auto"/>
        <w:right w:val="none" w:sz="0" w:space="0" w:color="auto"/>
      </w:divBdr>
    </w:div>
    <w:div w:id="1266498308">
      <w:bodyDiv w:val="1"/>
      <w:marLeft w:val="0"/>
      <w:marRight w:val="0"/>
      <w:marTop w:val="0"/>
      <w:marBottom w:val="0"/>
      <w:divBdr>
        <w:top w:val="none" w:sz="0" w:space="0" w:color="auto"/>
        <w:left w:val="none" w:sz="0" w:space="0" w:color="auto"/>
        <w:bottom w:val="none" w:sz="0" w:space="0" w:color="auto"/>
        <w:right w:val="none" w:sz="0" w:space="0" w:color="auto"/>
      </w:divBdr>
    </w:div>
    <w:div w:id="1267426253">
      <w:bodyDiv w:val="1"/>
      <w:marLeft w:val="0"/>
      <w:marRight w:val="0"/>
      <w:marTop w:val="0"/>
      <w:marBottom w:val="0"/>
      <w:divBdr>
        <w:top w:val="none" w:sz="0" w:space="0" w:color="auto"/>
        <w:left w:val="none" w:sz="0" w:space="0" w:color="auto"/>
        <w:bottom w:val="none" w:sz="0" w:space="0" w:color="auto"/>
        <w:right w:val="none" w:sz="0" w:space="0" w:color="auto"/>
      </w:divBdr>
    </w:div>
    <w:div w:id="1268655284">
      <w:bodyDiv w:val="1"/>
      <w:marLeft w:val="0"/>
      <w:marRight w:val="0"/>
      <w:marTop w:val="0"/>
      <w:marBottom w:val="0"/>
      <w:divBdr>
        <w:top w:val="none" w:sz="0" w:space="0" w:color="auto"/>
        <w:left w:val="none" w:sz="0" w:space="0" w:color="auto"/>
        <w:bottom w:val="none" w:sz="0" w:space="0" w:color="auto"/>
        <w:right w:val="none" w:sz="0" w:space="0" w:color="auto"/>
      </w:divBdr>
    </w:div>
    <w:div w:id="1270088384">
      <w:bodyDiv w:val="1"/>
      <w:marLeft w:val="0"/>
      <w:marRight w:val="0"/>
      <w:marTop w:val="0"/>
      <w:marBottom w:val="0"/>
      <w:divBdr>
        <w:top w:val="none" w:sz="0" w:space="0" w:color="auto"/>
        <w:left w:val="none" w:sz="0" w:space="0" w:color="auto"/>
        <w:bottom w:val="none" w:sz="0" w:space="0" w:color="auto"/>
        <w:right w:val="none" w:sz="0" w:space="0" w:color="auto"/>
      </w:divBdr>
    </w:div>
    <w:div w:id="1270234097">
      <w:bodyDiv w:val="1"/>
      <w:marLeft w:val="0"/>
      <w:marRight w:val="0"/>
      <w:marTop w:val="0"/>
      <w:marBottom w:val="0"/>
      <w:divBdr>
        <w:top w:val="none" w:sz="0" w:space="0" w:color="auto"/>
        <w:left w:val="none" w:sz="0" w:space="0" w:color="auto"/>
        <w:bottom w:val="none" w:sz="0" w:space="0" w:color="auto"/>
        <w:right w:val="none" w:sz="0" w:space="0" w:color="auto"/>
      </w:divBdr>
    </w:div>
    <w:div w:id="1270241405">
      <w:bodyDiv w:val="1"/>
      <w:marLeft w:val="0"/>
      <w:marRight w:val="0"/>
      <w:marTop w:val="0"/>
      <w:marBottom w:val="0"/>
      <w:divBdr>
        <w:top w:val="none" w:sz="0" w:space="0" w:color="auto"/>
        <w:left w:val="none" w:sz="0" w:space="0" w:color="auto"/>
        <w:bottom w:val="none" w:sz="0" w:space="0" w:color="auto"/>
        <w:right w:val="none" w:sz="0" w:space="0" w:color="auto"/>
      </w:divBdr>
    </w:div>
    <w:div w:id="1270314382">
      <w:bodyDiv w:val="1"/>
      <w:marLeft w:val="0"/>
      <w:marRight w:val="0"/>
      <w:marTop w:val="0"/>
      <w:marBottom w:val="0"/>
      <w:divBdr>
        <w:top w:val="none" w:sz="0" w:space="0" w:color="auto"/>
        <w:left w:val="none" w:sz="0" w:space="0" w:color="auto"/>
        <w:bottom w:val="none" w:sz="0" w:space="0" w:color="auto"/>
        <w:right w:val="none" w:sz="0" w:space="0" w:color="auto"/>
      </w:divBdr>
    </w:div>
    <w:div w:id="1270435629">
      <w:bodyDiv w:val="1"/>
      <w:marLeft w:val="0"/>
      <w:marRight w:val="0"/>
      <w:marTop w:val="0"/>
      <w:marBottom w:val="0"/>
      <w:divBdr>
        <w:top w:val="none" w:sz="0" w:space="0" w:color="auto"/>
        <w:left w:val="none" w:sz="0" w:space="0" w:color="auto"/>
        <w:bottom w:val="none" w:sz="0" w:space="0" w:color="auto"/>
        <w:right w:val="none" w:sz="0" w:space="0" w:color="auto"/>
      </w:divBdr>
    </w:div>
    <w:div w:id="1270697730">
      <w:bodyDiv w:val="1"/>
      <w:marLeft w:val="0"/>
      <w:marRight w:val="0"/>
      <w:marTop w:val="0"/>
      <w:marBottom w:val="0"/>
      <w:divBdr>
        <w:top w:val="none" w:sz="0" w:space="0" w:color="auto"/>
        <w:left w:val="none" w:sz="0" w:space="0" w:color="auto"/>
        <w:bottom w:val="none" w:sz="0" w:space="0" w:color="auto"/>
        <w:right w:val="none" w:sz="0" w:space="0" w:color="auto"/>
      </w:divBdr>
    </w:div>
    <w:div w:id="1271014171">
      <w:bodyDiv w:val="1"/>
      <w:marLeft w:val="0"/>
      <w:marRight w:val="0"/>
      <w:marTop w:val="0"/>
      <w:marBottom w:val="0"/>
      <w:divBdr>
        <w:top w:val="none" w:sz="0" w:space="0" w:color="auto"/>
        <w:left w:val="none" w:sz="0" w:space="0" w:color="auto"/>
        <w:bottom w:val="none" w:sz="0" w:space="0" w:color="auto"/>
        <w:right w:val="none" w:sz="0" w:space="0" w:color="auto"/>
      </w:divBdr>
    </w:div>
    <w:div w:id="1271084192">
      <w:bodyDiv w:val="1"/>
      <w:marLeft w:val="0"/>
      <w:marRight w:val="0"/>
      <w:marTop w:val="0"/>
      <w:marBottom w:val="0"/>
      <w:divBdr>
        <w:top w:val="none" w:sz="0" w:space="0" w:color="auto"/>
        <w:left w:val="none" w:sz="0" w:space="0" w:color="auto"/>
        <w:bottom w:val="none" w:sz="0" w:space="0" w:color="auto"/>
        <w:right w:val="none" w:sz="0" w:space="0" w:color="auto"/>
      </w:divBdr>
    </w:div>
    <w:div w:id="1271160736">
      <w:bodyDiv w:val="1"/>
      <w:marLeft w:val="0"/>
      <w:marRight w:val="0"/>
      <w:marTop w:val="0"/>
      <w:marBottom w:val="0"/>
      <w:divBdr>
        <w:top w:val="none" w:sz="0" w:space="0" w:color="auto"/>
        <w:left w:val="none" w:sz="0" w:space="0" w:color="auto"/>
        <w:bottom w:val="none" w:sz="0" w:space="0" w:color="auto"/>
        <w:right w:val="none" w:sz="0" w:space="0" w:color="auto"/>
      </w:divBdr>
    </w:div>
    <w:div w:id="1271352356">
      <w:bodyDiv w:val="1"/>
      <w:marLeft w:val="0"/>
      <w:marRight w:val="0"/>
      <w:marTop w:val="0"/>
      <w:marBottom w:val="0"/>
      <w:divBdr>
        <w:top w:val="none" w:sz="0" w:space="0" w:color="auto"/>
        <w:left w:val="none" w:sz="0" w:space="0" w:color="auto"/>
        <w:bottom w:val="none" w:sz="0" w:space="0" w:color="auto"/>
        <w:right w:val="none" w:sz="0" w:space="0" w:color="auto"/>
      </w:divBdr>
    </w:div>
    <w:div w:id="1271354982">
      <w:bodyDiv w:val="1"/>
      <w:marLeft w:val="0"/>
      <w:marRight w:val="0"/>
      <w:marTop w:val="0"/>
      <w:marBottom w:val="0"/>
      <w:divBdr>
        <w:top w:val="none" w:sz="0" w:space="0" w:color="auto"/>
        <w:left w:val="none" w:sz="0" w:space="0" w:color="auto"/>
        <w:bottom w:val="none" w:sz="0" w:space="0" w:color="auto"/>
        <w:right w:val="none" w:sz="0" w:space="0" w:color="auto"/>
      </w:divBdr>
    </w:div>
    <w:div w:id="1271620046">
      <w:bodyDiv w:val="1"/>
      <w:marLeft w:val="0"/>
      <w:marRight w:val="0"/>
      <w:marTop w:val="0"/>
      <w:marBottom w:val="0"/>
      <w:divBdr>
        <w:top w:val="none" w:sz="0" w:space="0" w:color="auto"/>
        <w:left w:val="none" w:sz="0" w:space="0" w:color="auto"/>
        <w:bottom w:val="none" w:sz="0" w:space="0" w:color="auto"/>
        <w:right w:val="none" w:sz="0" w:space="0" w:color="auto"/>
      </w:divBdr>
    </w:div>
    <w:div w:id="1271743766">
      <w:bodyDiv w:val="1"/>
      <w:marLeft w:val="0"/>
      <w:marRight w:val="0"/>
      <w:marTop w:val="0"/>
      <w:marBottom w:val="0"/>
      <w:divBdr>
        <w:top w:val="none" w:sz="0" w:space="0" w:color="auto"/>
        <w:left w:val="none" w:sz="0" w:space="0" w:color="auto"/>
        <w:bottom w:val="none" w:sz="0" w:space="0" w:color="auto"/>
        <w:right w:val="none" w:sz="0" w:space="0" w:color="auto"/>
      </w:divBdr>
    </w:div>
    <w:div w:id="1272054995">
      <w:bodyDiv w:val="1"/>
      <w:marLeft w:val="0"/>
      <w:marRight w:val="0"/>
      <w:marTop w:val="0"/>
      <w:marBottom w:val="0"/>
      <w:divBdr>
        <w:top w:val="none" w:sz="0" w:space="0" w:color="auto"/>
        <w:left w:val="none" w:sz="0" w:space="0" w:color="auto"/>
        <w:bottom w:val="none" w:sz="0" w:space="0" w:color="auto"/>
        <w:right w:val="none" w:sz="0" w:space="0" w:color="auto"/>
      </w:divBdr>
    </w:div>
    <w:div w:id="1272127578">
      <w:bodyDiv w:val="1"/>
      <w:marLeft w:val="0"/>
      <w:marRight w:val="0"/>
      <w:marTop w:val="0"/>
      <w:marBottom w:val="0"/>
      <w:divBdr>
        <w:top w:val="none" w:sz="0" w:space="0" w:color="auto"/>
        <w:left w:val="none" w:sz="0" w:space="0" w:color="auto"/>
        <w:bottom w:val="none" w:sz="0" w:space="0" w:color="auto"/>
        <w:right w:val="none" w:sz="0" w:space="0" w:color="auto"/>
      </w:divBdr>
    </w:div>
    <w:div w:id="1272319613">
      <w:bodyDiv w:val="1"/>
      <w:marLeft w:val="0"/>
      <w:marRight w:val="0"/>
      <w:marTop w:val="0"/>
      <w:marBottom w:val="0"/>
      <w:divBdr>
        <w:top w:val="none" w:sz="0" w:space="0" w:color="auto"/>
        <w:left w:val="none" w:sz="0" w:space="0" w:color="auto"/>
        <w:bottom w:val="none" w:sz="0" w:space="0" w:color="auto"/>
        <w:right w:val="none" w:sz="0" w:space="0" w:color="auto"/>
      </w:divBdr>
    </w:div>
    <w:div w:id="1272974083">
      <w:bodyDiv w:val="1"/>
      <w:marLeft w:val="0"/>
      <w:marRight w:val="0"/>
      <w:marTop w:val="0"/>
      <w:marBottom w:val="0"/>
      <w:divBdr>
        <w:top w:val="none" w:sz="0" w:space="0" w:color="auto"/>
        <w:left w:val="none" w:sz="0" w:space="0" w:color="auto"/>
        <w:bottom w:val="none" w:sz="0" w:space="0" w:color="auto"/>
        <w:right w:val="none" w:sz="0" w:space="0" w:color="auto"/>
      </w:divBdr>
    </w:div>
    <w:div w:id="1273586724">
      <w:bodyDiv w:val="1"/>
      <w:marLeft w:val="0"/>
      <w:marRight w:val="0"/>
      <w:marTop w:val="0"/>
      <w:marBottom w:val="0"/>
      <w:divBdr>
        <w:top w:val="none" w:sz="0" w:space="0" w:color="auto"/>
        <w:left w:val="none" w:sz="0" w:space="0" w:color="auto"/>
        <w:bottom w:val="none" w:sz="0" w:space="0" w:color="auto"/>
        <w:right w:val="none" w:sz="0" w:space="0" w:color="auto"/>
      </w:divBdr>
    </w:div>
    <w:div w:id="1273627272">
      <w:bodyDiv w:val="1"/>
      <w:marLeft w:val="0"/>
      <w:marRight w:val="0"/>
      <w:marTop w:val="0"/>
      <w:marBottom w:val="0"/>
      <w:divBdr>
        <w:top w:val="none" w:sz="0" w:space="0" w:color="auto"/>
        <w:left w:val="none" w:sz="0" w:space="0" w:color="auto"/>
        <w:bottom w:val="none" w:sz="0" w:space="0" w:color="auto"/>
        <w:right w:val="none" w:sz="0" w:space="0" w:color="auto"/>
      </w:divBdr>
    </w:div>
    <w:div w:id="1274433279">
      <w:bodyDiv w:val="1"/>
      <w:marLeft w:val="0"/>
      <w:marRight w:val="0"/>
      <w:marTop w:val="0"/>
      <w:marBottom w:val="0"/>
      <w:divBdr>
        <w:top w:val="none" w:sz="0" w:space="0" w:color="auto"/>
        <w:left w:val="none" w:sz="0" w:space="0" w:color="auto"/>
        <w:bottom w:val="none" w:sz="0" w:space="0" w:color="auto"/>
        <w:right w:val="none" w:sz="0" w:space="0" w:color="auto"/>
      </w:divBdr>
    </w:div>
    <w:div w:id="1274551686">
      <w:bodyDiv w:val="1"/>
      <w:marLeft w:val="0"/>
      <w:marRight w:val="0"/>
      <w:marTop w:val="0"/>
      <w:marBottom w:val="0"/>
      <w:divBdr>
        <w:top w:val="none" w:sz="0" w:space="0" w:color="auto"/>
        <w:left w:val="none" w:sz="0" w:space="0" w:color="auto"/>
        <w:bottom w:val="none" w:sz="0" w:space="0" w:color="auto"/>
        <w:right w:val="none" w:sz="0" w:space="0" w:color="auto"/>
      </w:divBdr>
    </w:div>
    <w:div w:id="1275091617">
      <w:bodyDiv w:val="1"/>
      <w:marLeft w:val="0"/>
      <w:marRight w:val="0"/>
      <w:marTop w:val="0"/>
      <w:marBottom w:val="0"/>
      <w:divBdr>
        <w:top w:val="none" w:sz="0" w:space="0" w:color="auto"/>
        <w:left w:val="none" w:sz="0" w:space="0" w:color="auto"/>
        <w:bottom w:val="none" w:sz="0" w:space="0" w:color="auto"/>
        <w:right w:val="none" w:sz="0" w:space="0" w:color="auto"/>
      </w:divBdr>
    </w:div>
    <w:div w:id="1275284292">
      <w:bodyDiv w:val="1"/>
      <w:marLeft w:val="0"/>
      <w:marRight w:val="0"/>
      <w:marTop w:val="0"/>
      <w:marBottom w:val="0"/>
      <w:divBdr>
        <w:top w:val="none" w:sz="0" w:space="0" w:color="auto"/>
        <w:left w:val="none" w:sz="0" w:space="0" w:color="auto"/>
        <w:bottom w:val="none" w:sz="0" w:space="0" w:color="auto"/>
        <w:right w:val="none" w:sz="0" w:space="0" w:color="auto"/>
      </w:divBdr>
    </w:div>
    <w:div w:id="1275286288">
      <w:bodyDiv w:val="1"/>
      <w:marLeft w:val="0"/>
      <w:marRight w:val="0"/>
      <w:marTop w:val="0"/>
      <w:marBottom w:val="0"/>
      <w:divBdr>
        <w:top w:val="none" w:sz="0" w:space="0" w:color="auto"/>
        <w:left w:val="none" w:sz="0" w:space="0" w:color="auto"/>
        <w:bottom w:val="none" w:sz="0" w:space="0" w:color="auto"/>
        <w:right w:val="none" w:sz="0" w:space="0" w:color="auto"/>
      </w:divBdr>
    </w:div>
    <w:div w:id="1275478598">
      <w:bodyDiv w:val="1"/>
      <w:marLeft w:val="0"/>
      <w:marRight w:val="0"/>
      <w:marTop w:val="0"/>
      <w:marBottom w:val="0"/>
      <w:divBdr>
        <w:top w:val="none" w:sz="0" w:space="0" w:color="auto"/>
        <w:left w:val="none" w:sz="0" w:space="0" w:color="auto"/>
        <w:bottom w:val="none" w:sz="0" w:space="0" w:color="auto"/>
        <w:right w:val="none" w:sz="0" w:space="0" w:color="auto"/>
      </w:divBdr>
    </w:div>
    <w:div w:id="1275481339">
      <w:bodyDiv w:val="1"/>
      <w:marLeft w:val="0"/>
      <w:marRight w:val="0"/>
      <w:marTop w:val="0"/>
      <w:marBottom w:val="0"/>
      <w:divBdr>
        <w:top w:val="none" w:sz="0" w:space="0" w:color="auto"/>
        <w:left w:val="none" w:sz="0" w:space="0" w:color="auto"/>
        <w:bottom w:val="none" w:sz="0" w:space="0" w:color="auto"/>
        <w:right w:val="none" w:sz="0" w:space="0" w:color="auto"/>
      </w:divBdr>
    </w:div>
    <w:div w:id="1275555905">
      <w:bodyDiv w:val="1"/>
      <w:marLeft w:val="0"/>
      <w:marRight w:val="0"/>
      <w:marTop w:val="0"/>
      <w:marBottom w:val="0"/>
      <w:divBdr>
        <w:top w:val="none" w:sz="0" w:space="0" w:color="auto"/>
        <w:left w:val="none" w:sz="0" w:space="0" w:color="auto"/>
        <w:bottom w:val="none" w:sz="0" w:space="0" w:color="auto"/>
        <w:right w:val="none" w:sz="0" w:space="0" w:color="auto"/>
      </w:divBdr>
    </w:div>
    <w:div w:id="1275593476">
      <w:bodyDiv w:val="1"/>
      <w:marLeft w:val="0"/>
      <w:marRight w:val="0"/>
      <w:marTop w:val="0"/>
      <w:marBottom w:val="0"/>
      <w:divBdr>
        <w:top w:val="none" w:sz="0" w:space="0" w:color="auto"/>
        <w:left w:val="none" w:sz="0" w:space="0" w:color="auto"/>
        <w:bottom w:val="none" w:sz="0" w:space="0" w:color="auto"/>
        <w:right w:val="none" w:sz="0" w:space="0" w:color="auto"/>
      </w:divBdr>
    </w:div>
    <w:div w:id="1275790971">
      <w:bodyDiv w:val="1"/>
      <w:marLeft w:val="0"/>
      <w:marRight w:val="0"/>
      <w:marTop w:val="0"/>
      <w:marBottom w:val="0"/>
      <w:divBdr>
        <w:top w:val="none" w:sz="0" w:space="0" w:color="auto"/>
        <w:left w:val="none" w:sz="0" w:space="0" w:color="auto"/>
        <w:bottom w:val="none" w:sz="0" w:space="0" w:color="auto"/>
        <w:right w:val="none" w:sz="0" w:space="0" w:color="auto"/>
      </w:divBdr>
    </w:div>
    <w:div w:id="1276522332">
      <w:bodyDiv w:val="1"/>
      <w:marLeft w:val="0"/>
      <w:marRight w:val="0"/>
      <w:marTop w:val="0"/>
      <w:marBottom w:val="0"/>
      <w:divBdr>
        <w:top w:val="none" w:sz="0" w:space="0" w:color="auto"/>
        <w:left w:val="none" w:sz="0" w:space="0" w:color="auto"/>
        <w:bottom w:val="none" w:sz="0" w:space="0" w:color="auto"/>
        <w:right w:val="none" w:sz="0" w:space="0" w:color="auto"/>
      </w:divBdr>
    </w:div>
    <w:div w:id="1276672168">
      <w:bodyDiv w:val="1"/>
      <w:marLeft w:val="0"/>
      <w:marRight w:val="0"/>
      <w:marTop w:val="0"/>
      <w:marBottom w:val="0"/>
      <w:divBdr>
        <w:top w:val="none" w:sz="0" w:space="0" w:color="auto"/>
        <w:left w:val="none" w:sz="0" w:space="0" w:color="auto"/>
        <w:bottom w:val="none" w:sz="0" w:space="0" w:color="auto"/>
        <w:right w:val="none" w:sz="0" w:space="0" w:color="auto"/>
      </w:divBdr>
    </w:div>
    <w:div w:id="1277060002">
      <w:bodyDiv w:val="1"/>
      <w:marLeft w:val="0"/>
      <w:marRight w:val="0"/>
      <w:marTop w:val="0"/>
      <w:marBottom w:val="0"/>
      <w:divBdr>
        <w:top w:val="none" w:sz="0" w:space="0" w:color="auto"/>
        <w:left w:val="none" w:sz="0" w:space="0" w:color="auto"/>
        <w:bottom w:val="none" w:sz="0" w:space="0" w:color="auto"/>
        <w:right w:val="none" w:sz="0" w:space="0" w:color="auto"/>
      </w:divBdr>
    </w:div>
    <w:div w:id="1277249840">
      <w:bodyDiv w:val="1"/>
      <w:marLeft w:val="0"/>
      <w:marRight w:val="0"/>
      <w:marTop w:val="0"/>
      <w:marBottom w:val="0"/>
      <w:divBdr>
        <w:top w:val="none" w:sz="0" w:space="0" w:color="auto"/>
        <w:left w:val="none" w:sz="0" w:space="0" w:color="auto"/>
        <w:bottom w:val="none" w:sz="0" w:space="0" w:color="auto"/>
        <w:right w:val="none" w:sz="0" w:space="0" w:color="auto"/>
      </w:divBdr>
    </w:div>
    <w:div w:id="1277371731">
      <w:bodyDiv w:val="1"/>
      <w:marLeft w:val="0"/>
      <w:marRight w:val="0"/>
      <w:marTop w:val="0"/>
      <w:marBottom w:val="0"/>
      <w:divBdr>
        <w:top w:val="none" w:sz="0" w:space="0" w:color="auto"/>
        <w:left w:val="none" w:sz="0" w:space="0" w:color="auto"/>
        <w:bottom w:val="none" w:sz="0" w:space="0" w:color="auto"/>
        <w:right w:val="none" w:sz="0" w:space="0" w:color="auto"/>
      </w:divBdr>
    </w:div>
    <w:div w:id="1277519001">
      <w:bodyDiv w:val="1"/>
      <w:marLeft w:val="0"/>
      <w:marRight w:val="0"/>
      <w:marTop w:val="0"/>
      <w:marBottom w:val="0"/>
      <w:divBdr>
        <w:top w:val="none" w:sz="0" w:space="0" w:color="auto"/>
        <w:left w:val="none" w:sz="0" w:space="0" w:color="auto"/>
        <w:bottom w:val="none" w:sz="0" w:space="0" w:color="auto"/>
        <w:right w:val="none" w:sz="0" w:space="0" w:color="auto"/>
      </w:divBdr>
    </w:div>
    <w:div w:id="1277636431">
      <w:bodyDiv w:val="1"/>
      <w:marLeft w:val="0"/>
      <w:marRight w:val="0"/>
      <w:marTop w:val="0"/>
      <w:marBottom w:val="0"/>
      <w:divBdr>
        <w:top w:val="none" w:sz="0" w:space="0" w:color="auto"/>
        <w:left w:val="none" w:sz="0" w:space="0" w:color="auto"/>
        <w:bottom w:val="none" w:sz="0" w:space="0" w:color="auto"/>
        <w:right w:val="none" w:sz="0" w:space="0" w:color="auto"/>
      </w:divBdr>
    </w:div>
    <w:div w:id="1278024441">
      <w:bodyDiv w:val="1"/>
      <w:marLeft w:val="0"/>
      <w:marRight w:val="0"/>
      <w:marTop w:val="0"/>
      <w:marBottom w:val="0"/>
      <w:divBdr>
        <w:top w:val="none" w:sz="0" w:space="0" w:color="auto"/>
        <w:left w:val="none" w:sz="0" w:space="0" w:color="auto"/>
        <w:bottom w:val="none" w:sz="0" w:space="0" w:color="auto"/>
        <w:right w:val="none" w:sz="0" w:space="0" w:color="auto"/>
      </w:divBdr>
    </w:div>
    <w:div w:id="1278490170">
      <w:bodyDiv w:val="1"/>
      <w:marLeft w:val="0"/>
      <w:marRight w:val="0"/>
      <w:marTop w:val="0"/>
      <w:marBottom w:val="0"/>
      <w:divBdr>
        <w:top w:val="none" w:sz="0" w:space="0" w:color="auto"/>
        <w:left w:val="none" w:sz="0" w:space="0" w:color="auto"/>
        <w:bottom w:val="none" w:sz="0" w:space="0" w:color="auto"/>
        <w:right w:val="none" w:sz="0" w:space="0" w:color="auto"/>
      </w:divBdr>
    </w:div>
    <w:div w:id="1278682801">
      <w:bodyDiv w:val="1"/>
      <w:marLeft w:val="0"/>
      <w:marRight w:val="0"/>
      <w:marTop w:val="0"/>
      <w:marBottom w:val="0"/>
      <w:divBdr>
        <w:top w:val="none" w:sz="0" w:space="0" w:color="auto"/>
        <w:left w:val="none" w:sz="0" w:space="0" w:color="auto"/>
        <w:bottom w:val="none" w:sz="0" w:space="0" w:color="auto"/>
        <w:right w:val="none" w:sz="0" w:space="0" w:color="auto"/>
      </w:divBdr>
    </w:div>
    <w:div w:id="1279217800">
      <w:bodyDiv w:val="1"/>
      <w:marLeft w:val="0"/>
      <w:marRight w:val="0"/>
      <w:marTop w:val="0"/>
      <w:marBottom w:val="0"/>
      <w:divBdr>
        <w:top w:val="none" w:sz="0" w:space="0" w:color="auto"/>
        <w:left w:val="none" w:sz="0" w:space="0" w:color="auto"/>
        <w:bottom w:val="none" w:sz="0" w:space="0" w:color="auto"/>
        <w:right w:val="none" w:sz="0" w:space="0" w:color="auto"/>
      </w:divBdr>
    </w:div>
    <w:div w:id="1279265667">
      <w:bodyDiv w:val="1"/>
      <w:marLeft w:val="0"/>
      <w:marRight w:val="0"/>
      <w:marTop w:val="0"/>
      <w:marBottom w:val="0"/>
      <w:divBdr>
        <w:top w:val="none" w:sz="0" w:space="0" w:color="auto"/>
        <w:left w:val="none" w:sz="0" w:space="0" w:color="auto"/>
        <w:bottom w:val="none" w:sz="0" w:space="0" w:color="auto"/>
        <w:right w:val="none" w:sz="0" w:space="0" w:color="auto"/>
      </w:divBdr>
    </w:div>
    <w:div w:id="1279291635">
      <w:bodyDiv w:val="1"/>
      <w:marLeft w:val="0"/>
      <w:marRight w:val="0"/>
      <w:marTop w:val="0"/>
      <w:marBottom w:val="0"/>
      <w:divBdr>
        <w:top w:val="none" w:sz="0" w:space="0" w:color="auto"/>
        <w:left w:val="none" w:sz="0" w:space="0" w:color="auto"/>
        <w:bottom w:val="none" w:sz="0" w:space="0" w:color="auto"/>
        <w:right w:val="none" w:sz="0" w:space="0" w:color="auto"/>
      </w:divBdr>
    </w:div>
    <w:div w:id="1279526181">
      <w:bodyDiv w:val="1"/>
      <w:marLeft w:val="0"/>
      <w:marRight w:val="0"/>
      <w:marTop w:val="0"/>
      <w:marBottom w:val="0"/>
      <w:divBdr>
        <w:top w:val="none" w:sz="0" w:space="0" w:color="auto"/>
        <w:left w:val="none" w:sz="0" w:space="0" w:color="auto"/>
        <w:bottom w:val="none" w:sz="0" w:space="0" w:color="auto"/>
        <w:right w:val="none" w:sz="0" w:space="0" w:color="auto"/>
      </w:divBdr>
    </w:div>
    <w:div w:id="1279677341">
      <w:bodyDiv w:val="1"/>
      <w:marLeft w:val="0"/>
      <w:marRight w:val="0"/>
      <w:marTop w:val="0"/>
      <w:marBottom w:val="0"/>
      <w:divBdr>
        <w:top w:val="none" w:sz="0" w:space="0" w:color="auto"/>
        <w:left w:val="none" w:sz="0" w:space="0" w:color="auto"/>
        <w:bottom w:val="none" w:sz="0" w:space="0" w:color="auto"/>
        <w:right w:val="none" w:sz="0" w:space="0" w:color="auto"/>
      </w:divBdr>
    </w:div>
    <w:div w:id="1279802547">
      <w:bodyDiv w:val="1"/>
      <w:marLeft w:val="0"/>
      <w:marRight w:val="0"/>
      <w:marTop w:val="0"/>
      <w:marBottom w:val="0"/>
      <w:divBdr>
        <w:top w:val="none" w:sz="0" w:space="0" w:color="auto"/>
        <w:left w:val="none" w:sz="0" w:space="0" w:color="auto"/>
        <w:bottom w:val="none" w:sz="0" w:space="0" w:color="auto"/>
        <w:right w:val="none" w:sz="0" w:space="0" w:color="auto"/>
      </w:divBdr>
    </w:div>
    <w:div w:id="1279872000">
      <w:bodyDiv w:val="1"/>
      <w:marLeft w:val="0"/>
      <w:marRight w:val="0"/>
      <w:marTop w:val="0"/>
      <w:marBottom w:val="0"/>
      <w:divBdr>
        <w:top w:val="none" w:sz="0" w:space="0" w:color="auto"/>
        <w:left w:val="none" w:sz="0" w:space="0" w:color="auto"/>
        <w:bottom w:val="none" w:sz="0" w:space="0" w:color="auto"/>
        <w:right w:val="none" w:sz="0" w:space="0" w:color="auto"/>
      </w:divBdr>
    </w:div>
    <w:div w:id="1280836107">
      <w:bodyDiv w:val="1"/>
      <w:marLeft w:val="0"/>
      <w:marRight w:val="0"/>
      <w:marTop w:val="0"/>
      <w:marBottom w:val="0"/>
      <w:divBdr>
        <w:top w:val="none" w:sz="0" w:space="0" w:color="auto"/>
        <w:left w:val="none" w:sz="0" w:space="0" w:color="auto"/>
        <w:bottom w:val="none" w:sz="0" w:space="0" w:color="auto"/>
        <w:right w:val="none" w:sz="0" w:space="0" w:color="auto"/>
      </w:divBdr>
    </w:div>
    <w:div w:id="1280838361">
      <w:bodyDiv w:val="1"/>
      <w:marLeft w:val="0"/>
      <w:marRight w:val="0"/>
      <w:marTop w:val="0"/>
      <w:marBottom w:val="0"/>
      <w:divBdr>
        <w:top w:val="none" w:sz="0" w:space="0" w:color="auto"/>
        <w:left w:val="none" w:sz="0" w:space="0" w:color="auto"/>
        <w:bottom w:val="none" w:sz="0" w:space="0" w:color="auto"/>
        <w:right w:val="none" w:sz="0" w:space="0" w:color="auto"/>
      </w:divBdr>
    </w:div>
    <w:div w:id="1281574309">
      <w:bodyDiv w:val="1"/>
      <w:marLeft w:val="0"/>
      <w:marRight w:val="0"/>
      <w:marTop w:val="0"/>
      <w:marBottom w:val="0"/>
      <w:divBdr>
        <w:top w:val="none" w:sz="0" w:space="0" w:color="auto"/>
        <w:left w:val="none" w:sz="0" w:space="0" w:color="auto"/>
        <w:bottom w:val="none" w:sz="0" w:space="0" w:color="auto"/>
        <w:right w:val="none" w:sz="0" w:space="0" w:color="auto"/>
      </w:divBdr>
    </w:div>
    <w:div w:id="1282109028">
      <w:bodyDiv w:val="1"/>
      <w:marLeft w:val="0"/>
      <w:marRight w:val="0"/>
      <w:marTop w:val="0"/>
      <w:marBottom w:val="0"/>
      <w:divBdr>
        <w:top w:val="none" w:sz="0" w:space="0" w:color="auto"/>
        <w:left w:val="none" w:sz="0" w:space="0" w:color="auto"/>
        <w:bottom w:val="none" w:sz="0" w:space="0" w:color="auto"/>
        <w:right w:val="none" w:sz="0" w:space="0" w:color="auto"/>
      </w:divBdr>
    </w:div>
    <w:div w:id="1282345709">
      <w:bodyDiv w:val="1"/>
      <w:marLeft w:val="0"/>
      <w:marRight w:val="0"/>
      <w:marTop w:val="0"/>
      <w:marBottom w:val="0"/>
      <w:divBdr>
        <w:top w:val="none" w:sz="0" w:space="0" w:color="auto"/>
        <w:left w:val="none" w:sz="0" w:space="0" w:color="auto"/>
        <w:bottom w:val="none" w:sz="0" w:space="0" w:color="auto"/>
        <w:right w:val="none" w:sz="0" w:space="0" w:color="auto"/>
      </w:divBdr>
    </w:div>
    <w:div w:id="1282415256">
      <w:bodyDiv w:val="1"/>
      <w:marLeft w:val="0"/>
      <w:marRight w:val="0"/>
      <w:marTop w:val="0"/>
      <w:marBottom w:val="0"/>
      <w:divBdr>
        <w:top w:val="none" w:sz="0" w:space="0" w:color="auto"/>
        <w:left w:val="none" w:sz="0" w:space="0" w:color="auto"/>
        <w:bottom w:val="none" w:sz="0" w:space="0" w:color="auto"/>
        <w:right w:val="none" w:sz="0" w:space="0" w:color="auto"/>
      </w:divBdr>
    </w:div>
    <w:div w:id="1282999498">
      <w:bodyDiv w:val="1"/>
      <w:marLeft w:val="0"/>
      <w:marRight w:val="0"/>
      <w:marTop w:val="0"/>
      <w:marBottom w:val="0"/>
      <w:divBdr>
        <w:top w:val="none" w:sz="0" w:space="0" w:color="auto"/>
        <w:left w:val="none" w:sz="0" w:space="0" w:color="auto"/>
        <w:bottom w:val="none" w:sz="0" w:space="0" w:color="auto"/>
        <w:right w:val="none" w:sz="0" w:space="0" w:color="auto"/>
      </w:divBdr>
    </w:div>
    <w:div w:id="1283028907">
      <w:bodyDiv w:val="1"/>
      <w:marLeft w:val="0"/>
      <w:marRight w:val="0"/>
      <w:marTop w:val="0"/>
      <w:marBottom w:val="0"/>
      <w:divBdr>
        <w:top w:val="none" w:sz="0" w:space="0" w:color="auto"/>
        <w:left w:val="none" w:sz="0" w:space="0" w:color="auto"/>
        <w:bottom w:val="none" w:sz="0" w:space="0" w:color="auto"/>
        <w:right w:val="none" w:sz="0" w:space="0" w:color="auto"/>
      </w:divBdr>
    </w:div>
    <w:div w:id="1283031011">
      <w:bodyDiv w:val="1"/>
      <w:marLeft w:val="0"/>
      <w:marRight w:val="0"/>
      <w:marTop w:val="0"/>
      <w:marBottom w:val="0"/>
      <w:divBdr>
        <w:top w:val="none" w:sz="0" w:space="0" w:color="auto"/>
        <w:left w:val="none" w:sz="0" w:space="0" w:color="auto"/>
        <w:bottom w:val="none" w:sz="0" w:space="0" w:color="auto"/>
        <w:right w:val="none" w:sz="0" w:space="0" w:color="auto"/>
      </w:divBdr>
    </w:div>
    <w:div w:id="1283339054">
      <w:bodyDiv w:val="1"/>
      <w:marLeft w:val="0"/>
      <w:marRight w:val="0"/>
      <w:marTop w:val="0"/>
      <w:marBottom w:val="0"/>
      <w:divBdr>
        <w:top w:val="none" w:sz="0" w:space="0" w:color="auto"/>
        <w:left w:val="none" w:sz="0" w:space="0" w:color="auto"/>
        <w:bottom w:val="none" w:sz="0" w:space="0" w:color="auto"/>
        <w:right w:val="none" w:sz="0" w:space="0" w:color="auto"/>
      </w:divBdr>
    </w:div>
    <w:div w:id="1283413908">
      <w:bodyDiv w:val="1"/>
      <w:marLeft w:val="0"/>
      <w:marRight w:val="0"/>
      <w:marTop w:val="0"/>
      <w:marBottom w:val="0"/>
      <w:divBdr>
        <w:top w:val="none" w:sz="0" w:space="0" w:color="auto"/>
        <w:left w:val="none" w:sz="0" w:space="0" w:color="auto"/>
        <w:bottom w:val="none" w:sz="0" w:space="0" w:color="auto"/>
        <w:right w:val="none" w:sz="0" w:space="0" w:color="auto"/>
      </w:divBdr>
    </w:div>
    <w:div w:id="1283532966">
      <w:bodyDiv w:val="1"/>
      <w:marLeft w:val="0"/>
      <w:marRight w:val="0"/>
      <w:marTop w:val="0"/>
      <w:marBottom w:val="0"/>
      <w:divBdr>
        <w:top w:val="none" w:sz="0" w:space="0" w:color="auto"/>
        <w:left w:val="none" w:sz="0" w:space="0" w:color="auto"/>
        <w:bottom w:val="none" w:sz="0" w:space="0" w:color="auto"/>
        <w:right w:val="none" w:sz="0" w:space="0" w:color="auto"/>
      </w:divBdr>
    </w:div>
    <w:div w:id="1285427790">
      <w:bodyDiv w:val="1"/>
      <w:marLeft w:val="0"/>
      <w:marRight w:val="0"/>
      <w:marTop w:val="0"/>
      <w:marBottom w:val="0"/>
      <w:divBdr>
        <w:top w:val="none" w:sz="0" w:space="0" w:color="auto"/>
        <w:left w:val="none" w:sz="0" w:space="0" w:color="auto"/>
        <w:bottom w:val="none" w:sz="0" w:space="0" w:color="auto"/>
        <w:right w:val="none" w:sz="0" w:space="0" w:color="auto"/>
      </w:divBdr>
    </w:div>
    <w:div w:id="1285771326">
      <w:bodyDiv w:val="1"/>
      <w:marLeft w:val="0"/>
      <w:marRight w:val="0"/>
      <w:marTop w:val="0"/>
      <w:marBottom w:val="0"/>
      <w:divBdr>
        <w:top w:val="none" w:sz="0" w:space="0" w:color="auto"/>
        <w:left w:val="none" w:sz="0" w:space="0" w:color="auto"/>
        <w:bottom w:val="none" w:sz="0" w:space="0" w:color="auto"/>
        <w:right w:val="none" w:sz="0" w:space="0" w:color="auto"/>
      </w:divBdr>
    </w:div>
    <w:div w:id="1285843531">
      <w:bodyDiv w:val="1"/>
      <w:marLeft w:val="0"/>
      <w:marRight w:val="0"/>
      <w:marTop w:val="0"/>
      <w:marBottom w:val="0"/>
      <w:divBdr>
        <w:top w:val="none" w:sz="0" w:space="0" w:color="auto"/>
        <w:left w:val="none" w:sz="0" w:space="0" w:color="auto"/>
        <w:bottom w:val="none" w:sz="0" w:space="0" w:color="auto"/>
        <w:right w:val="none" w:sz="0" w:space="0" w:color="auto"/>
      </w:divBdr>
    </w:div>
    <w:div w:id="1285967880">
      <w:bodyDiv w:val="1"/>
      <w:marLeft w:val="0"/>
      <w:marRight w:val="0"/>
      <w:marTop w:val="0"/>
      <w:marBottom w:val="0"/>
      <w:divBdr>
        <w:top w:val="none" w:sz="0" w:space="0" w:color="auto"/>
        <w:left w:val="none" w:sz="0" w:space="0" w:color="auto"/>
        <w:bottom w:val="none" w:sz="0" w:space="0" w:color="auto"/>
        <w:right w:val="none" w:sz="0" w:space="0" w:color="auto"/>
      </w:divBdr>
    </w:div>
    <w:div w:id="1286110244">
      <w:bodyDiv w:val="1"/>
      <w:marLeft w:val="0"/>
      <w:marRight w:val="0"/>
      <w:marTop w:val="0"/>
      <w:marBottom w:val="0"/>
      <w:divBdr>
        <w:top w:val="none" w:sz="0" w:space="0" w:color="auto"/>
        <w:left w:val="none" w:sz="0" w:space="0" w:color="auto"/>
        <w:bottom w:val="none" w:sz="0" w:space="0" w:color="auto"/>
        <w:right w:val="none" w:sz="0" w:space="0" w:color="auto"/>
      </w:divBdr>
    </w:div>
    <w:div w:id="1286814430">
      <w:bodyDiv w:val="1"/>
      <w:marLeft w:val="0"/>
      <w:marRight w:val="0"/>
      <w:marTop w:val="0"/>
      <w:marBottom w:val="0"/>
      <w:divBdr>
        <w:top w:val="none" w:sz="0" w:space="0" w:color="auto"/>
        <w:left w:val="none" w:sz="0" w:space="0" w:color="auto"/>
        <w:bottom w:val="none" w:sz="0" w:space="0" w:color="auto"/>
        <w:right w:val="none" w:sz="0" w:space="0" w:color="auto"/>
      </w:divBdr>
    </w:div>
    <w:div w:id="1287541923">
      <w:bodyDiv w:val="1"/>
      <w:marLeft w:val="0"/>
      <w:marRight w:val="0"/>
      <w:marTop w:val="0"/>
      <w:marBottom w:val="0"/>
      <w:divBdr>
        <w:top w:val="none" w:sz="0" w:space="0" w:color="auto"/>
        <w:left w:val="none" w:sz="0" w:space="0" w:color="auto"/>
        <w:bottom w:val="none" w:sz="0" w:space="0" w:color="auto"/>
        <w:right w:val="none" w:sz="0" w:space="0" w:color="auto"/>
      </w:divBdr>
    </w:div>
    <w:div w:id="1287618429">
      <w:bodyDiv w:val="1"/>
      <w:marLeft w:val="0"/>
      <w:marRight w:val="0"/>
      <w:marTop w:val="0"/>
      <w:marBottom w:val="0"/>
      <w:divBdr>
        <w:top w:val="none" w:sz="0" w:space="0" w:color="auto"/>
        <w:left w:val="none" w:sz="0" w:space="0" w:color="auto"/>
        <w:bottom w:val="none" w:sz="0" w:space="0" w:color="auto"/>
        <w:right w:val="none" w:sz="0" w:space="0" w:color="auto"/>
      </w:divBdr>
    </w:div>
    <w:div w:id="1287665378">
      <w:bodyDiv w:val="1"/>
      <w:marLeft w:val="0"/>
      <w:marRight w:val="0"/>
      <w:marTop w:val="0"/>
      <w:marBottom w:val="0"/>
      <w:divBdr>
        <w:top w:val="none" w:sz="0" w:space="0" w:color="auto"/>
        <w:left w:val="none" w:sz="0" w:space="0" w:color="auto"/>
        <w:bottom w:val="none" w:sz="0" w:space="0" w:color="auto"/>
        <w:right w:val="none" w:sz="0" w:space="0" w:color="auto"/>
      </w:divBdr>
    </w:div>
    <w:div w:id="1288513113">
      <w:bodyDiv w:val="1"/>
      <w:marLeft w:val="0"/>
      <w:marRight w:val="0"/>
      <w:marTop w:val="0"/>
      <w:marBottom w:val="0"/>
      <w:divBdr>
        <w:top w:val="none" w:sz="0" w:space="0" w:color="auto"/>
        <w:left w:val="none" w:sz="0" w:space="0" w:color="auto"/>
        <w:bottom w:val="none" w:sz="0" w:space="0" w:color="auto"/>
        <w:right w:val="none" w:sz="0" w:space="0" w:color="auto"/>
      </w:divBdr>
    </w:div>
    <w:div w:id="1288702901">
      <w:bodyDiv w:val="1"/>
      <w:marLeft w:val="0"/>
      <w:marRight w:val="0"/>
      <w:marTop w:val="0"/>
      <w:marBottom w:val="0"/>
      <w:divBdr>
        <w:top w:val="none" w:sz="0" w:space="0" w:color="auto"/>
        <w:left w:val="none" w:sz="0" w:space="0" w:color="auto"/>
        <w:bottom w:val="none" w:sz="0" w:space="0" w:color="auto"/>
        <w:right w:val="none" w:sz="0" w:space="0" w:color="auto"/>
      </w:divBdr>
    </w:div>
    <w:div w:id="1289243879">
      <w:bodyDiv w:val="1"/>
      <w:marLeft w:val="0"/>
      <w:marRight w:val="0"/>
      <w:marTop w:val="0"/>
      <w:marBottom w:val="0"/>
      <w:divBdr>
        <w:top w:val="none" w:sz="0" w:space="0" w:color="auto"/>
        <w:left w:val="none" w:sz="0" w:space="0" w:color="auto"/>
        <w:bottom w:val="none" w:sz="0" w:space="0" w:color="auto"/>
        <w:right w:val="none" w:sz="0" w:space="0" w:color="auto"/>
      </w:divBdr>
    </w:div>
    <w:div w:id="1289387478">
      <w:bodyDiv w:val="1"/>
      <w:marLeft w:val="0"/>
      <w:marRight w:val="0"/>
      <w:marTop w:val="0"/>
      <w:marBottom w:val="0"/>
      <w:divBdr>
        <w:top w:val="none" w:sz="0" w:space="0" w:color="auto"/>
        <w:left w:val="none" w:sz="0" w:space="0" w:color="auto"/>
        <w:bottom w:val="none" w:sz="0" w:space="0" w:color="auto"/>
        <w:right w:val="none" w:sz="0" w:space="0" w:color="auto"/>
      </w:divBdr>
    </w:div>
    <w:div w:id="1289511207">
      <w:bodyDiv w:val="1"/>
      <w:marLeft w:val="0"/>
      <w:marRight w:val="0"/>
      <w:marTop w:val="0"/>
      <w:marBottom w:val="0"/>
      <w:divBdr>
        <w:top w:val="none" w:sz="0" w:space="0" w:color="auto"/>
        <w:left w:val="none" w:sz="0" w:space="0" w:color="auto"/>
        <w:bottom w:val="none" w:sz="0" w:space="0" w:color="auto"/>
        <w:right w:val="none" w:sz="0" w:space="0" w:color="auto"/>
      </w:divBdr>
    </w:div>
    <w:div w:id="1289704852">
      <w:bodyDiv w:val="1"/>
      <w:marLeft w:val="0"/>
      <w:marRight w:val="0"/>
      <w:marTop w:val="0"/>
      <w:marBottom w:val="0"/>
      <w:divBdr>
        <w:top w:val="none" w:sz="0" w:space="0" w:color="auto"/>
        <w:left w:val="none" w:sz="0" w:space="0" w:color="auto"/>
        <w:bottom w:val="none" w:sz="0" w:space="0" w:color="auto"/>
        <w:right w:val="none" w:sz="0" w:space="0" w:color="auto"/>
      </w:divBdr>
    </w:div>
    <w:div w:id="1289819462">
      <w:bodyDiv w:val="1"/>
      <w:marLeft w:val="0"/>
      <w:marRight w:val="0"/>
      <w:marTop w:val="0"/>
      <w:marBottom w:val="0"/>
      <w:divBdr>
        <w:top w:val="none" w:sz="0" w:space="0" w:color="auto"/>
        <w:left w:val="none" w:sz="0" w:space="0" w:color="auto"/>
        <w:bottom w:val="none" w:sz="0" w:space="0" w:color="auto"/>
        <w:right w:val="none" w:sz="0" w:space="0" w:color="auto"/>
      </w:divBdr>
    </w:div>
    <w:div w:id="1289891889">
      <w:bodyDiv w:val="1"/>
      <w:marLeft w:val="0"/>
      <w:marRight w:val="0"/>
      <w:marTop w:val="0"/>
      <w:marBottom w:val="0"/>
      <w:divBdr>
        <w:top w:val="none" w:sz="0" w:space="0" w:color="auto"/>
        <w:left w:val="none" w:sz="0" w:space="0" w:color="auto"/>
        <w:bottom w:val="none" w:sz="0" w:space="0" w:color="auto"/>
        <w:right w:val="none" w:sz="0" w:space="0" w:color="auto"/>
      </w:divBdr>
    </w:div>
    <w:div w:id="1290941016">
      <w:bodyDiv w:val="1"/>
      <w:marLeft w:val="0"/>
      <w:marRight w:val="0"/>
      <w:marTop w:val="0"/>
      <w:marBottom w:val="0"/>
      <w:divBdr>
        <w:top w:val="none" w:sz="0" w:space="0" w:color="auto"/>
        <w:left w:val="none" w:sz="0" w:space="0" w:color="auto"/>
        <w:bottom w:val="none" w:sz="0" w:space="0" w:color="auto"/>
        <w:right w:val="none" w:sz="0" w:space="0" w:color="auto"/>
      </w:divBdr>
    </w:div>
    <w:div w:id="1291403762">
      <w:bodyDiv w:val="1"/>
      <w:marLeft w:val="0"/>
      <w:marRight w:val="0"/>
      <w:marTop w:val="0"/>
      <w:marBottom w:val="0"/>
      <w:divBdr>
        <w:top w:val="none" w:sz="0" w:space="0" w:color="auto"/>
        <w:left w:val="none" w:sz="0" w:space="0" w:color="auto"/>
        <w:bottom w:val="none" w:sz="0" w:space="0" w:color="auto"/>
        <w:right w:val="none" w:sz="0" w:space="0" w:color="auto"/>
      </w:divBdr>
    </w:div>
    <w:div w:id="1292201782">
      <w:bodyDiv w:val="1"/>
      <w:marLeft w:val="0"/>
      <w:marRight w:val="0"/>
      <w:marTop w:val="0"/>
      <w:marBottom w:val="0"/>
      <w:divBdr>
        <w:top w:val="none" w:sz="0" w:space="0" w:color="auto"/>
        <w:left w:val="none" w:sz="0" w:space="0" w:color="auto"/>
        <w:bottom w:val="none" w:sz="0" w:space="0" w:color="auto"/>
        <w:right w:val="none" w:sz="0" w:space="0" w:color="auto"/>
      </w:divBdr>
    </w:div>
    <w:div w:id="1292976064">
      <w:bodyDiv w:val="1"/>
      <w:marLeft w:val="0"/>
      <w:marRight w:val="0"/>
      <w:marTop w:val="0"/>
      <w:marBottom w:val="0"/>
      <w:divBdr>
        <w:top w:val="none" w:sz="0" w:space="0" w:color="auto"/>
        <w:left w:val="none" w:sz="0" w:space="0" w:color="auto"/>
        <w:bottom w:val="none" w:sz="0" w:space="0" w:color="auto"/>
        <w:right w:val="none" w:sz="0" w:space="0" w:color="auto"/>
      </w:divBdr>
    </w:div>
    <w:div w:id="1293026087">
      <w:bodyDiv w:val="1"/>
      <w:marLeft w:val="0"/>
      <w:marRight w:val="0"/>
      <w:marTop w:val="0"/>
      <w:marBottom w:val="0"/>
      <w:divBdr>
        <w:top w:val="none" w:sz="0" w:space="0" w:color="auto"/>
        <w:left w:val="none" w:sz="0" w:space="0" w:color="auto"/>
        <w:bottom w:val="none" w:sz="0" w:space="0" w:color="auto"/>
        <w:right w:val="none" w:sz="0" w:space="0" w:color="auto"/>
      </w:divBdr>
    </w:div>
    <w:div w:id="1293171900">
      <w:bodyDiv w:val="1"/>
      <w:marLeft w:val="0"/>
      <w:marRight w:val="0"/>
      <w:marTop w:val="0"/>
      <w:marBottom w:val="0"/>
      <w:divBdr>
        <w:top w:val="none" w:sz="0" w:space="0" w:color="auto"/>
        <w:left w:val="none" w:sz="0" w:space="0" w:color="auto"/>
        <w:bottom w:val="none" w:sz="0" w:space="0" w:color="auto"/>
        <w:right w:val="none" w:sz="0" w:space="0" w:color="auto"/>
      </w:divBdr>
    </w:div>
    <w:div w:id="1293319025">
      <w:bodyDiv w:val="1"/>
      <w:marLeft w:val="0"/>
      <w:marRight w:val="0"/>
      <w:marTop w:val="0"/>
      <w:marBottom w:val="0"/>
      <w:divBdr>
        <w:top w:val="none" w:sz="0" w:space="0" w:color="auto"/>
        <w:left w:val="none" w:sz="0" w:space="0" w:color="auto"/>
        <w:bottom w:val="none" w:sz="0" w:space="0" w:color="auto"/>
        <w:right w:val="none" w:sz="0" w:space="0" w:color="auto"/>
      </w:divBdr>
    </w:div>
    <w:div w:id="1293444207">
      <w:bodyDiv w:val="1"/>
      <w:marLeft w:val="0"/>
      <w:marRight w:val="0"/>
      <w:marTop w:val="0"/>
      <w:marBottom w:val="0"/>
      <w:divBdr>
        <w:top w:val="none" w:sz="0" w:space="0" w:color="auto"/>
        <w:left w:val="none" w:sz="0" w:space="0" w:color="auto"/>
        <w:bottom w:val="none" w:sz="0" w:space="0" w:color="auto"/>
        <w:right w:val="none" w:sz="0" w:space="0" w:color="auto"/>
      </w:divBdr>
    </w:div>
    <w:div w:id="1294092741">
      <w:bodyDiv w:val="1"/>
      <w:marLeft w:val="0"/>
      <w:marRight w:val="0"/>
      <w:marTop w:val="0"/>
      <w:marBottom w:val="0"/>
      <w:divBdr>
        <w:top w:val="none" w:sz="0" w:space="0" w:color="auto"/>
        <w:left w:val="none" w:sz="0" w:space="0" w:color="auto"/>
        <w:bottom w:val="none" w:sz="0" w:space="0" w:color="auto"/>
        <w:right w:val="none" w:sz="0" w:space="0" w:color="auto"/>
      </w:divBdr>
    </w:div>
    <w:div w:id="1294287892">
      <w:bodyDiv w:val="1"/>
      <w:marLeft w:val="0"/>
      <w:marRight w:val="0"/>
      <w:marTop w:val="0"/>
      <w:marBottom w:val="0"/>
      <w:divBdr>
        <w:top w:val="none" w:sz="0" w:space="0" w:color="auto"/>
        <w:left w:val="none" w:sz="0" w:space="0" w:color="auto"/>
        <w:bottom w:val="none" w:sz="0" w:space="0" w:color="auto"/>
        <w:right w:val="none" w:sz="0" w:space="0" w:color="auto"/>
      </w:divBdr>
    </w:div>
    <w:div w:id="1294408485">
      <w:bodyDiv w:val="1"/>
      <w:marLeft w:val="0"/>
      <w:marRight w:val="0"/>
      <w:marTop w:val="0"/>
      <w:marBottom w:val="0"/>
      <w:divBdr>
        <w:top w:val="none" w:sz="0" w:space="0" w:color="auto"/>
        <w:left w:val="none" w:sz="0" w:space="0" w:color="auto"/>
        <w:bottom w:val="none" w:sz="0" w:space="0" w:color="auto"/>
        <w:right w:val="none" w:sz="0" w:space="0" w:color="auto"/>
      </w:divBdr>
    </w:div>
    <w:div w:id="1294750525">
      <w:bodyDiv w:val="1"/>
      <w:marLeft w:val="0"/>
      <w:marRight w:val="0"/>
      <w:marTop w:val="0"/>
      <w:marBottom w:val="0"/>
      <w:divBdr>
        <w:top w:val="none" w:sz="0" w:space="0" w:color="auto"/>
        <w:left w:val="none" w:sz="0" w:space="0" w:color="auto"/>
        <w:bottom w:val="none" w:sz="0" w:space="0" w:color="auto"/>
        <w:right w:val="none" w:sz="0" w:space="0" w:color="auto"/>
      </w:divBdr>
    </w:div>
    <w:div w:id="1295209481">
      <w:bodyDiv w:val="1"/>
      <w:marLeft w:val="0"/>
      <w:marRight w:val="0"/>
      <w:marTop w:val="0"/>
      <w:marBottom w:val="0"/>
      <w:divBdr>
        <w:top w:val="none" w:sz="0" w:space="0" w:color="auto"/>
        <w:left w:val="none" w:sz="0" w:space="0" w:color="auto"/>
        <w:bottom w:val="none" w:sz="0" w:space="0" w:color="auto"/>
        <w:right w:val="none" w:sz="0" w:space="0" w:color="auto"/>
      </w:divBdr>
    </w:div>
    <w:div w:id="1295673264">
      <w:bodyDiv w:val="1"/>
      <w:marLeft w:val="0"/>
      <w:marRight w:val="0"/>
      <w:marTop w:val="0"/>
      <w:marBottom w:val="0"/>
      <w:divBdr>
        <w:top w:val="none" w:sz="0" w:space="0" w:color="auto"/>
        <w:left w:val="none" w:sz="0" w:space="0" w:color="auto"/>
        <w:bottom w:val="none" w:sz="0" w:space="0" w:color="auto"/>
        <w:right w:val="none" w:sz="0" w:space="0" w:color="auto"/>
      </w:divBdr>
    </w:div>
    <w:div w:id="1296062452">
      <w:bodyDiv w:val="1"/>
      <w:marLeft w:val="0"/>
      <w:marRight w:val="0"/>
      <w:marTop w:val="0"/>
      <w:marBottom w:val="0"/>
      <w:divBdr>
        <w:top w:val="none" w:sz="0" w:space="0" w:color="auto"/>
        <w:left w:val="none" w:sz="0" w:space="0" w:color="auto"/>
        <w:bottom w:val="none" w:sz="0" w:space="0" w:color="auto"/>
        <w:right w:val="none" w:sz="0" w:space="0" w:color="auto"/>
      </w:divBdr>
    </w:div>
    <w:div w:id="1296181280">
      <w:bodyDiv w:val="1"/>
      <w:marLeft w:val="0"/>
      <w:marRight w:val="0"/>
      <w:marTop w:val="0"/>
      <w:marBottom w:val="0"/>
      <w:divBdr>
        <w:top w:val="none" w:sz="0" w:space="0" w:color="auto"/>
        <w:left w:val="none" w:sz="0" w:space="0" w:color="auto"/>
        <w:bottom w:val="none" w:sz="0" w:space="0" w:color="auto"/>
        <w:right w:val="none" w:sz="0" w:space="0" w:color="auto"/>
      </w:divBdr>
    </w:div>
    <w:div w:id="1296182445">
      <w:bodyDiv w:val="1"/>
      <w:marLeft w:val="0"/>
      <w:marRight w:val="0"/>
      <w:marTop w:val="0"/>
      <w:marBottom w:val="0"/>
      <w:divBdr>
        <w:top w:val="none" w:sz="0" w:space="0" w:color="auto"/>
        <w:left w:val="none" w:sz="0" w:space="0" w:color="auto"/>
        <w:bottom w:val="none" w:sz="0" w:space="0" w:color="auto"/>
        <w:right w:val="none" w:sz="0" w:space="0" w:color="auto"/>
      </w:divBdr>
    </w:div>
    <w:div w:id="1296372305">
      <w:bodyDiv w:val="1"/>
      <w:marLeft w:val="0"/>
      <w:marRight w:val="0"/>
      <w:marTop w:val="0"/>
      <w:marBottom w:val="0"/>
      <w:divBdr>
        <w:top w:val="none" w:sz="0" w:space="0" w:color="auto"/>
        <w:left w:val="none" w:sz="0" w:space="0" w:color="auto"/>
        <w:bottom w:val="none" w:sz="0" w:space="0" w:color="auto"/>
        <w:right w:val="none" w:sz="0" w:space="0" w:color="auto"/>
      </w:divBdr>
    </w:div>
    <w:div w:id="1296567432">
      <w:bodyDiv w:val="1"/>
      <w:marLeft w:val="0"/>
      <w:marRight w:val="0"/>
      <w:marTop w:val="0"/>
      <w:marBottom w:val="0"/>
      <w:divBdr>
        <w:top w:val="none" w:sz="0" w:space="0" w:color="auto"/>
        <w:left w:val="none" w:sz="0" w:space="0" w:color="auto"/>
        <w:bottom w:val="none" w:sz="0" w:space="0" w:color="auto"/>
        <w:right w:val="none" w:sz="0" w:space="0" w:color="auto"/>
      </w:divBdr>
    </w:div>
    <w:div w:id="1296568151">
      <w:bodyDiv w:val="1"/>
      <w:marLeft w:val="0"/>
      <w:marRight w:val="0"/>
      <w:marTop w:val="0"/>
      <w:marBottom w:val="0"/>
      <w:divBdr>
        <w:top w:val="none" w:sz="0" w:space="0" w:color="auto"/>
        <w:left w:val="none" w:sz="0" w:space="0" w:color="auto"/>
        <w:bottom w:val="none" w:sz="0" w:space="0" w:color="auto"/>
        <w:right w:val="none" w:sz="0" w:space="0" w:color="auto"/>
      </w:divBdr>
    </w:div>
    <w:div w:id="1296908780">
      <w:bodyDiv w:val="1"/>
      <w:marLeft w:val="0"/>
      <w:marRight w:val="0"/>
      <w:marTop w:val="0"/>
      <w:marBottom w:val="0"/>
      <w:divBdr>
        <w:top w:val="none" w:sz="0" w:space="0" w:color="auto"/>
        <w:left w:val="none" w:sz="0" w:space="0" w:color="auto"/>
        <w:bottom w:val="none" w:sz="0" w:space="0" w:color="auto"/>
        <w:right w:val="none" w:sz="0" w:space="0" w:color="auto"/>
      </w:divBdr>
    </w:div>
    <w:div w:id="1296913533">
      <w:bodyDiv w:val="1"/>
      <w:marLeft w:val="0"/>
      <w:marRight w:val="0"/>
      <w:marTop w:val="0"/>
      <w:marBottom w:val="0"/>
      <w:divBdr>
        <w:top w:val="none" w:sz="0" w:space="0" w:color="auto"/>
        <w:left w:val="none" w:sz="0" w:space="0" w:color="auto"/>
        <w:bottom w:val="none" w:sz="0" w:space="0" w:color="auto"/>
        <w:right w:val="none" w:sz="0" w:space="0" w:color="auto"/>
      </w:divBdr>
    </w:div>
    <w:div w:id="1297219926">
      <w:bodyDiv w:val="1"/>
      <w:marLeft w:val="0"/>
      <w:marRight w:val="0"/>
      <w:marTop w:val="0"/>
      <w:marBottom w:val="0"/>
      <w:divBdr>
        <w:top w:val="none" w:sz="0" w:space="0" w:color="auto"/>
        <w:left w:val="none" w:sz="0" w:space="0" w:color="auto"/>
        <w:bottom w:val="none" w:sz="0" w:space="0" w:color="auto"/>
        <w:right w:val="none" w:sz="0" w:space="0" w:color="auto"/>
      </w:divBdr>
    </w:div>
    <w:div w:id="1297491259">
      <w:bodyDiv w:val="1"/>
      <w:marLeft w:val="0"/>
      <w:marRight w:val="0"/>
      <w:marTop w:val="0"/>
      <w:marBottom w:val="0"/>
      <w:divBdr>
        <w:top w:val="none" w:sz="0" w:space="0" w:color="auto"/>
        <w:left w:val="none" w:sz="0" w:space="0" w:color="auto"/>
        <w:bottom w:val="none" w:sz="0" w:space="0" w:color="auto"/>
        <w:right w:val="none" w:sz="0" w:space="0" w:color="auto"/>
      </w:divBdr>
    </w:div>
    <w:div w:id="1298489479">
      <w:bodyDiv w:val="1"/>
      <w:marLeft w:val="0"/>
      <w:marRight w:val="0"/>
      <w:marTop w:val="0"/>
      <w:marBottom w:val="0"/>
      <w:divBdr>
        <w:top w:val="none" w:sz="0" w:space="0" w:color="auto"/>
        <w:left w:val="none" w:sz="0" w:space="0" w:color="auto"/>
        <w:bottom w:val="none" w:sz="0" w:space="0" w:color="auto"/>
        <w:right w:val="none" w:sz="0" w:space="0" w:color="auto"/>
      </w:divBdr>
    </w:div>
    <w:div w:id="1298493613">
      <w:bodyDiv w:val="1"/>
      <w:marLeft w:val="0"/>
      <w:marRight w:val="0"/>
      <w:marTop w:val="0"/>
      <w:marBottom w:val="0"/>
      <w:divBdr>
        <w:top w:val="none" w:sz="0" w:space="0" w:color="auto"/>
        <w:left w:val="none" w:sz="0" w:space="0" w:color="auto"/>
        <w:bottom w:val="none" w:sz="0" w:space="0" w:color="auto"/>
        <w:right w:val="none" w:sz="0" w:space="0" w:color="auto"/>
      </w:divBdr>
    </w:div>
    <w:div w:id="1298755322">
      <w:bodyDiv w:val="1"/>
      <w:marLeft w:val="0"/>
      <w:marRight w:val="0"/>
      <w:marTop w:val="0"/>
      <w:marBottom w:val="0"/>
      <w:divBdr>
        <w:top w:val="none" w:sz="0" w:space="0" w:color="auto"/>
        <w:left w:val="none" w:sz="0" w:space="0" w:color="auto"/>
        <w:bottom w:val="none" w:sz="0" w:space="0" w:color="auto"/>
        <w:right w:val="none" w:sz="0" w:space="0" w:color="auto"/>
      </w:divBdr>
    </w:div>
    <w:div w:id="1298954513">
      <w:bodyDiv w:val="1"/>
      <w:marLeft w:val="0"/>
      <w:marRight w:val="0"/>
      <w:marTop w:val="0"/>
      <w:marBottom w:val="0"/>
      <w:divBdr>
        <w:top w:val="none" w:sz="0" w:space="0" w:color="auto"/>
        <w:left w:val="none" w:sz="0" w:space="0" w:color="auto"/>
        <w:bottom w:val="none" w:sz="0" w:space="0" w:color="auto"/>
        <w:right w:val="none" w:sz="0" w:space="0" w:color="auto"/>
      </w:divBdr>
    </w:div>
    <w:div w:id="1299413022">
      <w:bodyDiv w:val="1"/>
      <w:marLeft w:val="0"/>
      <w:marRight w:val="0"/>
      <w:marTop w:val="0"/>
      <w:marBottom w:val="0"/>
      <w:divBdr>
        <w:top w:val="none" w:sz="0" w:space="0" w:color="auto"/>
        <w:left w:val="none" w:sz="0" w:space="0" w:color="auto"/>
        <w:bottom w:val="none" w:sz="0" w:space="0" w:color="auto"/>
        <w:right w:val="none" w:sz="0" w:space="0" w:color="auto"/>
      </w:divBdr>
    </w:div>
    <w:div w:id="1299607889">
      <w:bodyDiv w:val="1"/>
      <w:marLeft w:val="0"/>
      <w:marRight w:val="0"/>
      <w:marTop w:val="0"/>
      <w:marBottom w:val="0"/>
      <w:divBdr>
        <w:top w:val="none" w:sz="0" w:space="0" w:color="auto"/>
        <w:left w:val="none" w:sz="0" w:space="0" w:color="auto"/>
        <w:bottom w:val="none" w:sz="0" w:space="0" w:color="auto"/>
        <w:right w:val="none" w:sz="0" w:space="0" w:color="auto"/>
      </w:divBdr>
    </w:div>
    <w:div w:id="1299990255">
      <w:bodyDiv w:val="1"/>
      <w:marLeft w:val="0"/>
      <w:marRight w:val="0"/>
      <w:marTop w:val="0"/>
      <w:marBottom w:val="0"/>
      <w:divBdr>
        <w:top w:val="none" w:sz="0" w:space="0" w:color="auto"/>
        <w:left w:val="none" w:sz="0" w:space="0" w:color="auto"/>
        <w:bottom w:val="none" w:sz="0" w:space="0" w:color="auto"/>
        <w:right w:val="none" w:sz="0" w:space="0" w:color="auto"/>
      </w:divBdr>
    </w:div>
    <w:div w:id="1300068525">
      <w:bodyDiv w:val="1"/>
      <w:marLeft w:val="0"/>
      <w:marRight w:val="0"/>
      <w:marTop w:val="0"/>
      <w:marBottom w:val="0"/>
      <w:divBdr>
        <w:top w:val="none" w:sz="0" w:space="0" w:color="auto"/>
        <w:left w:val="none" w:sz="0" w:space="0" w:color="auto"/>
        <w:bottom w:val="none" w:sz="0" w:space="0" w:color="auto"/>
        <w:right w:val="none" w:sz="0" w:space="0" w:color="auto"/>
      </w:divBdr>
    </w:div>
    <w:div w:id="1301038783">
      <w:bodyDiv w:val="1"/>
      <w:marLeft w:val="0"/>
      <w:marRight w:val="0"/>
      <w:marTop w:val="0"/>
      <w:marBottom w:val="0"/>
      <w:divBdr>
        <w:top w:val="none" w:sz="0" w:space="0" w:color="auto"/>
        <w:left w:val="none" w:sz="0" w:space="0" w:color="auto"/>
        <w:bottom w:val="none" w:sz="0" w:space="0" w:color="auto"/>
        <w:right w:val="none" w:sz="0" w:space="0" w:color="auto"/>
      </w:divBdr>
    </w:div>
    <w:div w:id="1301227785">
      <w:bodyDiv w:val="1"/>
      <w:marLeft w:val="0"/>
      <w:marRight w:val="0"/>
      <w:marTop w:val="0"/>
      <w:marBottom w:val="0"/>
      <w:divBdr>
        <w:top w:val="none" w:sz="0" w:space="0" w:color="auto"/>
        <w:left w:val="none" w:sz="0" w:space="0" w:color="auto"/>
        <w:bottom w:val="none" w:sz="0" w:space="0" w:color="auto"/>
        <w:right w:val="none" w:sz="0" w:space="0" w:color="auto"/>
      </w:divBdr>
    </w:div>
    <w:div w:id="1301493711">
      <w:bodyDiv w:val="1"/>
      <w:marLeft w:val="0"/>
      <w:marRight w:val="0"/>
      <w:marTop w:val="0"/>
      <w:marBottom w:val="0"/>
      <w:divBdr>
        <w:top w:val="none" w:sz="0" w:space="0" w:color="auto"/>
        <w:left w:val="none" w:sz="0" w:space="0" w:color="auto"/>
        <w:bottom w:val="none" w:sz="0" w:space="0" w:color="auto"/>
        <w:right w:val="none" w:sz="0" w:space="0" w:color="auto"/>
      </w:divBdr>
    </w:div>
    <w:div w:id="1301767312">
      <w:bodyDiv w:val="1"/>
      <w:marLeft w:val="0"/>
      <w:marRight w:val="0"/>
      <w:marTop w:val="0"/>
      <w:marBottom w:val="0"/>
      <w:divBdr>
        <w:top w:val="none" w:sz="0" w:space="0" w:color="auto"/>
        <w:left w:val="none" w:sz="0" w:space="0" w:color="auto"/>
        <w:bottom w:val="none" w:sz="0" w:space="0" w:color="auto"/>
        <w:right w:val="none" w:sz="0" w:space="0" w:color="auto"/>
      </w:divBdr>
    </w:div>
    <w:div w:id="1302494746">
      <w:bodyDiv w:val="1"/>
      <w:marLeft w:val="0"/>
      <w:marRight w:val="0"/>
      <w:marTop w:val="0"/>
      <w:marBottom w:val="0"/>
      <w:divBdr>
        <w:top w:val="none" w:sz="0" w:space="0" w:color="auto"/>
        <w:left w:val="none" w:sz="0" w:space="0" w:color="auto"/>
        <w:bottom w:val="none" w:sz="0" w:space="0" w:color="auto"/>
        <w:right w:val="none" w:sz="0" w:space="0" w:color="auto"/>
      </w:divBdr>
    </w:div>
    <w:div w:id="1303653927">
      <w:bodyDiv w:val="1"/>
      <w:marLeft w:val="0"/>
      <w:marRight w:val="0"/>
      <w:marTop w:val="0"/>
      <w:marBottom w:val="0"/>
      <w:divBdr>
        <w:top w:val="none" w:sz="0" w:space="0" w:color="auto"/>
        <w:left w:val="none" w:sz="0" w:space="0" w:color="auto"/>
        <w:bottom w:val="none" w:sz="0" w:space="0" w:color="auto"/>
        <w:right w:val="none" w:sz="0" w:space="0" w:color="auto"/>
      </w:divBdr>
    </w:div>
    <w:div w:id="1303845029">
      <w:bodyDiv w:val="1"/>
      <w:marLeft w:val="0"/>
      <w:marRight w:val="0"/>
      <w:marTop w:val="0"/>
      <w:marBottom w:val="0"/>
      <w:divBdr>
        <w:top w:val="none" w:sz="0" w:space="0" w:color="auto"/>
        <w:left w:val="none" w:sz="0" w:space="0" w:color="auto"/>
        <w:bottom w:val="none" w:sz="0" w:space="0" w:color="auto"/>
        <w:right w:val="none" w:sz="0" w:space="0" w:color="auto"/>
      </w:divBdr>
    </w:div>
    <w:div w:id="1304001227">
      <w:bodyDiv w:val="1"/>
      <w:marLeft w:val="0"/>
      <w:marRight w:val="0"/>
      <w:marTop w:val="0"/>
      <w:marBottom w:val="0"/>
      <w:divBdr>
        <w:top w:val="none" w:sz="0" w:space="0" w:color="auto"/>
        <w:left w:val="none" w:sz="0" w:space="0" w:color="auto"/>
        <w:bottom w:val="none" w:sz="0" w:space="0" w:color="auto"/>
        <w:right w:val="none" w:sz="0" w:space="0" w:color="auto"/>
      </w:divBdr>
    </w:div>
    <w:div w:id="1304428769">
      <w:bodyDiv w:val="1"/>
      <w:marLeft w:val="0"/>
      <w:marRight w:val="0"/>
      <w:marTop w:val="0"/>
      <w:marBottom w:val="0"/>
      <w:divBdr>
        <w:top w:val="none" w:sz="0" w:space="0" w:color="auto"/>
        <w:left w:val="none" w:sz="0" w:space="0" w:color="auto"/>
        <w:bottom w:val="none" w:sz="0" w:space="0" w:color="auto"/>
        <w:right w:val="none" w:sz="0" w:space="0" w:color="auto"/>
      </w:divBdr>
    </w:div>
    <w:div w:id="1304703183">
      <w:bodyDiv w:val="1"/>
      <w:marLeft w:val="0"/>
      <w:marRight w:val="0"/>
      <w:marTop w:val="0"/>
      <w:marBottom w:val="0"/>
      <w:divBdr>
        <w:top w:val="none" w:sz="0" w:space="0" w:color="auto"/>
        <w:left w:val="none" w:sz="0" w:space="0" w:color="auto"/>
        <w:bottom w:val="none" w:sz="0" w:space="0" w:color="auto"/>
        <w:right w:val="none" w:sz="0" w:space="0" w:color="auto"/>
      </w:divBdr>
    </w:div>
    <w:div w:id="1305160636">
      <w:bodyDiv w:val="1"/>
      <w:marLeft w:val="0"/>
      <w:marRight w:val="0"/>
      <w:marTop w:val="0"/>
      <w:marBottom w:val="0"/>
      <w:divBdr>
        <w:top w:val="none" w:sz="0" w:space="0" w:color="auto"/>
        <w:left w:val="none" w:sz="0" w:space="0" w:color="auto"/>
        <w:bottom w:val="none" w:sz="0" w:space="0" w:color="auto"/>
        <w:right w:val="none" w:sz="0" w:space="0" w:color="auto"/>
      </w:divBdr>
    </w:div>
    <w:div w:id="1305358399">
      <w:bodyDiv w:val="1"/>
      <w:marLeft w:val="0"/>
      <w:marRight w:val="0"/>
      <w:marTop w:val="0"/>
      <w:marBottom w:val="0"/>
      <w:divBdr>
        <w:top w:val="none" w:sz="0" w:space="0" w:color="auto"/>
        <w:left w:val="none" w:sz="0" w:space="0" w:color="auto"/>
        <w:bottom w:val="none" w:sz="0" w:space="0" w:color="auto"/>
        <w:right w:val="none" w:sz="0" w:space="0" w:color="auto"/>
      </w:divBdr>
    </w:div>
    <w:div w:id="1306424975">
      <w:bodyDiv w:val="1"/>
      <w:marLeft w:val="0"/>
      <w:marRight w:val="0"/>
      <w:marTop w:val="0"/>
      <w:marBottom w:val="0"/>
      <w:divBdr>
        <w:top w:val="none" w:sz="0" w:space="0" w:color="auto"/>
        <w:left w:val="none" w:sz="0" w:space="0" w:color="auto"/>
        <w:bottom w:val="none" w:sz="0" w:space="0" w:color="auto"/>
        <w:right w:val="none" w:sz="0" w:space="0" w:color="auto"/>
      </w:divBdr>
    </w:div>
    <w:div w:id="1306861577">
      <w:bodyDiv w:val="1"/>
      <w:marLeft w:val="0"/>
      <w:marRight w:val="0"/>
      <w:marTop w:val="0"/>
      <w:marBottom w:val="0"/>
      <w:divBdr>
        <w:top w:val="none" w:sz="0" w:space="0" w:color="auto"/>
        <w:left w:val="none" w:sz="0" w:space="0" w:color="auto"/>
        <w:bottom w:val="none" w:sz="0" w:space="0" w:color="auto"/>
        <w:right w:val="none" w:sz="0" w:space="0" w:color="auto"/>
      </w:divBdr>
    </w:div>
    <w:div w:id="1307051617">
      <w:bodyDiv w:val="1"/>
      <w:marLeft w:val="0"/>
      <w:marRight w:val="0"/>
      <w:marTop w:val="0"/>
      <w:marBottom w:val="0"/>
      <w:divBdr>
        <w:top w:val="none" w:sz="0" w:space="0" w:color="auto"/>
        <w:left w:val="none" w:sz="0" w:space="0" w:color="auto"/>
        <w:bottom w:val="none" w:sz="0" w:space="0" w:color="auto"/>
        <w:right w:val="none" w:sz="0" w:space="0" w:color="auto"/>
      </w:divBdr>
    </w:div>
    <w:div w:id="1307323476">
      <w:bodyDiv w:val="1"/>
      <w:marLeft w:val="0"/>
      <w:marRight w:val="0"/>
      <w:marTop w:val="0"/>
      <w:marBottom w:val="0"/>
      <w:divBdr>
        <w:top w:val="none" w:sz="0" w:space="0" w:color="auto"/>
        <w:left w:val="none" w:sz="0" w:space="0" w:color="auto"/>
        <w:bottom w:val="none" w:sz="0" w:space="0" w:color="auto"/>
        <w:right w:val="none" w:sz="0" w:space="0" w:color="auto"/>
      </w:divBdr>
    </w:div>
    <w:div w:id="1307932086">
      <w:bodyDiv w:val="1"/>
      <w:marLeft w:val="0"/>
      <w:marRight w:val="0"/>
      <w:marTop w:val="0"/>
      <w:marBottom w:val="0"/>
      <w:divBdr>
        <w:top w:val="none" w:sz="0" w:space="0" w:color="auto"/>
        <w:left w:val="none" w:sz="0" w:space="0" w:color="auto"/>
        <w:bottom w:val="none" w:sz="0" w:space="0" w:color="auto"/>
        <w:right w:val="none" w:sz="0" w:space="0" w:color="auto"/>
      </w:divBdr>
    </w:div>
    <w:div w:id="1308172845">
      <w:bodyDiv w:val="1"/>
      <w:marLeft w:val="0"/>
      <w:marRight w:val="0"/>
      <w:marTop w:val="0"/>
      <w:marBottom w:val="0"/>
      <w:divBdr>
        <w:top w:val="none" w:sz="0" w:space="0" w:color="auto"/>
        <w:left w:val="none" w:sz="0" w:space="0" w:color="auto"/>
        <w:bottom w:val="none" w:sz="0" w:space="0" w:color="auto"/>
        <w:right w:val="none" w:sz="0" w:space="0" w:color="auto"/>
      </w:divBdr>
    </w:div>
    <w:div w:id="1308391119">
      <w:bodyDiv w:val="1"/>
      <w:marLeft w:val="0"/>
      <w:marRight w:val="0"/>
      <w:marTop w:val="0"/>
      <w:marBottom w:val="0"/>
      <w:divBdr>
        <w:top w:val="none" w:sz="0" w:space="0" w:color="auto"/>
        <w:left w:val="none" w:sz="0" w:space="0" w:color="auto"/>
        <w:bottom w:val="none" w:sz="0" w:space="0" w:color="auto"/>
        <w:right w:val="none" w:sz="0" w:space="0" w:color="auto"/>
      </w:divBdr>
    </w:div>
    <w:div w:id="1308702204">
      <w:bodyDiv w:val="1"/>
      <w:marLeft w:val="0"/>
      <w:marRight w:val="0"/>
      <w:marTop w:val="0"/>
      <w:marBottom w:val="0"/>
      <w:divBdr>
        <w:top w:val="none" w:sz="0" w:space="0" w:color="auto"/>
        <w:left w:val="none" w:sz="0" w:space="0" w:color="auto"/>
        <w:bottom w:val="none" w:sz="0" w:space="0" w:color="auto"/>
        <w:right w:val="none" w:sz="0" w:space="0" w:color="auto"/>
      </w:divBdr>
    </w:div>
    <w:div w:id="1308782873">
      <w:bodyDiv w:val="1"/>
      <w:marLeft w:val="0"/>
      <w:marRight w:val="0"/>
      <w:marTop w:val="0"/>
      <w:marBottom w:val="0"/>
      <w:divBdr>
        <w:top w:val="none" w:sz="0" w:space="0" w:color="auto"/>
        <w:left w:val="none" w:sz="0" w:space="0" w:color="auto"/>
        <w:bottom w:val="none" w:sz="0" w:space="0" w:color="auto"/>
        <w:right w:val="none" w:sz="0" w:space="0" w:color="auto"/>
      </w:divBdr>
    </w:div>
    <w:div w:id="1309483349">
      <w:bodyDiv w:val="1"/>
      <w:marLeft w:val="0"/>
      <w:marRight w:val="0"/>
      <w:marTop w:val="0"/>
      <w:marBottom w:val="0"/>
      <w:divBdr>
        <w:top w:val="none" w:sz="0" w:space="0" w:color="auto"/>
        <w:left w:val="none" w:sz="0" w:space="0" w:color="auto"/>
        <w:bottom w:val="none" w:sz="0" w:space="0" w:color="auto"/>
        <w:right w:val="none" w:sz="0" w:space="0" w:color="auto"/>
      </w:divBdr>
    </w:div>
    <w:div w:id="1309819481">
      <w:bodyDiv w:val="1"/>
      <w:marLeft w:val="0"/>
      <w:marRight w:val="0"/>
      <w:marTop w:val="0"/>
      <w:marBottom w:val="0"/>
      <w:divBdr>
        <w:top w:val="none" w:sz="0" w:space="0" w:color="auto"/>
        <w:left w:val="none" w:sz="0" w:space="0" w:color="auto"/>
        <w:bottom w:val="none" w:sz="0" w:space="0" w:color="auto"/>
        <w:right w:val="none" w:sz="0" w:space="0" w:color="auto"/>
      </w:divBdr>
    </w:div>
    <w:div w:id="1310209220">
      <w:bodyDiv w:val="1"/>
      <w:marLeft w:val="0"/>
      <w:marRight w:val="0"/>
      <w:marTop w:val="0"/>
      <w:marBottom w:val="0"/>
      <w:divBdr>
        <w:top w:val="none" w:sz="0" w:space="0" w:color="auto"/>
        <w:left w:val="none" w:sz="0" w:space="0" w:color="auto"/>
        <w:bottom w:val="none" w:sz="0" w:space="0" w:color="auto"/>
        <w:right w:val="none" w:sz="0" w:space="0" w:color="auto"/>
      </w:divBdr>
    </w:div>
    <w:div w:id="1310669942">
      <w:bodyDiv w:val="1"/>
      <w:marLeft w:val="0"/>
      <w:marRight w:val="0"/>
      <w:marTop w:val="0"/>
      <w:marBottom w:val="0"/>
      <w:divBdr>
        <w:top w:val="none" w:sz="0" w:space="0" w:color="auto"/>
        <w:left w:val="none" w:sz="0" w:space="0" w:color="auto"/>
        <w:bottom w:val="none" w:sz="0" w:space="0" w:color="auto"/>
        <w:right w:val="none" w:sz="0" w:space="0" w:color="auto"/>
      </w:divBdr>
    </w:div>
    <w:div w:id="1310937359">
      <w:bodyDiv w:val="1"/>
      <w:marLeft w:val="0"/>
      <w:marRight w:val="0"/>
      <w:marTop w:val="0"/>
      <w:marBottom w:val="0"/>
      <w:divBdr>
        <w:top w:val="none" w:sz="0" w:space="0" w:color="auto"/>
        <w:left w:val="none" w:sz="0" w:space="0" w:color="auto"/>
        <w:bottom w:val="none" w:sz="0" w:space="0" w:color="auto"/>
        <w:right w:val="none" w:sz="0" w:space="0" w:color="auto"/>
      </w:divBdr>
    </w:div>
    <w:div w:id="1311249712">
      <w:bodyDiv w:val="1"/>
      <w:marLeft w:val="0"/>
      <w:marRight w:val="0"/>
      <w:marTop w:val="0"/>
      <w:marBottom w:val="0"/>
      <w:divBdr>
        <w:top w:val="none" w:sz="0" w:space="0" w:color="auto"/>
        <w:left w:val="none" w:sz="0" w:space="0" w:color="auto"/>
        <w:bottom w:val="none" w:sz="0" w:space="0" w:color="auto"/>
        <w:right w:val="none" w:sz="0" w:space="0" w:color="auto"/>
      </w:divBdr>
    </w:div>
    <w:div w:id="1311252511">
      <w:bodyDiv w:val="1"/>
      <w:marLeft w:val="0"/>
      <w:marRight w:val="0"/>
      <w:marTop w:val="0"/>
      <w:marBottom w:val="0"/>
      <w:divBdr>
        <w:top w:val="none" w:sz="0" w:space="0" w:color="auto"/>
        <w:left w:val="none" w:sz="0" w:space="0" w:color="auto"/>
        <w:bottom w:val="none" w:sz="0" w:space="0" w:color="auto"/>
        <w:right w:val="none" w:sz="0" w:space="0" w:color="auto"/>
      </w:divBdr>
    </w:div>
    <w:div w:id="1311595620">
      <w:bodyDiv w:val="1"/>
      <w:marLeft w:val="0"/>
      <w:marRight w:val="0"/>
      <w:marTop w:val="0"/>
      <w:marBottom w:val="0"/>
      <w:divBdr>
        <w:top w:val="none" w:sz="0" w:space="0" w:color="auto"/>
        <w:left w:val="none" w:sz="0" w:space="0" w:color="auto"/>
        <w:bottom w:val="none" w:sz="0" w:space="0" w:color="auto"/>
        <w:right w:val="none" w:sz="0" w:space="0" w:color="auto"/>
      </w:divBdr>
    </w:div>
    <w:div w:id="1311906854">
      <w:bodyDiv w:val="1"/>
      <w:marLeft w:val="0"/>
      <w:marRight w:val="0"/>
      <w:marTop w:val="0"/>
      <w:marBottom w:val="0"/>
      <w:divBdr>
        <w:top w:val="none" w:sz="0" w:space="0" w:color="auto"/>
        <w:left w:val="none" w:sz="0" w:space="0" w:color="auto"/>
        <w:bottom w:val="none" w:sz="0" w:space="0" w:color="auto"/>
        <w:right w:val="none" w:sz="0" w:space="0" w:color="auto"/>
      </w:divBdr>
    </w:div>
    <w:div w:id="1312323583">
      <w:bodyDiv w:val="1"/>
      <w:marLeft w:val="0"/>
      <w:marRight w:val="0"/>
      <w:marTop w:val="0"/>
      <w:marBottom w:val="0"/>
      <w:divBdr>
        <w:top w:val="none" w:sz="0" w:space="0" w:color="auto"/>
        <w:left w:val="none" w:sz="0" w:space="0" w:color="auto"/>
        <w:bottom w:val="none" w:sz="0" w:space="0" w:color="auto"/>
        <w:right w:val="none" w:sz="0" w:space="0" w:color="auto"/>
      </w:divBdr>
    </w:div>
    <w:div w:id="1312443873">
      <w:bodyDiv w:val="1"/>
      <w:marLeft w:val="0"/>
      <w:marRight w:val="0"/>
      <w:marTop w:val="0"/>
      <w:marBottom w:val="0"/>
      <w:divBdr>
        <w:top w:val="none" w:sz="0" w:space="0" w:color="auto"/>
        <w:left w:val="none" w:sz="0" w:space="0" w:color="auto"/>
        <w:bottom w:val="none" w:sz="0" w:space="0" w:color="auto"/>
        <w:right w:val="none" w:sz="0" w:space="0" w:color="auto"/>
      </w:divBdr>
    </w:div>
    <w:div w:id="1312520925">
      <w:bodyDiv w:val="1"/>
      <w:marLeft w:val="0"/>
      <w:marRight w:val="0"/>
      <w:marTop w:val="0"/>
      <w:marBottom w:val="0"/>
      <w:divBdr>
        <w:top w:val="none" w:sz="0" w:space="0" w:color="auto"/>
        <w:left w:val="none" w:sz="0" w:space="0" w:color="auto"/>
        <w:bottom w:val="none" w:sz="0" w:space="0" w:color="auto"/>
        <w:right w:val="none" w:sz="0" w:space="0" w:color="auto"/>
      </w:divBdr>
    </w:div>
    <w:div w:id="1312521087">
      <w:bodyDiv w:val="1"/>
      <w:marLeft w:val="0"/>
      <w:marRight w:val="0"/>
      <w:marTop w:val="0"/>
      <w:marBottom w:val="0"/>
      <w:divBdr>
        <w:top w:val="none" w:sz="0" w:space="0" w:color="auto"/>
        <w:left w:val="none" w:sz="0" w:space="0" w:color="auto"/>
        <w:bottom w:val="none" w:sz="0" w:space="0" w:color="auto"/>
        <w:right w:val="none" w:sz="0" w:space="0" w:color="auto"/>
      </w:divBdr>
    </w:div>
    <w:div w:id="1312557192">
      <w:bodyDiv w:val="1"/>
      <w:marLeft w:val="0"/>
      <w:marRight w:val="0"/>
      <w:marTop w:val="0"/>
      <w:marBottom w:val="0"/>
      <w:divBdr>
        <w:top w:val="none" w:sz="0" w:space="0" w:color="auto"/>
        <w:left w:val="none" w:sz="0" w:space="0" w:color="auto"/>
        <w:bottom w:val="none" w:sz="0" w:space="0" w:color="auto"/>
        <w:right w:val="none" w:sz="0" w:space="0" w:color="auto"/>
      </w:divBdr>
    </w:div>
    <w:div w:id="1313099203">
      <w:bodyDiv w:val="1"/>
      <w:marLeft w:val="0"/>
      <w:marRight w:val="0"/>
      <w:marTop w:val="0"/>
      <w:marBottom w:val="0"/>
      <w:divBdr>
        <w:top w:val="none" w:sz="0" w:space="0" w:color="auto"/>
        <w:left w:val="none" w:sz="0" w:space="0" w:color="auto"/>
        <w:bottom w:val="none" w:sz="0" w:space="0" w:color="auto"/>
        <w:right w:val="none" w:sz="0" w:space="0" w:color="auto"/>
      </w:divBdr>
    </w:div>
    <w:div w:id="1313603768">
      <w:bodyDiv w:val="1"/>
      <w:marLeft w:val="0"/>
      <w:marRight w:val="0"/>
      <w:marTop w:val="0"/>
      <w:marBottom w:val="0"/>
      <w:divBdr>
        <w:top w:val="none" w:sz="0" w:space="0" w:color="auto"/>
        <w:left w:val="none" w:sz="0" w:space="0" w:color="auto"/>
        <w:bottom w:val="none" w:sz="0" w:space="0" w:color="auto"/>
        <w:right w:val="none" w:sz="0" w:space="0" w:color="auto"/>
      </w:divBdr>
    </w:div>
    <w:div w:id="1313756046">
      <w:bodyDiv w:val="1"/>
      <w:marLeft w:val="0"/>
      <w:marRight w:val="0"/>
      <w:marTop w:val="0"/>
      <w:marBottom w:val="0"/>
      <w:divBdr>
        <w:top w:val="none" w:sz="0" w:space="0" w:color="auto"/>
        <w:left w:val="none" w:sz="0" w:space="0" w:color="auto"/>
        <w:bottom w:val="none" w:sz="0" w:space="0" w:color="auto"/>
        <w:right w:val="none" w:sz="0" w:space="0" w:color="auto"/>
      </w:divBdr>
    </w:div>
    <w:div w:id="1314798118">
      <w:bodyDiv w:val="1"/>
      <w:marLeft w:val="0"/>
      <w:marRight w:val="0"/>
      <w:marTop w:val="0"/>
      <w:marBottom w:val="0"/>
      <w:divBdr>
        <w:top w:val="none" w:sz="0" w:space="0" w:color="auto"/>
        <w:left w:val="none" w:sz="0" w:space="0" w:color="auto"/>
        <w:bottom w:val="none" w:sz="0" w:space="0" w:color="auto"/>
        <w:right w:val="none" w:sz="0" w:space="0" w:color="auto"/>
      </w:divBdr>
    </w:div>
    <w:div w:id="1315111047">
      <w:bodyDiv w:val="1"/>
      <w:marLeft w:val="0"/>
      <w:marRight w:val="0"/>
      <w:marTop w:val="0"/>
      <w:marBottom w:val="0"/>
      <w:divBdr>
        <w:top w:val="none" w:sz="0" w:space="0" w:color="auto"/>
        <w:left w:val="none" w:sz="0" w:space="0" w:color="auto"/>
        <w:bottom w:val="none" w:sz="0" w:space="0" w:color="auto"/>
        <w:right w:val="none" w:sz="0" w:space="0" w:color="auto"/>
      </w:divBdr>
    </w:div>
    <w:div w:id="1315842369">
      <w:bodyDiv w:val="1"/>
      <w:marLeft w:val="0"/>
      <w:marRight w:val="0"/>
      <w:marTop w:val="0"/>
      <w:marBottom w:val="0"/>
      <w:divBdr>
        <w:top w:val="none" w:sz="0" w:space="0" w:color="auto"/>
        <w:left w:val="none" w:sz="0" w:space="0" w:color="auto"/>
        <w:bottom w:val="none" w:sz="0" w:space="0" w:color="auto"/>
        <w:right w:val="none" w:sz="0" w:space="0" w:color="auto"/>
      </w:divBdr>
    </w:div>
    <w:div w:id="1316295629">
      <w:bodyDiv w:val="1"/>
      <w:marLeft w:val="0"/>
      <w:marRight w:val="0"/>
      <w:marTop w:val="0"/>
      <w:marBottom w:val="0"/>
      <w:divBdr>
        <w:top w:val="none" w:sz="0" w:space="0" w:color="auto"/>
        <w:left w:val="none" w:sz="0" w:space="0" w:color="auto"/>
        <w:bottom w:val="none" w:sz="0" w:space="0" w:color="auto"/>
        <w:right w:val="none" w:sz="0" w:space="0" w:color="auto"/>
      </w:divBdr>
    </w:div>
    <w:div w:id="1316378160">
      <w:bodyDiv w:val="1"/>
      <w:marLeft w:val="0"/>
      <w:marRight w:val="0"/>
      <w:marTop w:val="0"/>
      <w:marBottom w:val="0"/>
      <w:divBdr>
        <w:top w:val="none" w:sz="0" w:space="0" w:color="auto"/>
        <w:left w:val="none" w:sz="0" w:space="0" w:color="auto"/>
        <w:bottom w:val="none" w:sz="0" w:space="0" w:color="auto"/>
        <w:right w:val="none" w:sz="0" w:space="0" w:color="auto"/>
      </w:divBdr>
    </w:div>
    <w:div w:id="1316688477">
      <w:bodyDiv w:val="1"/>
      <w:marLeft w:val="0"/>
      <w:marRight w:val="0"/>
      <w:marTop w:val="0"/>
      <w:marBottom w:val="0"/>
      <w:divBdr>
        <w:top w:val="none" w:sz="0" w:space="0" w:color="auto"/>
        <w:left w:val="none" w:sz="0" w:space="0" w:color="auto"/>
        <w:bottom w:val="none" w:sz="0" w:space="0" w:color="auto"/>
        <w:right w:val="none" w:sz="0" w:space="0" w:color="auto"/>
      </w:divBdr>
    </w:div>
    <w:div w:id="1317303484">
      <w:bodyDiv w:val="1"/>
      <w:marLeft w:val="0"/>
      <w:marRight w:val="0"/>
      <w:marTop w:val="0"/>
      <w:marBottom w:val="0"/>
      <w:divBdr>
        <w:top w:val="none" w:sz="0" w:space="0" w:color="auto"/>
        <w:left w:val="none" w:sz="0" w:space="0" w:color="auto"/>
        <w:bottom w:val="none" w:sz="0" w:space="0" w:color="auto"/>
        <w:right w:val="none" w:sz="0" w:space="0" w:color="auto"/>
      </w:divBdr>
    </w:div>
    <w:div w:id="1317415062">
      <w:bodyDiv w:val="1"/>
      <w:marLeft w:val="0"/>
      <w:marRight w:val="0"/>
      <w:marTop w:val="0"/>
      <w:marBottom w:val="0"/>
      <w:divBdr>
        <w:top w:val="none" w:sz="0" w:space="0" w:color="auto"/>
        <w:left w:val="none" w:sz="0" w:space="0" w:color="auto"/>
        <w:bottom w:val="none" w:sz="0" w:space="0" w:color="auto"/>
        <w:right w:val="none" w:sz="0" w:space="0" w:color="auto"/>
      </w:divBdr>
    </w:div>
    <w:div w:id="1317567581">
      <w:bodyDiv w:val="1"/>
      <w:marLeft w:val="0"/>
      <w:marRight w:val="0"/>
      <w:marTop w:val="0"/>
      <w:marBottom w:val="0"/>
      <w:divBdr>
        <w:top w:val="none" w:sz="0" w:space="0" w:color="auto"/>
        <w:left w:val="none" w:sz="0" w:space="0" w:color="auto"/>
        <w:bottom w:val="none" w:sz="0" w:space="0" w:color="auto"/>
        <w:right w:val="none" w:sz="0" w:space="0" w:color="auto"/>
      </w:divBdr>
    </w:div>
    <w:div w:id="1318341732">
      <w:bodyDiv w:val="1"/>
      <w:marLeft w:val="0"/>
      <w:marRight w:val="0"/>
      <w:marTop w:val="0"/>
      <w:marBottom w:val="0"/>
      <w:divBdr>
        <w:top w:val="none" w:sz="0" w:space="0" w:color="auto"/>
        <w:left w:val="none" w:sz="0" w:space="0" w:color="auto"/>
        <w:bottom w:val="none" w:sz="0" w:space="0" w:color="auto"/>
        <w:right w:val="none" w:sz="0" w:space="0" w:color="auto"/>
      </w:divBdr>
    </w:div>
    <w:div w:id="1318345819">
      <w:bodyDiv w:val="1"/>
      <w:marLeft w:val="0"/>
      <w:marRight w:val="0"/>
      <w:marTop w:val="0"/>
      <w:marBottom w:val="0"/>
      <w:divBdr>
        <w:top w:val="none" w:sz="0" w:space="0" w:color="auto"/>
        <w:left w:val="none" w:sz="0" w:space="0" w:color="auto"/>
        <w:bottom w:val="none" w:sz="0" w:space="0" w:color="auto"/>
        <w:right w:val="none" w:sz="0" w:space="0" w:color="auto"/>
      </w:divBdr>
    </w:div>
    <w:div w:id="1318680764">
      <w:bodyDiv w:val="1"/>
      <w:marLeft w:val="0"/>
      <w:marRight w:val="0"/>
      <w:marTop w:val="0"/>
      <w:marBottom w:val="0"/>
      <w:divBdr>
        <w:top w:val="none" w:sz="0" w:space="0" w:color="auto"/>
        <w:left w:val="none" w:sz="0" w:space="0" w:color="auto"/>
        <w:bottom w:val="none" w:sz="0" w:space="0" w:color="auto"/>
        <w:right w:val="none" w:sz="0" w:space="0" w:color="auto"/>
      </w:divBdr>
    </w:div>
    <w:div w:id="1318682572">
      <w:bodyDiv w:val="1"/>
      <w:marLeft w:val="0"/>
      <w:marRight w:val="0"/>
      <w:marTop w:val="0"/>
      <w:marBottom w:val="0"/>
      <w:divBdr>
        <w:top w:val="none" w:sz="0" w:space="0" w:color="auto"/>
        <w:left w:val="none" w:sz="0" w:space="0" w:color="auto"/>
        <w:bottom w:val="none" w:sz="0" w:space="0" w:color="auto"/>
        <w:right w:val="none" w:sz="0" w:space="0" w:color="auto"/>
      </w:divBdr>
    </w:div>
    <w:div w:id="1318727388">
      <w:bodyDiv w:val="1"/>
      <w:marLeft w:val="0"/>
      <w:marRight w:val="0"/>
      <w:marTop w:val="0"/>
      <w:marBottom w:val="0"/>
      <w:divBdr>
        <w:top w:val="none" w:sz="0" w:space="0" w:color="auto"/>
        <w:left w:val="none" w:sz="0" w:space="0" w:color="auto"/>
        <w:bottom w:val="none" w:sz="0" w:space="0" w:color="auto"/>
        <w:right w:val="none" w:sz="0" w:space="0" w:color="auto"/>
      </w:divBdr>
    </w:div>
    <w:div w:id="1320574621">
      <w:bodyDiv w:val="1"/>
      <w:marLeft w:val="0"/>
      <w:marRight w:val="0"/>
      <w:marTop w:val="0"/>
      <w:marBottom w:val="0"/>
      <w:divBdr>
        <w:top w:val="none" w:sz="0" w:space="0" w:color="auto"/>
        <w:left w:val="none" w:sz="0" w:space="0" w:color="auto"/>
        <w:bottom w:val="none" w:sz="0" w:space="0" w:color="auto"/>
        <w:right w:val="none" w:sz="0" w:space="0" w:color="auto"/>
      </w:divBdr>
    </w:div>
    <w:div w:id="1320888765">
      <w:bodyDiv w:val="1"/>
      <w:marLeft w:val="0"/>
      <w:marRight w:val="0"/>
      <w:marTop w:val="0"/>
      <w:marBottom w:val="0"/>
      <w:divBdr>
        <w:top w:val="none" w:sz="0" w:space="0" w:color="auto"/>
        <w:left w:val="none" w:sz="0" w:space="0" w:color="auto"/>
        <w:bottom w:val="none" w:sz="0" w:space="0" w:color="auto"/>
        <w:right w:val="none" w:sz="0" w:space="0" w:color="auto"/>
      </w:divBdr>
    </w:div>
    <w:div w:id="1321303348">
      <w:bodyDiv w:val="1"/>
      <w:marLeft w:val="0"/>
      <w:marRight w:val="0"/>
      <w:marTop w:val="0"/>
      <w:marBottom w:val="0"/>
      <w:divBdr>
        <w:top w:val="none" w:sz="0" w:space="0" w:color="auto"/>
        <w:left w:val="none" w:sz="0" w:space="0" w:color="auto"/>
        <w:bottom w:val="none" w:sz="0" w:space="0" w:color="auto"/>
        <w:right w:val="none" w:sz="0" w:space="0" w:color="auto"/>
      </w:divBdr>
    </w:div>
    <w:div w:id="1321497779">
      <w:bodyDiv w:val="1"/>
      <w:marLeft w:val="0"/>
      <w:marRight w:val="0"/>
      <w:marTop w:val="0"/>
      <w:marBottom w:val="0"/>
      <w:divBdr>
        <w:top w:val="none" w:sz="0" w:space="0" w:color="auto"/>
        <w:left w:val="none" w:sz="0" w:space="0" w:color="auto"/>
        <w:bottom w:val="none" w:sz="0" w:space="0" w:color="auto"/>
        <w:right w:val="none" w:sz="0" w:space="0" w:color="auto"/>
      </w:divBdr>
    </w:div>
    <w:div w:id="1321957757">
      <w:bodyDiv w:val="1"/>
      <w:marLeft w:val="0"/>
      <w:marRight w:val="0"/>
      <w:marTop w:val="0"/>
      <w:marBottom w:val="0"/>
      <w:divBdr>
        <w:top w:val="none" w:sz="0" w:space="0" w:color="auto"/>
        <w:left w:val="none" w:sz="0" w:space="0" w:color="auto"/>
        <w:bottom w:val="none" w:sz="0" w:space="0" w:color="auto"/>
        <w:right w:val="none" w:sz="0" w:space="0" w:color="auto"/>
      </w:divBdr>
    </w:div>
    <w:div w:id="1322123621">
      <w:bodyDiv w:val="1"/>
      <w:marLeft w:val="0"/>
      <w:marRight w:val="0"/>
      <w:marTop w:val="0"/>
      <w:marBottom w:val="0"/>
      <w:divBdr>
        <w:top w:val="none" w:sz="0" w:space="0" w:color="auto"/>
        <w:left w:val="none" w:sz="0" w:space="0" w:color="auto"/>
        <w:bottom w:val="none" w:sz="0" w:space="0" w:color="auto"/>
        <w:right w:val="none" w:sz="0" w:space="0" w:color="auto"/>
      </w:divBdr>
    </w:div>
    <w:div w:id="1322150660">
      <w:bodyDiv w:val="1"/>
      <w:marLeft w:val="0"/>
      <w:marRight w:val="0"/>
      <w:marTop w:val="0"/>
      <w:marBottom w:val="0"/>
      <w:divBdr>
        <w:top w:val="none" w:sz="0" w:space="0" w:color="auto"/>
        <w:left w:val="none" w:sz="0" w:space="0" w:color="auto"/>
        <w:bottom w:val="none" w:sz="0" w:space="0" w:color="auto"/>
        <w:right w:val="none" w:sz="0" w:space="0" w:color="auto"/>
      </w:divBdr>
    </w:div>
    <w:div w:id="1322344236">
      <w:bodyDiv w:val="1"/>
      <w:marLeft w:val="0"/>
      <w:marRight w:val="0"/>
      <w:marTop w:val="0"/>
      <w:marBottom w:val="0"/>
      <w:divBdr>
        <w:top w:val="none" w:sz="0" w:space="0" w:color="auto"/>
        <w:left w:val="none" w:sz="0" w:space="0" w:color="auto"/>
        <w:bottom w:val="none" w:sz="0" w:space="0" w:color="auto"/>
        <w:right w:val="none" w:sz="0" w:space="0" w:color="auto"/>
      </w:divBdr>
    </w:div>
    <w:div w:id="1324705173">
      <w:bodyDiv w:val="1"/>
      <w:marLeft w:val="0"/>
      <w:marRight w:val="0"/>
      <w:marTop w:val="0"/>
      <w:marBottom w:val="0"/>
      <w:divBdr>
        <w:top w:val="none" w:sz="0" w:space="0" w:color="auto"/>
        <w:left w:val="none" w:sz="0" w:space="0" w:color="auto"/>
        <w:bottom w:val="none" w:sz="0" w:space="0" w:color="auto"/>
        <w:right w:val="none" w:sz="0" w:space="0" w:color="auto"/>
      </w:divBdr>
    </w:div>
    <w:div w:id="1325278429">
      <w:bodyDiv w:val="1"/>
      <w:marLeft w:val="0"/>
      <w:marRight w:val="0"/>
      <w:marTop w:val="0"/>
      <w:marBottom w:val="0"/>
      <w:divBdr>
        <w:top w:val="none" w:sz="0" w:space="0" w:color="auto"/>
        <w:left w:val="none" w:sz="0" w:space="0" w:color="auto"/>
        <w:bottom w:val="none" w:sz="0" w:space="0" w:color="auto"/>
        <w:right w:val="none" w:sz="0" w:space="0" w:color="auto"/>
      </w:divBdr>
    </w:div>
    <w:div w:id="1325283202">
      <w:bodyDiv w:val="1"/>
      <w:marLeft w:val="0"/>
      <w:marRight w:val="0"/>
      <w:marTop w:val="0"/>
      <w:marBottom w:val="0"/>
      <w:divBdr>
        <w:top w:val="none" w:sz="0" w:space="0" w:color="auto"/>
        <w:left w:val="none" w:sz="0" w:space="0" w:color="auto"/>
        <w:bottom w:val="none" w:sz="0" w:space="0" w:color="auto"/>
        <w:right w:val="none" w:sz="0" w:space="0" w:color="auto"/>
      </w:divBdr>
    </w:div>
    <w:div w:id="1325933397">
      <w:bodyDiv w:val="1"/>
      <w:marLeft w:val="0"/>
      <w:marRight w:val="0"/>
      <w:marTop w:val="0"/>
      <w:marBottom w:val="0"/>
      <w:divBdr>
        <w:top w:val="none" w:sz="0" w:space="0" w:color="auto"/>
        <w:left w:val="none" w:sz="0" w:space="0" w:color="auto"/>
        <w:bottom w:val="none" w:sz="0" w:space="0" w:color="auto"/>
        <w:right w:val="none" w:sz="0" w:space="0" w:color="auto"/>
      </w:divBdr>
    </w:div>
    <w:div w:id="1325937704">
      <w:bodyDiv w:val="1"/>
      <w:marLeft w:val="0"/>
      <w:marRight w:val="0"/>
      <w:marTop w:val="0"/>
      <w:marBottom w:val="0"/>
      <w:divBdr>
        <w:top w:val="none" w:sz="0" w:space="0" w:color="auto"/>
        <w:left w:val="none" w:sz="0" w:space="0" w:color="auto"/>
        <w:bottom w:val="none" w:sz="0" w:space="0" w:color="auto"/>
        <w:right w:val="none" w:sz="0" w:space="0" w:color="auto"/>
      </w:divBdr>
    </w:div>
    <w:div w:id="1326087523">
      <w:bodyDiv w:val="1"/>
      <w:marLeft w:val="0"/>
      <w:marRight w:val="0"/>
      <w:marTop w:val="0"/>
      <w:marBottom w:val="0"/>
      <w:divBdr>
        <w:top w:val="none" w:sz="0" w:space="0" w:color="auto"/>
        <w:left w:val="none" w:sz="0" w:space="0" w:color="auto"/>
        <w:bottom w:val="none" w:sz="0" w:space="0" w:color="auto"/>
        <w:right w:val="none" w:sz="0" w:space="0" w:color="auto"/>
      </w:divBdr>
    </w:div>
    <w:div w:id="1326738722">
      <w:bodyDiv w:val="1"/>
      <w:marLeft w:val="0"/>
      <w:marRight w:val="0"/>
      <w:marTop w:val="0"/>
      <w:marBottom w:val="0"/>
      <w:divBdr>
        <w:top w:val="none" w:sz="0" w:space="0" w:color="auto"/>
        <w:left w:val="none" w:sz="0" w:space="0" w:color="auto"/>
        <w:bottom w:val="none" w:sz="0" w:space="0" w:color="auto"/>
        <w:right w:val="none" w:sz="0" w:space="0" w:color="auto"/>
      </w:divBdr>
    </w:div>
    <w:div w:id="1326780342">
      <w:bodyDiv w:val="1"/>
      <w:marLeft w:val="0"/>
      <w:marRight w:val="0"/>
      <w:marTop w:val="0"/>
      <w:marBottom w:val="0"/>
      <w:divBdr>
        <w:top w:val="none" w:sz="0" w:space="0" w:color="auto"/>
        <w:left w:val="none" w:sz="0" w:space="0" w:color="auto"/>
        <w:bottom w:val="none" w:sz="0" w:space="0" w:color="auto"/>
        <w:right w:val="none" w:sz="0" w:space="0" w:color="auto"/>
      </w:divBdr>
    </w:div>
    <w:div w:id="1326859487">
      <w:bodyDiv w:val="1"/>
      <w:marLeft w:val="0"/>
      <w:marRight w:val="0"/>
      <w:marTop w:val="0"/>
      <w:marBottom w:val="0"/>
      <w:divBdr>
        <w:top w:val="none" w:sz="0" w:space="0" w:color="auto"/>
        <w:left w:val="none" w:sz="0" w:space="0" w:color="auto"/>
        <w:bottom w:val="none" w:sz="0" w:space="0" w:color="auto"/>
        <w:right w:val="none" w:sz="0" w:space="0" w:color="auto"/>
      </w:divBdr>
    </w:div>
    <w:div w:id="1327127966">
      <w:bodyDiv w:val="1"/>
      <w:marLeft w:val="0"/>
      <w:marRight w:val="0"/>
      <w:marTop w:val="0"/>
      <w:marBottom w:val="0"/>
      <w:divBdr>
        <w:top w:val="none" w:sz="0" w:space="0" w:color="auto"/>
        <w:left w:val="none" w:sz="0" w:space="0" w:color="auto"/>
        <w:bottom w:val="none" w:sz="0" w:space="0" w:color="auto"/>
        <w:right w:val="none" w:sz="0" w:space="0" w:color="auto"/>
      </w:divBdr>
    </w:div>
    <w:div w:id="1327367560">
      <w:bodyDiv w:val="1"/>
      <w:marLeft w:val="0"/>
      <w:marRight w:val="0"/>
      <w:marTop w:val="0"/>
      <w:marBottom w:val="0"/>
      <w:divBdr>
        <w:top w:val="none" w:sz="0" w:space="0" w:color="auto"/>
        <w:left w:val="none" w:sz="0" w:space="0" w:color="auto"/>
        <w:bottom w:val="none" w:sz="0" w:space="0" w:color="auto"/>
        <w:right w:val="none" w:sz="0" w:space="0" w:color="auto"/>
      </w:divBdr>
    </w:div>
    <w:div w:id="1327589710">
      <w:bodyDiv w:val="1"/>
      <w:marLeft w:val="0"/>
      <w:marRight w:val="0"/>
      <w:marTop w:val="0"/>
      <w:marBottom w:val="0"/>
      <w:divBdr>
        <w:top w:val="none" w:sz="0" w:space="0" w:color="auto"/>
        <w:left w:val="none" w:sz="0" w:space="0" w:color="auto"/>
        <w:bottom w:val="none" w:sz="0" w:space="0" w:color="auto"/>
        <w:right w:val="none" w:sz="0" w:space="0" w:color="auto"/>
      </w:divBdr>
    </w:div>
    <w:div w:id="1327779345">
      <w:bodyDiv w:val="1"/>
      <w:marLeft w:val="0"/>
      <w:marRight w:val="0"/>
      <w:marTop w:val="0"/>
      <w:marBottom w:val="0"/>
      <w:divBdr>
        <w:top w:val="none" w:sz="0" w:space="0" w:color="auto"/>
        <w:left w:val="none" w:sz="0" w:space="0" w:color="auto"/>
        <w:bottom w:val="none" w:sz="0" w:space="0" w:color="auto"/>
        <w:right w:val="none" w:sz="0" w:space="0" w:color="auto"/>
      </w:divBdr>
    </w:div>
    <w:div w:id="1328285687">
      <w:bodyDiv w:val="1"/>
      <w:marLeft w:val="0"/>
      <w:marRight w:val="0"/>
      <w:marTop w:val="0"/>
      <w:marBottom w:val="0"/>
      <w:divBdr>
        <w:top w:val="none" w:sz="0" w:space="0" w:color="auto"/>
        <w:left w:val="none" w:sz="0" w:space="0" w:color="auto"/>
        <w:bottom w:val="none" w:sz="0" w:space="0" w:color="auto"/>
        <w:right w:val="none" w:sz="0" w:space="0" w:color="auto"/>
      </w:divBdr>
    </w:div>
    <w:div w:id="1328288409">
      <w:bodyDiv w:val="1"/>
      <w:marLeft w:val="0"/>
      <w:marRight w:val="0"/>
      <w:marTop w:val="0"/>
      <w:marBottom w:val="0"/>
      <w:divBdr>
        <w:top w:val="none" w:sz="0" w:space="0" w:color="auto"/>
        <w:left w:val="none" w:sz="0" w:space="0" w:color="auto"/>
        <w:bottom w:val="none" w:sz="0" w:space="0" w:color="auto"/>
        <w:right w:val="none" w:sz="0" w:space="0" w:color="auto"/>
      </w:divBdr>
    </w:div>
    <w:div w:id="1328746906">
      <w:bodyDiv w:val="1"/>
      <w:marLeft w:val="0"/>
      <w:marRight w:val="0"/>
      <w:marTop w:val="0"/>
      <w:marBottom w:val="0"/>
      <w:divBdr>
        <w:top w:val="none" w:sz="0" w:space="0" w:color="auto"/>
        <w:left w:val="none" w:sz="0" w:space="0" w:color="auto"/>
        <w:bottom w:val="none" w:sz="0" w:space="0" w:color="auto"/>
        <w:right w:val="none" w:sz="0" w:space="0" w:color="auto"/>
      </w:divBdr>
    </w:div>
    <w:div w:id="1329556698">
      <w:bodyDiv w:val="1"/>
      <w:marLeft w:val="0"/>
      <w:marRight w:val="0"/>
      <w:marTop w:val="0"/>
      <w:marBottom w:val="0"/>
      <w:divBdr>
        <w:top w:val="none" w:sz="0" w:space="0" w:color="auto"/>
        <w:left w:val="none" w:sz="0" w:space="0" w:color="auto"/>
        <w:bottom w:val="none" w:sz="0" w:space="0" w:color="auto"/>
        <w:right w:val="none" w:sz="0" w:space="0" w:color="auto"/>
      </w:divBdr>
    </w:div>
    <w:div w:id="1329602076">
      <w:bodyDiv w:val="1"/>
      <w:marLeft w:val="0"/>
      <w:marRight w:val="0"/>
      <w:marTop w:val="0"/>
      <w:marBottom w:val="0"/>
      <w:divBdr>
        <w:top w:val="none" w:sz="0" w:space="0" w:color="auto"/>
        <w:left w:val="none" w:sz="0" w:space="0" w:color="auto"/>
        <w:bottom w:val="none" w:sz="0" w:space="0" w:color="auto"/>
        <w:right w:val="none" w:sz="0" w:space="0" w:color="auto"/>
      </w:divBdr>
    </w:div>
    <w:div w:id="1329669643">
      <w:bodyDiv w:val="1"/>
      <w:marLeft w:val="0"/>
      <w:marRight w:val="0"/>
      <w:marTop w:val="0"/>
      <w:marBottom w:val="0"/>
      <w:divBdr>
        <w:top w:val="none" w:sz="0" w:space="0" w:color="auto"/>
        <w:left w:val="none" w:sz="0" w:space="0" w:color="auto"/>
        <w:bottom w:val="none" w:sz="0" w:space="0" w:color="auto"/>
        <w:right w:val="none" w:sz="0" w:space="0" w:color="auto"/>
      </w:divBdr>
    </w:div>
    <w:div w:id="1330251824">
      <w:bodyDiv w:val="1"/>
      <w:marLeft w:val="0"/>
      <w:marRight w:val="0"/>
      <w:marTop w:val="0"/>
      <w:marBottom w:val="0"/>
      <w:divBdr>
        <w:top w:val="none" w:sz="0" w:space="0" w:color="auto"/>
        <w:left w:val="none" w:sz="0" w:space="0" w:color="auto"/>
        <w:bottom w:val="none" w:sz="0" w:space="0" w:color="auto"/>
        <w:right w:val="none" w:sz="0" w:space="0" w:color="auto"/>
      </w:divBdr>
    </w:div>
    <w:div w:id="1330406282">
      <w:bodyDiv w:val="1"/>
      <w:marLeft w:val="0"/>
      <w:marRight w:val="0"/>
      <w:marTop w:val="0"/>
      <w:marBottom w:val="0"/>
      <w:divBdr>
        <w:top w:val="none" w:sz="0" w:space="0" w:color="auto"/>
        <w:left w:val="none" w:sz="0" w:space="0" w:color="auto"/>
        <w:bottom w:val="none" w:sz="0" w:space="0" w:color="auto"/>
        <w:right w:val="none" w:sz="0" w:space="0" w:color="auto"/>
      </w:divBdr>
    </w:div>
    <w:div w:id="1330525453">
      <w:bodyDiv w:val="1"/>
      <w:marLeft w:val="0"/>
      <w:marRight w:val="0"/>
      <w:marTop w:val="0"/>
      <w:marBottom w:val="0"/>
      <w:divBdr>
        <w:top w:val="none" w:sz="0" w:space="0" w:color="auto"/>
        <w:left w:val="none" w:sz="0" w:space="0" w:color="auto"/>
        <w:bottom w:val="none" w:sz="0" w:space="0" w:color="auto"/>
        <w:right w:val="none" w:sz="0" w:space="0" w:color="auto"/>
      </w:divBdr>
    </w:div>
    <w:div w:id="1330717661">
      <w:bodyDiv w:val="1"/>
      <w:marLeft w:val="0"/>
      <w:marRight w:val="0"/>
      <w:marTop w:val="0"/>
      <w:marBottom w:val="0"/>
      <w:divBdr>
        <w:top w:val="none" w:sz="0" w:space="0" w:color="auto"/>
        <w:left w:val="none" w:sz="0" w:space="0" w:color="auto"/>
        <w:bottom w:val="none" w:sz="0" w:space="0" w:color="auto"/>
        <w:right w:val="none" w:sz="0" w:space="0" w:color="auto"/>
      </w:divBdr>
    </w:div>
    <w:div w:id="1331449289">
      <w:bodyDiv w:val="1"/>
      <w:marLeft w:val="0"/>
      <w:marRight w:val="0"/>
      <w:marTop w:val="0"/>
      <w:marBottom w:val="0"/>
      <w:divBdr>
        <w:top w:val="none" w:sz="0" w:space="0" w:color="auto"/>
        <w:left w:val="none" w:sz="0" w:space="0" w:color="auto"/>
        <w:bottom w:val="none" w:sz="0" w:space="0" w:color="auto"/>
        <w:right w:val="none" w:sz="0" w:space="0" w:color="auto"/>
      </w:divBdr>
    </w:div>
    <w:div w:id="1331635096">
      <w:bodyDiv w:val="1"/>
      <w:marLeft w:val="0"/>
      <w:marRight w:val="0"/>
      <w:marTop w:val="0"/>
      <w:marBottom w:val="0"/>
      <w:divBdr>
        <w:top w:val="none" w:sz="0" w:space="0" w:color="auto"/>
        <w:left w:val="none" w:sz="0" w:space="0" w:color="auto"/>
        <w:bottom w:val="none" w:sz="0" w:space="0" w:color="auto"/>
        <w:right w:val="none" w:sz="0" w:space="0" w:color="auto"/>
      </w:divBdr>
    </w:div>
    <w:div w:id="1331911454">
      <w:bodyDiv w:val="1"/>
      <w:marLeft w:val="0"/>
      <w:marRight w:val="0"/>
      <w:marTop w:val="0"/>
      <w:marBottom w:val="0"/>
      <w:divBdr>
        <w:top w:val="none" w:sz="0" w:space="0" w:color="auto"/>
        <w:left w:val="none" w:sz="0" w:space="0" w:color="auto"/>
        <w:bottom w:val="none" w:sz="0" w:space="0" w:color="auto"/>
        <w:right w:val="none" w:sz="0" w:space="0" w:color="auto"/>
      </w:divBdr>
    </w:div>
    <w:div w:id="1332173207">
      <w:bodyDiv w:val="1"/>
      <w:marLeft w:val="0"/>
      <w:marRight w:val="0"/>
      <w:marTop w:val="0"/>
      <w:marBottom w:val="0"/>
      <w:divBdr>
        <w:top w:val="none" w:sz="0" w:space="0" w:color="auto"/>
        <w:left w:val="none" w:sz="0" w:space="0" w:color="auto"/>
        <w:bottom w:val="none" w:sz="0" w:space="0" w:color="auto"/>
        <w:right w:val="none" w:sz="0" w:space="0" w:color="auto"/>
      </w:divBdr>
    </w:div>
    <w:div w:id="1332562464">
      <w:bodyDiv w:val="1"/>
      <w:marLeft w:val="0"/>
      <w:marRight w:val="0"/>
      <w:marTop w:val="0"/>
      <w:marBottom w:val="0"/>
      <w:divBdr>
        <w:top w:val="none" w:sz="0" w:space="0" w:color="auto"/>
        <w:left w:val="none" w:sz="0" w:space="0" w:color="auto"/>
        <w:bottom w:val="none" w:sz="0" w:space="0" w:color="auto"/>
        <w:right w:val="none" w:sz="0" w:space="0" w:color="auto"/>
      </w:divBdr>
    </w:div>
    <w:div w:id="1333601770">
      <w:bodyDiv w:val="1"/>
      <w:marLeft w:val="0"/>
      <w:marRight w:val="0"/>
      <w:marTop w:val="0"/>
      <w:marBottom w:val="0"/>
      <w:divBdr>
        <w:top w:val="none" w:sz="0" w:space="0" w:color="auto"/>
        <w:left w:val="none" w:sz="0" w:space="0" w:color="auto"/>
        <w:bottom w:val="none" w:sz="0" w:space="0" w:color="auto"/>
        <w:right w:val="none" w:sz="0" w:space="0" w:color="auto"/>
      </w:divBdr>
    </w:div>
    <w:div w:id="1333751431">
      <w:bodyDiv w:val="1"/>
      <w:marLeft w:val="0"/>
      <w:marRight w:val="0"/>
      <w:marTop w:val="0"/>
      <w:marBottom w:val="0"/>
      <w:divBdr>
        <w:top w:val="none" w:sz="0" w:space="0" w:color="auto"/>
        <w:left w:val="none" w:sz="0" w:space="0" w:color="auto"/>
        <w:bottom w:val="none" w:sz="0" w:space="0" w:color="auto"/>
        <w:right w:val="none" w:sz="0" w:space="0" w:color="auto"/>
      </w:divBdr>
    </w:div>
    <w:div w:id="1334534043">
      <w:bodyDiv w:val="1"/>
      <w:marLeft w:val="0"/>
      <w:marRight w:val="0"/>
      <w:marTop w:val="0"/>
      <w:marBottom w:val="0"/>
      <w:divBdr>
        <w:top w:val="none" w:sz="0" w:space="0" w:color="auto"/>
        <w:left w:val="none" w:sz="0" w:space="0" w:color="auto"/>
        <w:bottom w:val="none" w:sz="0" w:space="0" w:color="auto"/>
        <w:right w:val="none" w:sz="0" w:space="0" w:color="auto"/>
      </w:divBdr>
    </w:div>
    <w:div w:id="1334725980">
      <w:bodyDiv w:val="1"/>
      <w:marLeft w:val="0"/>
      <w:marRight w:val="0"/>
      <w:marTop w:val="0"/>
      <w:marBottom w:val="0"/>
      <w:divBdr>
        <w:top w:val="none" w:sz="0" w:space="0" w:color="auto"/>
        <w:left w:val="none" w:sz="0" w:space="0" w:color="auto"/>
        <w:bottom w:val="none" w:sz="0" w:space="0" w:color="auto"/>
        <w:right w:val="none" w:sz="0" w:space="0" w:color="auto"/>
      </w:divBdr>
    </w:div>
    <w:div w:id="1335186359">
      <w:bodyDiv w:val="1"/>
      <w:marLeft w:val="0"/>
      <w:marRight w:val="0"/>
      <w:marTop w:val="0"/>
      <w:marBottom w:val="0"/>
      <w:divBdr>
        <w:top w:val="none" w:sz="0" w:space="0" w:color="auto"/>
        <w:left w:val="none" w:sz="0" w:space="0" w:color="auto"/>
        <w:bottom w:val="none" w:sz="0" w:space="0" w:color="auto"/>
        <w:right w:val="none" w:sz="0" w:space="0" w:color="auto"/>
      </w:divBdr>
    </w:div>
    <w:div w:id="1335647881">
      <w:bodyDiv w:val="1"/>
      <w:marLeft w:val="0"/>
      <w:marRight w:val="0"/>
      <w:marTop w:val="0"/>
      <w:marBottom w:val="0"/>
      <w:divBdr>
        <w:top w:val="none" w:sz="0" w:space="0" w:color="auto"/>
        <w:left w:val="none" w:sz="0" w:space="0" w:color="auto"/>
        <w:bottom w:val="none" w:sz="0" w:space="0" w:color="auto"/>
        <w:right w:val="none" w:sz="0" w:space="0" w:color="auto"/>
      </w:divBdr>
    </w:div>
    <w:div w:id="1335693012">
      <w:bodyDiv w:val="1"/>
      <w:marLeft w:val="0"/>
      <w:marRight w:val="0"/>
      <w:marTop w:val="0"/>
      <w:marBottom w:val="0"/>
      <w:divBdr>
        <w:top w:val="none" w:sz="0" w:space="0" w:color="auto"/>
        <w:left w:val="none" w:sz="0" w:space="0" w:color="auto"/>
        <w:bottom w:val="none" w:sz="0" w:space="0" w:color="auto"/>
        <w:right w:val="none" w:sz="0" w:space="0" w:color="auto"/>
      </w:divBdr>
    </w:div>
    <w:div w:id="1335953067">
      <w:bodyDiv w:val="1"/>
      <w:marLeft w:val="0"/>
      <w:marRight w:val="0"/>
      <w:marTop w:val="0"/>
      <w:marBottom w:val="0"/>
      <w:divBdr>
        <w:top w:val="none" w:sz="0" w:space="0" w:color="auto"/>
        <w:left w:val="none" w:sz="0" w:space="0" w:color="auto"/>
        <w:bottom w:val="none" w:sz="0" w:space="0" w:color="auto"/>
        <w:right w:val="none" w:sz="0" w:space="0" w:color="auto"/>
      </w:divBdr>
    </w:div>
    <w:div w:id="1336112400">
      <w:bodyDiv w:val="1"/>
      <w:marLeft w:val="0"/>
      <w:marRight w:val="0"/>
      <w:marTop w:val="0"/>
      <w:marBottom w:val="0"/>
      <w:divBdr>
        <w:top w:val="none" w:sz="0" w:space="0" w:color="auto"/>
        <w:left w:val="none" w:sz="0" w:space="0" w:color="auto"/>
        <w:bottom w:val="none" w:sz="0" w:space="0" w:color="auto"/>
        <w:right w:val="none" w:sz="0" w:space="0" w:color="auto"/>
      </w:divBdr>
    </w:div>
    <w:div w:id="1336570443">
      <w:bodyDiv w:val="1"/>
      <w:marLeft w:val="0"/>
      <w:marRight w:val="0"/>
      <w:marTop w:val="0"/>
      <w:marBottom w:val="0"/>
      <w:divBdr>
        <w:top w:val="none" w:sz="0" w:space="0" w:color="auto"/>
        <w:left w:val="none" w:sz="0" w:space="0" w:color="auto"/>
        <w:bottom w:val="none" w:sz="0" w:space="0" w:color="auto"/>
        <w:right w:val="none" w:sz="0" w:space="0" w:color="auto"/>
      </w:divBdr>
    </w:div>
    <w:div w:id="1336616136">
      <w:bodyDiv w:val="1"/>
      <w:marLeft w:val="0"/>
      <w:marRight w:val="0"/>
      <w:marTop w:val="0"/>
      <w:marBottom w:val="0"/>
      <w:divBdr>
        <w:top w:val="none" w:sz="0" w:space="0" w:color="auto"/>
        <w:left w:val="none" w:sz="0" w:space="0" w:color="auto"/>
        <w:bottom w:val="none" w:sz="0" w:space="0" w:color="auto"/>
        <w:right w:val="none" w:sz="0" w:space="0" w:color="auto"/>
      </w:divBdr>
    </w:div>
    <w:div w:id="1336760332">
      <w:bodyDiv w:val="1"/>
      <w:marLeft w:val="0"/>
      <w:marRight w:val="0"/>
      <w:marTop w:val="0"/>
      <w:marBottom w:val="0"/>
      <w:divBdr>
        <w:top w:val="none" w:sz="0" w:space="0" w:color="auto"/>
        <w:left w:val="none" w:sz="0" w:space="0" w:color="auto"/>
        <w:bottom w:val="none" w:sz="0" w:space="0" w:color="auto"/>
        <w:right w:val="none" w:sz="0" w:space="0" w:color="auto"/>
      </w:divBdr>
    </w:div>
    <w:div w:id="1336881529">
      <w:bodyDiv w:val="1"/>
      <w:marLeft w:val="0"/>
      <w:marRight w:val="0"/>
      <w:marTop w:val="0"/>
      <w:marBottom w:val="0"/>
      <w:divBdr>
        <w:top w:val="none" w:sz="0" w:space="0" w:color="auto"/>
        <w:left w:val="none" w:sz="0" w:space="0" w:color="auto"/>
        <w:bottom w:val="none" w:sz="0" w:space="0" w:color="auto"/>
        <w:right w:val="none" w:sz="0" w:space="0" w:color="auto"/>
      </w:divBdr>
    </w:div>
    <w:div w:id="1336958283">
      <w:bodyDiv w:val="1"/>
      <w:marLeft w:val="0"/>
      <w:marRight w:val="0"/>
      <w:marTop w:val="0"/>
      <w:marBottom w:val="0"/>
      <w:divBdr>
        <w:top w:val="none" w:sz="0" w:space="0" w:color="auto"/>
        <w:left w:val="none" w:sz="0" w:space="0" w:color="auto"/>
        <w:bottom w:val="none" w:sz="0" w:space="0" w:color="auto"/>
        <w:right w:val="none" w:sz="0" w:space="0" w:color="auto"/>
      </w:divBdr>
    </w:div>
    <w:div w:id="1337687735">
      <w:bodyDiv w:val="1"/>
      <w:marLeft w:val="0"/>
      <w:marRight w:val="0"/>
      <w:marTop w:val="0"/>
      <w:marBottom w:val="0"/>
      <w:divBdr>
        <w:top w:val="none" w:sz="0" w:space="0" w:color="auto"/>
        <w:left w:val="none" w:sz="0" w:space="0" w:color="auto"/>
        <w:bottom w:val="none" w:sz="0" w:space="0" w:color="auto"/>
        <w:right w:val="none" w:sz="0" w:space="0" w:color="auto"/>
      </w:divBdr>
    </w:div>
    <w:div w:id="1337802059">
      <w:bodyDiv w:val="1"/>
      <w:marLeft w:val="0"/>
      <w:marRight w:val="0"/>
      <w:marTop w:val="0"/>
      <w:marBottom w:val="0"/>
      <w:divBdr>
        <w:top w:val="none" w:sz="0" w:space="0" w:color="auto"/>
        <w:left w:val="none" w:sz="0" w:space="0" w:color="auto"/>
        <w:bottom w:val="none" w:sz="0" w:space="0" w:color="auto"/>
        <w:right w:val="none" w:sz="0" w:space="0" w:color="auto"/>
      </w:divBdr>
    </w:div>
    <w:div w:id="1337807090">
      <w:bodyDiv w:val="1"/>
      <w:marLeft w:val="0"/>
      <w:marRight w:val="0"/>
      <w:marTop w:val="0"/>
      <w:marBottom w:val="0"/>
      <w:divBdr>
        <w:top w:val="none" w:sz="0" w:space="0" w:color="auto"/>
        <w:left w:val="none" w:sz="0" w:space="0" w:color="auto"/>
        <w:bottom w:val="none" w:sz="0" w:space="0" w:color="auto"/>
        <w:right w:val="none" w:sz="0" w:space="0" w:color="auto"/>
      </w:divBdr>
    </w:div>
    <w:div w:id="1338384112">
      <w:bodyDiv w:val="1"/>
      <w:marLeft w:val="0"/>
      <w:marRight w:val="0"/>
      <w:marTop w:val="0"/>
      <w:marBottom w:val="0"/>
      <w:divBdr>
        <w:top w:val="none" w:sz="0" w:space="0" w:color="auto"/>
        <w:left w:val="none" w:sz="0" w:space="0" w:color="auto"/>
        <w:bottom w:val="none" w:sz="0" w:space="0" w:color="auto"/>
        <w:right w:val="none" w:sz="0" w:space="0" w:color="auto"/>
      </w:divBdr>
    </w:div>
    <w:div w:id="1338387823">
      <w:bodyDiv w:val="1"/>
      <w:marLeft w:val="0"/>
      <w:marRight w:val="0"/>
      <w:marTop w:val="0"/>
      <w:marBottom w:val="0"/>
      <w:divBdr>
        <w:top w:val="none" w:sz="0" w:space="0" w:color="auto"/>
        <w:left w:val="none" w:sz="0" w:space="0" w:color="auto"/>
        <w:bottom w:val="none" w:sz="0" w:space="0" w:color="auto"/>
        <w:right w:val="none" w:sz="0" w:space="0" w:color="auto"/>
      </w:divBdr>
    </w:div>
    <w:div w:id="1339162864">
      <w:bodyDiv w:val="1"/>
      <w:marLeft w:val="0"/>
      <w:marRight w:val="0"/>
      <w:marTop w:val="0"/>
      <w:marBottom w:val="0"/>
      <w:divBdr>
        <w:top w:val="none" w:sz="0" w:space="0" w:color="auto"/>
        <w:left w:val="none" w:sz="0" w:space="0" w:color="auto"/>
        <w:bottom w:val="none" w:sz="0" w:space="0" w:color="auto"/>
        <w:right w:val="none" w:sz="0" w:space="0" w:color="auto"/>
      </w:divBdr>
    </w:div>
    <w:div w:id="1339163461">
      <w:bodyDiv w:val="1"/>
      <w:marLeft w:val="0"/>
      <w:marRight w:val="0"/>
      <w:marTop w:val="0"/>
      <w:marBottom w:val="0"/>
      <w:divBdr>
        <w:top w:val="none" w:sz="0" w:space="0" w:color="auto"/>
        <w:left w:val="none" w:sz="0" w:space="0" w:color="auto"/>
        <w:bottom w:val="none" w:sz="0" w:space="0" w:color="auto"/>
        <w:right w:val="none" w:sz="0" w:space="0" w:color="auto"/>
      </w:divBdr>
    </w:div>
    <w:div w:id="1339187440">
      <w:bodyDiv w:val="1"/>
      <w:marLeft w:val="0"/>
      <w:marRight w:val="0"/>
      <w:marTop w:val="0"/>
      <w:marBottom w:val="0"/>
      <w:divBdr>
        <w:top w:val="none" w:sz="0" w:space="0" w:color="auto"/>
        <w:left w:val="none" w:sz="0" w:space="0" w:color="auto"/>
        <w:bottom w:val="none" w:sz="0" w:space="0" w:color="auto"/>
        <w:right w:val="none" w:sz="0" w:space="0" w:color="auto"/>
      </w:divBdr>
    </w:div>
    <w:div w:id="1339230109">
      <w:bodyDiv w:val="1"/>
      <w:marLeft w:val="0"/>
      <w:marRight w:val="0"/>
      <w:marTop w:val="0"/>
      <w:marBottom w:val="0"/>
      <w:divBdr>
        <w:top w:val="none" w:sz="0" w:space="0" w:color="auto"/>
        <w:left w:val="none" w:sz="0" w:space="0" w:color="auto"/>
        <w:bottom w:val="none" w:sz="0" w:space="0" w:color="auto"/>
        <w:right w:val="none" w:sz="0" w:space="0" w:color="auto"/>
      </w:divBdr>
    </w:div>
    <w:div w:id="1340037311">
      <w:bodyDiv w:val="1"/>
      <w:marLeft w:val="0"/>
      <w:marRight w:val="0"/>
      <w:marTop w:val="0"/>
      <w:marBottom w:val="0"/>
      <w:divBdr>
        <w:top w:val="none" w:sz="0" w:space="0" w:color="auto"/>
        <w:left w:val="none" w:sz="0" w:space="0" w:color="auto"/>
        <w:bottom w:val="none" w:sz="0" w:space="0" w:color="auto"/>
        <w:right w:val="none" w:sz="0" w:space="0" w:color="auto"/>
      </w:divBdr>
    </w:div>
    <w:div w:id="1340161635">
      <w:bodyDiv w:val="1"/>
      <w:marLeft w:val="0"/>
      <w:marRight w:val="0"/>
      <w:marTop w:val="0"/>
      <w:marBottom w:val="0"/>
      <w:divBdr>
        <w:top w:val="none" w:sz="0" w:space="0" w:color="auto"/>
        <w:left w:val="none" w:sz="0" w:space="0" w:color="auto"/>
        <w:bottom w:val="none" w:sz="0" w:space="0" w:color="auto"/>
        <w:right w:val="none" w:sz="0" w:space="0" w:color="auto"/>
      </w:divBdr>
    </w:div>
    <w:div w:id="1340308054">
      <w:bodyDiv w:val="1"/>
      <w:marLeft w:val="0"/>
      <w:marRight w:val="0"/>
      <w:marTop w:val="0"/>
      <w:marBottom w:val="0"/>
      <w:divBdr>
        <w:top w:val="none" w:sz="0" w:space="0" w:color="auto"/>
        <w:left w:val="none" w:sz="0" w:space="0" w:color="auto"/>
        <w:bottom w:val="none" w:sz="0" w:space="0" w:color="auto"/>
        <w:right w:val="none" w:sz="0" w:space="0" w:color="auto"/>
      </w:divBdr>
    </w:div>
    <w:div w:id="1340349840">
      <w:bodyDiv w:val="1"/>
      <w:marLeft w:val="0"/>
      <w:marRight w:val="0"/>
      <w:marTop w:val="0"/>
      <w:marBottom w:val="0"/>
      <w:divBdr>
        <w:top w:val="none" w:sz="0" w:space="0" w:color="auto"/>
        <w:left w:val="none" w:sz="0" w:space="0" w:color="auto"/>
        <w:bottom w:val="none" w:sz="0" w:space="0" w:color="auto"/>
        <w:right w:val="none" w:sz="0" w:space="0" w:color="auto"/>
      </w:divBdr>
    </w:div>
    <w:div w:id="1342078227">
      <w:bodyDiv w:val="1"/>
      <w:marLeft w:val="0"/>
      <w:marRight w:val="0"/>
      <w:marTop w:val="0"/>
      <w:marBottom w:val="0"/>
      <w:divBdr>
        <w:top w:val="none" w:sz="0" w:space="0" w:color="auto"/>
        <w:left w:val="none" w:sz="0" w:space="0" w:color="auto"/>
        <w:bottom w:val="none" w:sz="0" w:space="0" w:color="auto"/>
        <w:right w:val="none" w:sz="0" w:space="0" w:color="auto"/>
      </w:divBdr>
    </w:div>
    <w:div w:id="1342122415">
      <w:bodyDiv w:val="1"/>
      <w:marLeft w:val="0"/>
      <w:marRight w:val="0"/>
      <w:marTop w:val="0"/>
      <w:marBottom w:val="0"/>
      <w:divBdr>
        <w:top w:val="none" w:sz="0" w:space="0" w:color="auto"/>
        <w:left w:val="none" w:sz="0" w:space="0" w:color="auto"/>
        <w:bottom w:val="none" w:sz="0" w:space="0" w:color="auto"/>
        <w:right w:val="none" w:sz="0" w:space="0" w:color="auto"/>
      </w:divBdr>
    </w:div>
    <w:div w:id="1342508189">
      <w:bodyDiv w:val="1"/>
      <w:marLeft w:val="0"/>
      <w:marRight w:val="0"/>
      <w:marTop w:val="0"/>
      <w:marBottom w:val="0"/>
      <w:divBdr>
        <w:top w:val="none" w:sz="0" w:space="0" w:color="auto"/>
        <w:left w:val="none" w:sz="0" w:space="0" w:color="auto"/>
        <w:bottom w:val="none" w:sz="0" w:space="0" w:color="auto"/>
        <w:right w:val="none" w:sz="0" w:space="0" w:color="auto"/>
      </w:divBdr>
    </w:div>
    <w:div w:id="1342734136">
      <w:bodyDiv w:val="1"/>
      <w:marLeft w:val="0"/>
      <w:marRight w:val="0"/>
      <w:marTop w:val="0"/>
      <w:marBottom w:val="0"/>
      <w:divBdr>
        <w:top w:val="none" w:sz="0" w:space="0" w:color="auto"/>
        <w:left w:val="none" w:sz="0" w:space="0" w:color="auto"/>
        <w:bottom w:val="none" w:sz="0" w:space="0" w:color="auto"/>
        <w:right w:val="none" w:sz="0" w:space="0" w:color="auto"/>
      </w:divBdr>
    </w:div>
    <w:div w:id="1344238037">
      <w:bodyDiv w:val="1"/>
      <w:marLeft w:val="0"/>
      <w:marRight w:val="0"/>
      <w:marTop w:val="0"/>
      <w:marBottom w:val="0"/>
      <w:divBdr>
        <w:top w:val="none" w:sz="0" w:space="0" w:color="auto"/>
        <w:left w:val="none" w:sz="0" w:space="0" w:color="auto"/>
        <w:bottom w:val="none" w:sz="0" w:space="0" w:color="auto"/>
        <w:right w:val="none" w:sz="0" w:space="0" w:color="auto"/>
      </w:divBdr>
    </w:div>
    <w:div w:id="1344698829">
      <w:bodyDiv w:val="1"/>
      <w:marLeft w:val="0"/>
      <w:marRight w:val="0"/>
      <w:marTop w:val="0"/>
      <w:marBottom w:val="0"/>
      <w:divBdr>
        <w:top w:val="none" w:sz="0" w:space="0" w:color="auto"/>
        <w:left w:val="none" w:sz="0" w:space="0" w:color="auto"/>
        <w:bottom w:val="none" w:sz="0" w:space="0" w:color="auto"/>
        <w:right w:val="none" w:sz="0" w:space="0" w:color="auto"/>
      </w:divBdr>
    </w:div>
    <w:div w:id="1344698887">
      <w:bodyDiv w:val="1"/>
      <w:marLeft w:val="0"/>
      <w:marRight w:val="0"/>
      <w:marTop w:val="0"/>
      <w:marBottom w:val="0"/>
      <w:divBdr>
        <w:top w:val="none" w:sz="0" w:space="0" w:color="auto"/>
        <w:left w:val="none" w:sz="0" w:space="0" w:color="auto"/>
        <w:bottom w:val="none" w:sz="0" w:space="0" w:color="auto"/>
        <w:right w:val="none" w:sz="0" w:space="0" w:color="auto"/>
      </w:divBdr>
    </w:div>
    <w:div w:id="1344740465">
      <w:bodyDiv w:val="1"/>
      <w:marLeft w:val="0"/>
      <w:marRight w:val="0"/>
      <w:marTop w:val="0"/>
      <w:marBottom w:val="0"/>
      <w:divBdr>
        <w:top w:val="none" w:sz="0" w:space="0" w:color="auto"/>
        <w:left w:val="none" w:sz="0" w:space="0" w:color="auto"/>
        <w:bottom w:val="none" w:sz="0" w:space="0" w:color="auto"/>
        <w:right w:val="none" w:sz="0" w:space="0" w:color="auto"/>
      </w:divBdr>
    </w:div>
    <w:div w:id="1345011518">
      <w:bodyDiv w:val="1"/>
      <w:marLeft w:val="0"/>
      <w:marRight w:val="0"/>
      <w:marTop w:val="0"/>
      <w:marBottom w:val="0"/>
      <w:divBdr>
        <w:top w:val="none" w:sz="0" w:space="0" w:color="auto"/>
        <w:left w:val="none" w:sz="0" w:space="0" w:color="auto"/>
        <w:bottom w:val="none" w:sz="0" w:space="0" w:color="auto"/>
        <w:right w:val="none" w:sz="0" w:space="0" w:color="auto"/>
      </w:divBdr>
    </w:div>
    <w:div w:id="1345135628">
      <w:bodyDiv w:val="1"/>
      <w:marLeft w:val="0"/>
      <w:marRight w:val="0"/>
      <w:marTop w:val="0"/>
      <w:marBottom w:val="0"/>
      <w:divBdr>
        <w:top w:val="none" w:sz="0" w:space="0" w:color="auto"/>
        <w:left w:val="none" w:sz="0" w:space="0" w:color="auto"/>
        <w:bottom w:val="none" w:sz="0" w:space="0" w:color="auto"/>
        <w:right w:val="none" w:sz="0" w:space="0" w:color="auto"/>
      </w:divBdr>
    </w:div>
    <w:div w:id="1345325016">
      <w:bodyDiv w:val="1"/>
      <w:marLeft w:val="0"/>
      <w:marRight w:val="0"/>
      <w:marTop w:val="0"/>
      <w:marBottom w:val="0"/>
      <w:divBdr>
        <w:top w:val="none" w:sz="0" w:space="0" w:color="auto"/>
        <w:left w:val="none" w:sz="0" w:space="0" w:color="auto"/>
        <w:bottom w:val="none" w:sz="0" w:space="0" w:color="auto"/>
        <w:right w:val="none" w:sz="0" w:space="0" w:color="auto"/>
      </w:divBdr>
    </w:div>
    <w:div w:id="1346126673">
      <w:bodyDiv w:val="1"/>
      <w:marLeft w:val="0"/>
      <w:marRight w:val="0"/>
      <w:marTop w:val="0"/>
      <w:marBottom w:val="0"/>
      <w:divBdr>
        <w:top w:val="none" w:sz="0" w:space="0" w:color="auto"/>
        <w:left w:val="none" w:sz="0" w:space="0" w:color="auto"/>
        <w:bottom w:val="none" w:sz="0" w:space="0" w:color="auto"/>
        <w:right w:val="none" w:sz="0" w:space="0" w:color="auto"/>
      </w:divBdr>
    </w:div>
    <w:div w:id="1346443424">
      <w:bodyDiv w:val="1"/>
      <w:marLeft w:val="0"/>
      <w:marRight w:val="0"/>
      <w:marTop w:val="0"/>
      <w:marBottom w:val="0"/>
      <w:divBdr>
        <w:top w:val="none" w:sz="0" w:space="0" w:color="auto"/>
        <w:left w:val="none" w:sz="0" w:space="0" w:color="auto"/>
        <w:bottom w:val="none" w:sz="0" w:space="0" w:color="auto"/>
        <w:right w:val="none" w:sz="0" w:space="0" w:color="auto"/>
      </w:divBdr>
    </w:div>
    <w:div w:id="1346520211">
      <w:bodyDiv w:val="1"/>
      <w:marLeft w:val="0"/>
      <w:marRight w:val="0"/>
      <w:marTop w:val="0"/>
      <w:marBottom w:val="0"/>
      <w:divBdr>
        <w:top w:val="none" w:sz="0" w:space="0" w:color="auto"/>
        <w:left w:val="none" w:sz="0" w:space="0" w:color="auto"/>
        <w:bottom w:val="none" w:sz="0" w:space="0" w:color="auto"/>
        <w:right w:val="none" w:sz="0" w:space="0" w:color="auto"/>
      </w:divBdr>
    </w:div>
    <w:div w:id="1346905483">
      <w:bodyDiv w:val="1"/>
      <w:marLeft w:val="0"/>
      <w:marRight w:val="0"/>
      <w:marTop w:val="0"/>
      <w:marBottom w:val="0"/>
      <w:divBdr>
        <w:top w:val="none" w:sz="0" w:space="0" w:color="auto"/>
        <w:left w:val="none" w:sz="0" w:space="0" w:color="auto"/>
        <w:bottom w:val="none" w:sz="0" w:space="0" w:color="auto"/>
        <w:right w:val="none" w:sz="0" w:space="0" w:color="auto"/>
      </w:divBdr>
    </w:div>
    <w:div w:id="1347054172">
      <w:bodyDiv w:val="1"/>
      <w:marLeft w:val="0"/>
      <w:marRight w:val="0"/>
      <w:marTop w:val="0"/>
      <w:marBottom w:val="0"/>
      <w:divBdr>
        <w:top w:val="none" w:sz="0" w:space="0" w:color="auto"/>
        <w:left w:val="none" w:sz="0" w:space="0" w:color="auto"/>
        <w:bottom w:val="none" w:sz="0" w:space="0" w:color="auto"/>
        <w:right w:val="none" w:sz="0" w:space="0" w:color="auto"/>
      </w:divBdr>
    </w:div>
    <w:div w:id="1347249416">
      <w:bodyDiv w:val="1"/>
      <w:marLeft w:val="0"/>
      <w:marRight w:val="0"/>
      <w:marTop w:val="0"/>
      <w:marBottom w:val="0"/>
      <w:divBdr>
        <w:top w:val="none" w:sz="0" w:space="0" w:color="auto"/>
        <w:left w:val="none" w:sz="0" w:space="0" w:color="auto"/>
        <w:bottom w:val="none" w:sz="0" w:space="0" w:color="auto"/>
        <w:right w:val="none" w:sz="0" w:space="0" w:color="auto"/>
      </w:divBdr>
    </w:div>
    <w:div w:id="1347559021">
      <w:bodyDiv w:val="1"/>
      <w:marLeft w:val="0"/>
      <w:marRight w:val="0"/>
      <w:marTop w:val="0"/>
      <w:marBottom w:val="0"/>
      <w:divBdr>
        <w:top w:val="none" w:sz="0" w:space="0" w:color="auto"/>
        <w:left w:val="none" w:sz="0" w:space="0" w:color="auto"/>
        <w:bottom w:val="none" w:sz="0" w:space="0" w:color="auto"/>
        <w:right w:val="none" w:sz="0" w:space="0" w:color="auto"/>
      </w:divBdr>
    </w:div>
    <w:div w:id="1347903735">
      <w:bodyDiv w:val="1"/>
      <w:marLeft w:val="0"/>
      <w:marRight w:val="0"/>
      <w:marTop w:val="0"/>
      <w:marBottom w:val="0"/>
      <w:divBdr>
        <w:top w:val="none" w:sz="0" w:space="0" w:color="auto"/>
        <w:left w:val="none" w:sz="0" w:space="0" w:color="auto"/>
        <w:bottom w:val="none" w:sz="0" w:space="0" w:color="auto"/>
        <w:right w:val="none" w:sz="0" w:space="0" w:color="auto"/>
      </w:divBdr>
    </w:div>
    <w:div w:id="1347903982">
      <w:bodyDiv w:val="1"/>
      <w:marLeft w:val="0"/>
      <w:marRight w:val="0"/>
      <w:marTop w:val="0"/>
      <w:marBottom w:val="0"/>
      <w:divBdr>
        <w:top w:val="none" w:sz="0" w:space="0" w:color="auto"/>
        <w:left w:val="none" w:sz="0" w:space="0" w:color="auto"/>
        <w:bottom w:val="none" w:sz="0" w:space="0" w:color="auto"/>
        <w:right w:val="none" w:sz="0" w:space="0" w:color="auto"/>
      </w:divBdr>
    </w:div>
    <w:div w:id="1348210391">
      <w:bodyDiv w:val="1"/>
      <w:marLeft w:val="0"/>
      <w:marRight w:val="0"/>
      <w:marTop w:val="0"/>
      <w:marBottom w:val="0"/>
      <w:divBdr>
        <w:top w:val="none" w:sz="0" w:space="0" w:color="auto"/>
        <w:left w:val="none" w:sz="0" w:space="0" w:color="auto"/>
        <w:bottom w:val="none" w:sz="0" w:space="0" w:color="auto"/>
        <w:right w:val="none" w:sz="0" w:space="0" w:color="auto"/>
      </w:divBdr>
    </w:div>
    <w:div w:id="1348602034">
      <w:bodyDiv w:val="1"/>
      <w:marLeft w:val="0"/>
      <w:marRight w:val="0"/>
      <w:marTop w:val="0"/>
      <w:marBottom w:val="0"/>
      <w:divBdr>
        <w:top w:val="none" w:sz="0" w:space="0" w:color="auto"/>
        <w:left w:val="none" w:sz="0" w:space="0" w:color="auto"/>
        <w:bottom w:val="none" w:sz="0" w:space="0" w:color="auto"/>
        <w:right w:val="none" w:sz="0" w:space="0" w:color="auto"/>
      </w:divBdr>
    </w:div>
    <w:div w:id="1348632136">
      <w:bodyDiv w:val="1"/>
      <w:marLeft w:val="0"/>
      <w:marRight w:val="0"/>
      <w:marTop w:val="0"/>
      <w:marBottom w:val="0"/>
      <w:divBdr>
        <w:top w:val="none" w:sz="0" w:space="0" w:color="auto"/>
        <w:left w:val="none" w:sz="0" w:space="0" w:color="auto"/>
        <w:bottom w:val="none" w:sz="0" w:space="0" w:color="auto"/>
        <w:right w:val="none" w:sz="0" w:space="0" w:color="auto"/>
      </w:divBdr>
    </w:div>
    <w:div w:id="1348873643">
      <w:bodyDiv w:val="1"/>
      <w:marLeft w:val="0"/>
      <w:marRight w:val="0"/>
      <w:marTop w:val="0"/>
      <w:marBottom w:val="0"/>
      <w:divBdr>
        <w:top w:val="none" w:sz="0" w:space="0" w:color="auto"/>
        <w:left w:val="none" w:sz="0" w:space="0" w:color="auto"/>
        <w:bottom w:val="none" w:sz="0" w:space="0" w:color="auto"/>
        <w:right w:val="none" w:sz="0" w:space="0" w:color="auto"/>
      </w:divBdr>
    </w:div>
    <w:div w:id="1349018708">
      <w:bodyDiv w:val="1"/>
      <w:marLeft w:val="0"/>
      <w:marRight w:val="0"/>
      <w:marTop w:val="0"/>
      <w:marBottom w:val="0"/>
      <w:divBdr>
        <w:top w:val="none" w:sz="0" w:space="0" w:color="auto"/>
        <w:left w:val="none" w:sz="0" w:space="0" w:color="auto"/>
        <w:bottom w:val="none" w:sz="0" w:space="0" w:color="auto"/>
        <w:right w:val="none" w:sz="0" w:space="0" w:color="auto"/>
      </w:divBdr>
    </w:div>
    <w:div w:id="1350108762">
      <w:bodyDiv w:val="1"/>
      <w:marLeft w:val="0"/>
      <w:marRight w:val="0"/>
      <w:marTop w:val="0"/>
      <w:marBottom w:val="0"/>
      <w:divBdr>
        <w:top w:val="none" w:sz="0" w:space="0" w:color="auto"/>
        <w:left w:val="none" w:sz="0" w:space="0" w:color="auto"/>
        <w:bottom w:val="none" w:sz="0" w:space="0" w:color="auto"/>
        <w:right w:val="none" w:sz="0" w:space="0" w:color="auto"/>
      </w:divBdr>
    </w:div>
    <w:div w:id="1350182536">
      <w:bodyDiv w:val="1"/>
      <w:marLeft w:val="0"/>
      <w:marRight w:val="0"/>
      <w:marTop w:val="0"/>
      <w:marBottom w:val="0"/>
      <w:divBdr>
        <w:top w:val="none" w:sz="0" w:space="0" w:color="auto"/>
        <w:left w:val="none" w:sz="0" w:space="0" w:color="auto"/>
        <w:bottom w:val="none" w:sz="0" w:space="0" w:color="auto"/>
        <w:right w:val="none" w:sz="0" w:space="0" w:color="auto"/>
      </w:divBdr>
    </w:div>
    <w:div w:id="1350445253">
      <w:bodyDiv w:val="1"/>
      <w:marLeft w:val="0"/>
      <w:marRight w:val="0"/>
      <w:marTop w:val="0"/>
      <w:marBottom w:val="0"/>
      <w:divBdr>
        <w:top w:val="none" w:sz="0" w:space="0" w:color="auto"/>
        <w:left w:val="none" w:sz="0" w:space="0" w:color="auto"/>
        <w:bottom w:val="none" w:sz="0" w:space="0" w:color="auto"/>
        <w:right w:val="none" w:sz="0" w:space="0" w:color="auto"/>
      </w:divBdr>
    </w:div>
    <w:div w:id="1350789574">
      <w:bodyDiv w:val="1"/>
      <w:marLeft w:val="0"/>
      <w:marRight w:val="0"/>
      <w:marTop w:val="0"/>
      <w:marBottom w:val="0"/>
      <w:divBdr>
        <w:top w:val="none" w:sz="0" w:space="0" w:color="auto"/>
        <w:left w:val="none" w:sz="0" w:space="0" w:color="auto"/>
        <w:bottom w:val="none" w:sz="0" w:space="0" w:color="auto"/>
        <w:right w:val="none" w:sz="0" w:space="0" w:color="auto"/>
      </w:divBdr>
    </w:div>
    <w:div w:id="1350793143">
      <w:bodyDiv w:val="1"/>
      <w:marLeft w:val="0"/>
      <w:marRight w:val="0"/>
      <w:marTop w:val="0"/>
      <w:marBottom w:val="0"/>
      <w:divBdr>
        <w:top w:val="none" w:sz="0" w:space="0" w:color="auto"/>
        <w:left w:val="none" w:sz="0" w:space="0" w:color="auto"/>
        <w:bottom w:val="none" w:sz="0" w:space="0" w:color="auto"/>
        <w:right w:val="none" w:sz="0" w:space="0" w:color="auto"/>
      </w:divBdr>
    </w:div>
    <w:div w:id="1351372008">
      <w:bodyDiv w:val="1"/>
      <w:marLeft w:val="0"/>
      <w:marRight w:val="0"/>
      <w:marTop w:val="0"/>
      <w:marBottom w:val="0"/>
      <w:divBdr>
        <w:top w:val="none" w:sz="0" w:space="0" w:color="auto"/>
        <w:left w:val="none" w:sz="0" w:space="0" w:color="auto"/>
        <w:bottom w:val="none" w:sz="0" w:space="0" w:color="auto"/>
        <w:right w:val="none" w:sz="0" w:space="0" w:color="auto"/>
      </w:divBdr>
    </w:div>
    <w:div w:id="1351566706">
      <w:bodyDiv w:val="1"/>
      <w:marLeft w:val="0"/>
      <w:marRight w:val="0"/>
      <w:marTop w:val="0"/>
      <w:marBottom w:val="0"/>
      <w:divBdr>
        <w:top w:val="none" w:sz="0" w:space="0" w:color="auto"/>
        <w:left w:val="none" w:sz="0" w:space="0" w:color="auto"/>
        <w:bottom w:val="none" w:sz="0" w:space="0" w:color="auto"/>
        <w:right w:val="none" w:sz="0" w:space="0" w:color="auto"/>
      </w:divBdr>
    </w:div>
    <w:div w:id="1351756989">
      <w:bodyDiv w:val="1"/>
      <w:marLeft w:val="0"/>
      <w:marRight w:val="0"/>
      <w:marTop w:val="0"/>
      <w:marBottom w:val="0"/>
      <w:divBdr>
        <w:top w:val="none" w:sz="0" w:space="0" w:color="auto"/>
        <w:left w:val="none" w:sz="0" w:space="0" w:color="auto"/>
        <w:bottom w:val="none" w:sz="0" w:space="0" w:color="auto"/>
        <w:right w:val="none" w:sz="0" w:space="0" w:color="auto"/>
      </w:divBdr>
    </w:div>
    <w:div w:id="1353414416">
      <w:bodyDiv w:val="1"/>
      <w:marLeft w:val="0"/>
      <w:marRight w:val="0"/>
      <w:marTop w:val="0"/>
      <w:marBottom w:val="0"/>
      <w:divBdr>
        <w:top w:val="none" w:sz="0" w:space="0" w:color="auto"/>
        <w:left w:val="none" w:sz="0" w:space="0" w:color="auto"/>
        <w:bottom w:val="none" w:sz="0" w:space="0" w:color="auto"/>
        <w:right w:val="none" w:sz="0" w:space="0" w:color="auto"/>
      </w:divBdr>
    </w:div>
    <w:div w:id="1353805044">
      <w:bodyDiv w:val="1"/>
      <w:marLeft w:val="0"/>
      <w:marRight w:val="0"/>
      <w:marTop w:val="0"/>
      <w:marBottom w:val="0"/>
      <w:divBdr>
        <w:top w:val="none" w:sz="0" w:space="0" w:color="auto"/>
        <w:left w:val="none" w:sz="0" w:space="0" w:color="auto"/>
        <w:bottom w:val="none" w:sz="0" w:space="0" w:color="auto"/>
        <w:right w:val="none" w:sz="0" w:space="0" w:color="auto"/>
      </w:divBdr>
    </w:div>
    <w:div w:id="1354112008">
      <w:bodyDiv w:val="1"/>
      <w:marLeft w:val="0"/>
      <w:marRight w:val="0"/>
      <w:marTop w:val="0"/>
      <w:marBottom w:val="0"/>
      <w:divBdr>
        <w:top w:val="none" w:sz="0" w:space="0" w:color="auto"/>
        <w:left w:val="none" w:sz="0" w:space="0" w:color="auto"/>
        <w:bottom w:val="none" w:sz="0" w:space="0" w:color="auto"/>
        <w:right w:val="none" w:sz="0" w:space="0" w:color="auto"/>
      </w:divBdr>
    </w:div>
    <w:div w:id="1354186693">
      <w:bodyDiv w:val="1"/>
      <w:marLeft w:val="0"/>
      <w:marRight w:val="0"/>
      <w:marTop w:val="0"/>
      <w:marBottom w:val="0"/>
      <w:divBdr>
        <w:top w:val="none" w:sz="0" w:space="0" w:color="auto"/>
        <w:left w:val="none" w:sz="0" w:space="0" w:color="auto"/>
        <w:bottom w:val="none" w:sz="0" w:space="0" w:color="auto"/>
        <w:right w:val="none" w:sz="0" w:space="0" w:color="auto"/>
      </w:divBdr>
    </w:div>
    <w:div w:id="1354915809">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182949">
      <w:bodyDiv w:val="1"/>
      <w:marLeft w:val="0"/>
      <w:marRight w:val="0"/>
      <w:marTop w:val="0"/>
      <w:marBottom w:val="0"/>
      <w:divBdr>
        <w:top w:val="none" w:sz="0" w:space="0" w:color="auto"/>
        <w:left w:val="none" w:sz="0" w:space="0" w:color="auto"/>
        <w:bottom w:val="none" w:sz="0" w:space="0" w:color="auto"/>
        <w:right w:val="none" w:sz="0" w:space="0" w:color="auto"/>
      </w:divBdr>
    </w:div>
    <w:div w:id="1355376856">
      <w:bodyDiv w:val="1"/>
      <w:marLeft w:val="0"/>
      <w:marRight w:val="0"/>
      <w:marTop w:val="0"/>
      <w:marBottom w:val="0"/>
      <w:divBdr>
        <w:top w:val="none" w:sz="0" w:space="0" w:color="auto"/>
        <w:left w:val="none" w:sz="0" w:space="0" w:color="auto"/>
        <w:bottom w:val="none" w:sz="0" w:space="0" w:color="auto"/>
        <w:right w:val="none" w:sz="0" w:space="0" w:color="auto"/>
      </w:divBdr>
    </w:div>
    <w:div w:id="1355886619">
      <w:bodyDiv w:val="1"/>
      <w:marLeft w:val="0"/>
      <w:marRight w:val="0"/>
      <w:marTop w:val="0"/>
      <w:marBottom w:val="0"/>
      <w:divBdr>
        <w:top w:val="none" w:sz="0" w:space="0" w:color="auto"/>
        <w:left w:val="none" w:sz="0" w:space="0" w:color="auto"/>
        <w:bottom w:val="none" w:sz="0" w:space="0" w:color="auto"/>
        <w:right w:val="none" w:sz="0" w:space="0" w:color="auto"/>
      </w:divBdr>
    </w:div>
    <w:div w:id="1355960324">
      <w:bodyDiv w:val="1"/>
      <w:marLeft w:val="0"/>
      <w:marRight w:val="0"/>
      <w:marTop w:val="0"/>
      <w:marBottom w:val="0"/>
      <w:divBdr>
        <w:top w:val="none" w:sz="0" w:space="0" w:color="auto"/>
        <w:left w:val="none" w:sz="0" w:space="0" w:color="auto"/>
        <w:bottom w:val="none" w:sz="0" w:space="0" w:color="auto"/>
        <w:right w:val="none" w:sz="0" w:space="0" w:color="auto"/>
      </w:divBdr>
    </w:div>
    <w:div w:id="1356420922">
      <w:bodyDiv w:val="1"/>
      <w:marLeft w:val="0"/>
      <w:marRight w:val="0"/>
      <w:marTop w:val="0"/>
      <w:marBottom w:val="0"/>
      <w:divBdr>
        <w:top w:val="none" w:sz="0" w:space="0" w:color="auto"/>
        <w:left w:val="none" w:sz="0" w:space="0" w:color="auto"/>
        <w:bottom w:val="none" w:sz="0" w:space="0" w:color="auto"/>
        <w:right w:val="none" w:sz="0" w:space="0" w:color="auto"/>
      </w:divBdr>
    </w:div>
    <w:div w:id="1356495054">
      <w:bodyDiv w:val="1"/>
      <w:marLeft w:val="0"/>
      <w:marRight w:val="0"/>
      <w:marTop w:val="0"/>
      <w:marBottom w:val="0"/>
      <w:divBdr>
        <w:top w:val="none" w:sz="0" w:space="0" w:color="auto"/>
        <w:left w:val="none" w:sz="0" w:space="0" w:color="auto"/>
        <w:bottom w:val="none" w:sz="0" w:space="0" w:color="auto"/>
        <w:right w:val="none" w:sz="0" w:space="0" w:color="auto"/>
      </w:divBdr>
    </w:div>
    <w:div w:id="1356887268">
      <w:bodyDiv w:val="1"/>
      <w:marLeft w:val="0"/>
      <w:marRight w:val="0"/>
      <w:marTop w:val="0"/>
      <w:marBottom w:val="0"/>
      <w:divBdr>
        <w:top w:val="none" w:sz="0" w:space="0" w:color="auto"/>
        <w:left w:val="none" w:sz="0" w:space="0" w:color="auto"/>
        <w:bottom w:val="none" w:sz="0" w:space="0" w:color="auto"/>
        <w:right w:val="none" w:sz="0" w:space="0" w:color="auto"/>
      </w:divBdr>
    </w:div>
    <w:div w:id="1356925872">
      <w:bodyDiv w:val="1"/>
      <w:marLeft w:val="0"/>
      <w:marRight w:val="0"/>
      <w:marTop w:val="0"/>
      <w:marBottom w:val="0"/>
      <w:divBdr>
        <w:top w:val="none" w:sz="0" w:space="0" w:color="auto"/>
        <w:left w:val="none" w:sz="0" w:space="0" w:color="auto"/>
        <w:bottom w:val="none" w:sz="0" w:space="0" w:color="auto"/>
        <w:right w:val="none" w:sz="0" w:space="0" w:color="auto"/>
      </w:divBdr>
    </w:div>
    <w:div w:id="1357149151">
      <w:bodyDiv w:val="1"/>
      <w:marLeft w:val="0"/>
      <w:marRight w:val="0"/>
      <w:marTop w:val="0"/>
      <w:marBottom w:val="0"/>
      <w:divBdr>
        <w:top w:val="none" w:sz="0" w:space="0" w:color="auto"/>
        <w:left w:val="none" w:sz="0" w:space="0" w:color="auto"/>
        <w:bottom w:val="none" w:sz="0" w:space="0" w:color="auto"/>
        <w:right w:val="none" w:sz="0" w:space="0" w:color="auto"/>
      </w:divBdr>
    </w:div>
    <w:div w:id="1357347905">
      <w:bodyDiv w:val="1"/>
      <w:marLeft w:val="0"/>
      <w:marRight w:val="0"/>
      <w:marTop w:val="0"/>
      <w:marBottom w:val="0"/>
      <w:divBdr>
        <w:top w:val="none" w:sz="0" w:space="0" w:color="auto"/>
        <w:left w:val="none" w:sz="0" w:space="0" w:color="auto"/>
        <w:bottom w:val="none" w:sz="0" w:space="0" w:color="auto"/>
        <w:right w:val="none" w:sz="0" w:space="0" w:color="auto"/>
      </w:divBdr>
    </w:div>
    <w:div w:id="1357580731">
      <w:bodyDiv w:val="1"/>
      <w:marLeft w:val="0"/>
      <w:marRight w:val="0"/>
      <w:marTop w:val="0"/>
      <w:marBottom w:val="0"/>
      <w:divBdr>
        <w:top w:val="none" w:sz="0" w:space="0" w:color="auto"/>
        <w:left w:val="none" w:sz="0" w:space="0" w:color="auto"/>
        <w:bottom w:val="none" w:sz="0" w:space="0" w:color="auto"/>
        <w:right w:val="none" w:sz="0" w:space="0" w:color="auto"/>
      </w:divBdr>
    </w:div>
    <w:div w:id="1357661221">
      <w:bodyDiv w:val="1"/>
      <w:marLeft w:val="0"/>
      <w:marRight w:val="0"/>
      <w:marTop w:val="0"/>
      <w:marBottom w:val="0"/>
      <w:divBdr>
        <w:top w:val="none" w:sz="0" w:space="0" w:color="auto"/>
        <w:left w:val="none" w:sz="0" w:space="0" w:color="auto"/>
        <w:bottom w:val="none" w:sz="0" w:space="0" w:color="auto"/>
        <w:right w:val="none" w:sz="0" w:space="0" w:color="auto"/>
      </w:divBdr>
    </w:div>
    <w:div w:id="1357777461">
      <w:bodyDiv w:val="1"/>
      <w:marLeft w:val="0"/>
      <w:marRight w:val="0"/>
      <w:marTop w:val="0"/>
      <w:marBottom w:val="0"/>
      <w:divBdr>
        <w:top w:val="none" w:sz="0" w:space="0" w:color="auto"/>
        <w:left w:val="none" w:sz="0" w:space="0" w:color="auto"/>
        <w:bottom w:val="none" w:sz="0" w:space="0" w:color="auto"/>
        <w:right w:val="none" w:sz="0" w:space="0" w:color="auto"/>
      </w:divBdr>
    </w:div>
    <w:div w:id="1358310109">
      <w:bodyDiv w:val="1"/>
      <w:marLeft w:val="0"/>
      <w:marRight w:val="0"/>
      <w:marTop w:val="0"/>
      <w:marBottom w:val="0"/>
      <w:divBdr>
        <w:top w:val="none" w:sz="0" w:space="0" w:color="auto"/>
        <w:left w:val="none" w:sz="0" w:space="0" w:color="auto"/>
        <w:bottom w:val="none" w:sz="0" w:space="0" w:color="auto"/>
        <w:right w:val="none" w:sz="0" w:space="0" w:color="auto"/>
      </w:divBdr>
    </w:div>
    <w:div w:id="1358387417">
      <w:bodyDiv w:val="1"/>
      <w:marLeft w:val="0"/>
      <w:marRight w:val="0"/>
      <w:marTop w:val="0"/>
      <w:marBottom w:val="0"/>
      <w:divBdr>
        <w:top w:val="none" w:sz="0" w:space="0" w:color="auto"/>
        <w:left w:val="none" w:sz="0" w:space="0" w:color="auto"/>
        <w:bottom w:val="none" w:sz="0" w:space="0" w:color="auto"/>
        <w:right w:val="none" w:sz="0" w:space="0" w:color="auto"/>
      </w:divBdr>
    </w:div>
    <w:div w:id="1358432666">
      <w:bodyDiv w:val="1"/>
      <w:marLeft w:val="0"/>
      <w:marRight w:val="0"/>
      <w:marTop w:val="0"/>
      <w:marBottom w:val="0"/>
      <w:divBdr>
        <w:top w:val="none" w:sz="0" w:space="0" w:color="auto"/>
        <w:left w:val="none" w:sz="0" w:space="0" w:color="auto"/>
        <w:bottom w:val="none" w:sz="0" w:space="0" w:color="auto"/>
        <w:right w:val="none" w:sz="0" w:space="0" w:color="auto"/>
      </w:divBdr>
    </w:div>
    <w:div w:id="1358459996">
      <w:bodyDiv w:val="1"/>
      <w:marLeft w:val="0"/>
      <w:marRight w:val="0"/>
      <w:marTop w:val="0"/>
      <w:marBottom w:val="0"/>
      <w:divBdr>
        <w:top w:val="none" w:sz="0" w:space="0" w:color="auto"/>
        <w:left w:val="none" w:sz="0" w:space="0" w:color="auto"/>
        <w:bottom w:val="none" w:sz="0" w:space="0" w:color="auto"/>
        <w:right w:val="none" w:sz="0" w:space="0" w:color="auto"/>
      </w:divBdr>
    </w:div>
    <w:div w:id="1359547124">
      <w:bodyDiv w:val="1"/>
      <w:marLeft w:val="0"/>
      <w:marRight w:val="0"/>
      <w:marTop w:val="0"/>
      <w:marBottom w:val="0"/>
      <w:divBdr>
        <w:top w:val="none" w:sz="0" w:space="0" w:color="auto"/>
        <w:left w:val="none" w:sz="0" w:space="0" w:color="auto"/>
        <w:bottom w:val="none" w:sz="0" w:space="0" w:color="auto"/>
        <w:right w:val="none" w:sz="0" w:space="0" w:color="auto"/>
      </w:divBdr>
    </w:div>
    <w:div w:id="1360156951">
      <w:bodyDiv w:val="1"/>
      <w:marLeft w:val="0"/>
      <w:marRight w:val="0"/>
      <w:marTop w:val="0"/>
      <w:marBottom w:val="0"/>
      <w:divBdr>
        <w:top w:val="none" w:sz="0" w:space="0" w:color="auto"/>
        <w:left w:val="none" w:sz="0" w:space="0" w:color="auto"/>
        <w:bottom w:val="none" w:sz="0" w:space="0" w:color="auto"/>
        <w:right w:val="none" w:sz="0" w:space="0" w:color="auto"/>
      </w:divBdr>
    </w:div>
    <w:div w:id="1360623850">
      <w:bodyDiv w:val="1"/>
      <w:marLeft w:val="0"/>
      <w:marRight w:val="0"/>
      <w:marTop w:val="0"/>
      <w:marBottom w:val="0"/>
      <w:divBdr>
        <w:top w:val="none" w:sz="0" w:space="0" w:color="auto"/>
        <w:left w:val="none" w:sz="0" w:space="0" w:color="auto"/>
        <w:bottom w:val="none" w:sz="0" w:space="0" w:color="auto"/>
        <w:right w:val="none" w:sz="0" w:space="0" w:color="auto"/>
      </w:divBdr>
    </w:div>
    <w:div w:id="1360666494">
      <w:bodyDiv w:val="1"/>
      <w:marLeft w:val="0"/>
      <w:marRight w:val="0"/>
      <w:marTop w:val="0"/>
      <w:marBottom w:val="0"/>
      <w:divBdr>
        <w:top w:val="none" w:sz="0" w:space="0" w:color="auto"/>
        <w:left w:val="none" w:sz="0" w:space="0" w:color="auto"/>
        <w:bottom w:val="none" w:sz="0" w:space="0" w:color="auto"/>
        <w:right w:val="none" w:sz="0" w:space="0" w:color="auto"/>
      </w:divBdr>
    </w:div>
    <w:div w:id="1361126325">
      <w:bodyDiv w:val="1"/>
      <w:marLeft w:val="0"/>
      <w:marRight w:val="0"/>
      <w:marTop w:val="0"/>
      <w:marBottom w:val="0"/>
      <w:divBdr>
        <w:top w:val="none" w:sz="0" w:space="0" w:color="auto"/>
        <w:left w:val="none" w:sz="0" w:space="0" w:color="auto"/>
        <w:bottom w:val="none" w:sz="0" w:space="0" w:color="auto"/>
        <w:right w:val="none" w:sz="0" w:space="0" w:color="auto"/>
      </w:divBdr>
    </w:div>
    <w:div w:id="1361249444">
      <w:bodyDiv w:val="1"/>
      <w:marLeft w:val="0"/>
      <w:marRight w:val="0"/>
      <w:marTop w:val="0"/>
      <w:marBottom w:val="0"/>
      <w:divBdr>
        <w:top w:val="none" w:sz="0" w:space="0" w:color="auto"/>
        <w:left w:val="none" w:sz="0" w:space="0" w:color="auto"/>
        <w:bottom w:val="none" w:sz="0" w:space="0" w:color="auto"/>
        <w:right w:val="none" w:sz="0" w:space="0" w:color="auto"/>
      </w:divBdr>
    </w:div>
    <w:div w:id="1361510699">
      <w:bodyDiv w:val="1"/>
      <w:marLeft w:val="0"/>
      <w:marRight w:val="0"/>
      <w:marTop w:val="0"/>
      <w:marBottom w:val="0"/>
      <w:divBdr>
        <w:top w:val="none" w:sz="0" w:space="0" w:color="auto"/>
        <w:left w:val="none" w:sz="0" w:space="0" w:color="auto"/>
        <w:bottom w:val="none" w:sz="0" w:space="0" w:color="auto"/>
        <w:right w:val="none" w:sz="0" w:space="0" w:color="auto"/>
      </w:divBdr>
    </w:div>
    <w:div w:id="1361974522">
      <w:bodyDiv w:val="1"/>
      <w:marLeft w:val="0"/>
      <w:marRight w:val="0"/>
      <w:marTop w:val="0"/>
      <w:marBottom w:val="0"/>
      <w:divBdr>
        <w:top w:val="none" w:sz="0" w:space="0" w:color="auto"/>
        <w:left w:val="none" w:sz="0" w:space="0" w:color="auto"/>
        <w:bottom w:val="none" w:sz="0" w:space="0" w:color="auto"/>
        <w:right w:val="none" w:sz="0" w:space="0" w:color="auto"/>
      </w:divBdr>
    </w:div>
    <w:div w:id="1361979708">
      <w:bodyDiv w:val="1"/>
      <w:marLeft w:val="0"/>
      <w:marRight w:val="0"/>
      <w:marTop w:val="0"/>
      <w:marBottom w:val="0"/>
      <w:divBdr>
        <w:top w:val="none" w:sz="0" w:space="0" w:color="auto"/>
        <w:left w:val="none" w:sz="0" w:space="0" w:color="auto"/>
        <w:bottom w:val="none" w:sz="0" w:space="0" w:color="auto"/>
        <w:right w:val="none" w:sz="0" w:space="0" w:color="auto"/>
      </w:divBdr>
    </w:div>
    <w:div w:id="1362055388">
      <w:bodyDiv w:val="1"/>
      <w:marLeft w:val="0"/>
      <w:marRight w:val="0"/>
      <w:marTop w:val="0"/>
      <w:marBottom w:val="0"/>
      <w:divBdr>
        <w:top w:val="none" w:sz="0" w:space="0" w:color="auto"/>
        <w:left w:val="none" w:sz="0" w:space="0" w:color="auto"/>
        <w:bottom w:val="none" w:sz="0" w:space="0" w:color="auto"/>
        <w:right w:val="none" w:sz="0" w:space="0" w:color="auto"/>
      </w:divBdr>
    </w:div>
    <w:div w:id="1362629252">
      <w:bodyDiv w:val="1"/>
      <w:marLeft w:val="0"/>
      <w:marRight w:val="0"/>
      <w:marTop w:val="0"/>
      <w:marBottom w:val="0"/>
      <w:divBdr>
        <w:top w:val="none" w:sz="0" w:space="0" w:color="auto"/>
        <w:left w:val="none" w:sz="0" w:space="0" w:color="auto"/>
        <w:bottom w:val="none" w:sz="0" w:space="0" w:color="auto"/>
        <w:right w:val="none" w:sz="0" w:space="0" w:color="auto"/>
      </w:divBdr>
    </w:div>
    <w:div w:id="1362821505">
      <w:bodyDiv w:val="1"/>
      <w:marLeft w:val="0"/>
      <w:marRight w:val="0"/>
      <w:marTop w:val="0"/>
      <w:marBottom w:val="0"/>
      <w:divBdr>
        <w:top w:val="none" w:sz="0" w:space="0" w:color="auto"/>
        <w:left w:val="none" w:sz="0" w:space="0" w:color="auto"/>
        <w:bottom w:val="none" w:sz="0" w:space="0" w:color="auto"/>
        <w:right w:val="none" w:sz="0" w:space="0" w:color="auto"/>
      </w:divBdr>
    </w:div>
    <w:div w:id="1363018842">
      <w:bodyDiv w:val="1"/>
      <w:marLeft w:val="0"/>
      <w:marRight w:val="0"/>
      <w:marTop w:val="0"/>
      <w:marBottom w:val="0"/>
      <w:divBdr>
        <w:top w:val="none" w:sz="0" w:space="0" w:color="auto"/>
        <w:left w:val="none" w:sz="0" w:space="0" w:color="auto"/>
        <w:bottom w:val="none" w:sz="0" w:space="0" w:color="auto"/>
        <w:right w:val="none" w:sz="0" w:space="0" w:color="auto"/>
      </w:divBdr>
    </w:div>
    <w:div w:id="1363090752">
      <w:bodyDiv w:val="1"/>
      <w:marLeft w:val="0"/>
      <w:marRight w:val="0"/>
      <w:marTop w:val="0"/>
      <w:marBottom w:val="0"/>
      <w:divBdr>
        <w:top w:val="none" w:sz="0" w:space="0" w:color="auto"/>
        <w:left w:val="none" w:sz="0" w:space="0" w:color="auto"/>
        <w:bottom w:val="none" w:sz="0" w:space="0" w:color="auto"/>
        <w:right w:val="none" w:sz="0" w:space="0" w:color="auto"/>
      </w:divBdr>
    </w:div>
    <w:div w:id="1363244808">
      <w:bodyDiv w:val="1"/>
      <w:marLeft w:val="0"/>
      <w:marRight w:val="0"/>
      <w:marTop w:val="0"/>
      <w:marBottom w:val="0"/>
      <w:divBdr>
        <w:top w:val="none" w:sz="0" w:space="0" w:color="auto"/>
        <w:left w:val="none" w:sz="0" w:space="0" w:color="auto"/>
        <w:bottom w:val="none" w:sz="0" w:space="0" w:color="auto"/>
        <w:right w:val="none" w:sz="0" w:space="0" w:color="auto"/>
      </w:divBdr>
    </w:div>
    <w:div w:id="1363551969">
      <w:bodyDiv w:val="1"/>
      <w:marLeft w:val="0"/>
      <w:marRight w:val="0"/>
      <w:marTop w:val="0"/>
      <w:marBottom w:val="0"/>
      <w:divBdr>
        <w:top w:val="none" w:sz="0" w:space="0" w:color="auto"/>
        <w:left w:val="none" w:sz="0" w:space="0" w:color="auto"/>
        <w:bottom w:val="none" w:sz="0" w:space="0" w:color="auto"/>
        <w:right w:val="none" w:sz="0" w:space="0" w:color="auto"/>
      </w:divBdr>
    </w:div>
    <w:div w:id="1364592538">
      <w:bodyDiv w:val="1"/>
      <w:marLeft w:val="0"/>
      <w:marRight w:val="0"/>
      <w:marTop w:val="0"/>
      <w:marBottom w:val="0"/>
      <w:divBdr>
        <w:top w:val="none" w:sz="0" w:space="0" w:color="auto"/>
        <w:left w:val="none" w:sz="0" w:space="0" w:color="auto"/>
        <w:bottom w:val="none" w:sz="0" w:space="0" w:color="auto"/>
        <w:right w:val="none" w:sz="0" w:space="0" w:color="auto"/>
      </w:divBdr>
    </w:div>
    <w:div w:id="1364861428">
      <w:bodyDiv w:val="1"/>
      <w:marLeft w:val="0"/>
      <w:marRight w:val="0"/>
      <w:marTop w:val="0"/>
      <w:marBottom w:val="0"/>
      <w:divBdr>
        <w:top w:val="none" w:sz="0" w:space="0" w:color="auto"/>
        <w:left w:val="none" w:sz="0" w:space="0" w:color="auto"/>
        <w:bottom w:val="none" w:sz="0" w:space="0" w:color="auto"/>
        <w:right w:val="none" w:sz="0" w:space="0" w:color="auto"/>
      </w:divBdr>
    </w:div>
    <w:div w:id="1364867173">
      <w:bodyDiv w:val="1"/>
      <w:marLeft w:val="0"/>
      <w:marRight w:val="0"/>
      <w:marTop w:val="0"/>
      <w:marBottom w:val="0"/>
      <w:divBdr>
        <w:top w:val="none" w:sz="0" w:space="0" w:color="auto"/>
        <w:left w:val="none" w:sz="0" w:space="0" w:color="auto"/>
        <w:bottom w:val="none" w:sz="0" w:space="0" w:color="auto"/>
        <w:right w:val="none" w:sz="0" w:space="0" w:color="auto"/>
      </w:divBdr>
    </w:div>
    <w:div w:id="1364867750">
      <w:bodyDiv w:val="1"/>
      <w:marLeft w:val="0"/>
      <w:marRight w:val="0"/>
      <w:marTop w:val="0"/>
      <w:marBottom w:val="0"/>
      <w:divBdr>
        <w:top w:val="none" w:sz="0" w:space="0" w:color="auto"/>
        <w:left w:val="none" w:sz="0" w:space="0" w:color="auto"/>
        <w:bottom w:val="none" w:sz="0" w:space="0" w:color="auto"/>
        <w:right w:val="none" w:sz="0" w:space="0" w:color="auto"/>
      </w:divBdr>
    </w:div>
    <w:div w:id="1364939358">
      <w:bodyDiv w:val="1"/>
      <w:marLeft w:val="0"/>
      <w:marRight w:val="0"/>
      <w:marTop w:val="0"/>
      <w:marBottom w:val="0"/>
      <w:divBdr>
        <w:top w:val="none" w:sz="0" w:space="0" w:color="auto"/>
        <w:left w:val="none" w:sz="0" w:space="0" w:color="auto"/>
        <w:bottom w:val="none" w:sz="0" w:space="0" w:color="auto"/>
        <w:right w:val="none" w:sz="0" w:space="0" w:color="auto"/>
      </w:divBdr>
    </w:div>
    <w:div w:id="1365135197">
      <w:bodyDiv w:val="1"/>
      <w:marLeft w:val="0"/>
      <w:marRight w:val="0"/>
      <w:marTop w:val="0"/>
      <w:marBottom w:val="0"/>
      <w:divBdr>
        <w:top w:val="none" w:sz="0" w:space="0" w:color="auto"/>
        <w:left w:val="none" w:sz="0" w:space="0" w:color="auto"/>
        <w:bottom w:val="none" w:sz="0" w:space="0" w:color="auto"/>
        <w:right w:val="none" w:sz="0" w:space="0" w:color="auto"/>
      </w:divBdr>
    </w:div>
    <w:div w:id="1365138154">
      <w:bodyDiv w:val="1"/>
      <w:marLeft w:val="0"/>
      <w:marRight w:val="0"/>
      <w:marTop w:val="0"/>
      <w:marBottom w:val="0"/>
      <w:divBdr>
        <w:top w:val="none" w:sz="0" w:space="0" w:color="auto"/>
        <w:left w:val="none" w:sz="0" w:space="0" w:color="auto"/>
        <w:bottom w:val="none" w:sz="0" w:space="0" w:color="auto"/>
        <w:right w:val="none" w:sz="0" w:space="0" w:color="auto"/>
      </w:divBdr>
    </w:div>
    <w:div w:id="1365449665">
      <w:bodyDiv w:val="1"/>
      <w:marLeft w:val="0"/>
      <w:marRight w:val="0"/>
      <w:marTop w:val="0"/>
      <w:marBottom w:val="0"/>
      <w:divBdr>
        <w:top w:val="none" w:sz="0" w:space="0" w:color="auto"/>
        <w:left w:val="none" w:sz="0" w:space="0" w:color="auto"/>
        <w:bottom w:val="none" w:sz="0" w:space="0" w:color="auto"/>
        <w:right w:val="none" w:sz="0" w:space="0" w:color="auto"/>
      </w:divBdr>
    </w:div>
    <w:div w:id="1365520053">
      <w:bodyDiv w:val="1"/>
      <w:marLeft w:val="0"/>
      <w:marRight w:val="0"/>
      <w:marTop w:val="0"/>
      <w:marBottom w:val="0"/>
      <w:divBdr>
        <w:top w:val="none" w:sz="0" w:space="0" w:color="auto"/>
        <w:left w:val="none" w:sz="0" w:space="0" w:color="auto"/>
        <w:bottom w:val="none" w:sz="0" w:space="0" w:color="auto"/>
        <w:right w:val="none" w:sz="0" w:space="0" w:color="auto"/>
      </w:divBdr>
    </w:div>
    <w:div w:id="1365792685">
      <w:bodyDiv w:val="1"/>
      <w:marLeft w:val="0"/>
      <w:marRight w:val="0"/>
      <w:marTop w:val="0"/>
      <w:marBottom w:val="0"/>
      <w:divBdr>
        <w:top w:val="none" w:sz="0" w:space="0" w:color="auto"/>
        <w:left w:val="none" w:sz="0" w:space="0" w:color="auto"/>
        <w:bottom w:val="none" w:sz="0" w:space="0" w:color="auto"/>
        <w:right w:val="none" w:sz="0" w:space="0" w:color="auto"/>
      </w:divBdr>
    </w:div>
    <w:div w:id="1365985115">
      <w:bodyDiv w:val="1"/>
      <w:marLeft w:val="0"/>
      <w:marRight w:val="0"/>
      <w:marTop w:val="0"/>
      <w:marBottom w:val="0"/>
      <w:divBdr>
        <w:top w:val="none" w:sz="0" w:space="0" w:color="auto"/>
        <w:left w:val="none" w:sz="0" w:space="0" w:color="auto"/>
        <w:bottom w:val="none" w:sz="0" w:space="0" w:color="auto"/>
        <w:right w:val="none" w:sz="0" w:space="0" w:color="auto"/>
      </w:divBdr>
    </w:div>
    <w:div w:id="1366054323">
      <w:bodyDiv w:val="1"/>
      <w:marLeft w:val="0"/>
      <w:marRight w:val="0"/>
      <w:marTop w:val="0"/>
      <w:marBottom w:val="0"/>
      <w:divBdr>
        <w:top w:val="none" w:sz="0" w:space="0" w:color="auto"/>
        <w:left w:val="none" w:sz="0" w:space="0" w:color="auto"/>
        <w:bottom w:val="none" w:sz="0" w:space="0" w:color="auto"/>
        <w:right w:val="none" w:sz="0" w:space="0" w:color="auto"/>
      </w:divBdr>
    </w:div>
    <w:div w:id="1366061427">
      <w:bodyDiv w:val="1"/>
      <w:marLeft w:val="0"/>
      <w:marRight w:val="0"/>
      <w:marTop w:val="0"/>
      <w:marBottom w:val="0"/>
      <w:divBdr>
        <w:top w:val="none" w:sz="0" w:space="0" w:color="auto"/>
        <w:left w:val="none" w:sz="0" w:space="0" w:color="auto"/>
        <w:bottom w:val="none" w:sz="0" w:space="0" w:color="auto"/>
        <w:right w:val="none" w:sz="0" w:space="0" w:color="auto"/>
      </w:divBdr>
    </w:div>
    <w:div w:id="1366373390">
      <w:bodyDiv w:val="1"/>
      <w:marLeft w:val="0"/>
      <w:marRight w:val="0"/>
      <w:marTop w:val="0"/>
      <w:marBottom w:val="0"/>
      <w:divBdr>
        <w:top w:val="none" w:sz="0" w:space="0" w:color="auto"/>
        <w:left w:val="none" w:sz="0" w:space="0" w:color="auto"/>
        <w:bottom w:val="none" w:sz="0" w:space="0" w:color="auto"/>
        <w:right w:val="none" w:sz="0" w:space="0" w:color="auto"/>
      </w:divBdr>
    </w:div>
    <w:div w:id="1367214114">
      <w:bodyDiv w:val="1"/>
      <w:marLeft w:val="0"/>
      <w:marRight w:val="0"/>
      <w:marTop w:val="0"/>
      <w:marBottom w:val="0"/>
      <w:divBdr>
        <w:top w:val="none" w:sz="0" w:space="0" w:color="auto"/>
        <w:left w:val="none" w:sz="0" w:space="0" w:color="auto"/>
        <w:bottom w:val="none" w:sz="0" w:space="0" w:color="auto"/>
        <w:right w:val="none" w:sz="0" w:space="0" w:color="auto"/>
      </w:divBdr>
    </w:div>
    <w:div w:id="1367681527">
      <w:bodyDiv w:val="1"/>
      <w:marLeft w:val="0"/>
      <w:marRight w:val="0"/>
      <w:marTop w:val="0"/>
      <w:marBottom w:val="0"/>
      <w:divBdr>
        <w:top w:val="none" w:sz="0" w:space="0" w:color="auto"/>
        <w:left w:val="none" w:sz="0" w:space="0" w:color="auto"/>
        <w:bottom w:val="none" w:sz="0" w:space="0" w:color="auto"/>
        <w:right w:val="none" w:sz="0" w:space="0" w:color="auto"/>
      </w:divBdr>
    </w:div>
    <w:div w:id="1368531389">
      <w:bodyDiv w:val="1"/>
      <w:marLeft w:val="0"/>
      <w:marRight w:val="0"/>
      <w:marTop w:val="0"/>
      <w:marBottom w:val="0"/>
      <w:divBdr>
        <w:top w:val="none" w:sz="0" w:space="0" w:color="auto"/>
        <w:left w:val="none" w:sz="0" w:space="0" w:color="auto"/>
        <w:bottom w:val="none" w:sz="0" w:space="0" w:color="auto"/>
        <w:right w:val="none" w:sz="0" w:space="0" w:color="auto"/>
      </w:divBdr>
    </w:div>
    <w:div w:id="1368722560">
      <w:bodyDiv w:val="1"/>
      <w:marLeft w:val="0"/>
      <w:marRight w:val="0"/>
      <w:marTop w:val="0"/>
      <w:marBottom w:val="0"/>
      <w:divBdr>
        <w:top w:val="none" w:sz="0" w:space="0" w:color="auto"/>
        <w:left w:val="none" w:sz="0" w:space="0" w:color="auto"/>
        <w:bottom w:val="none" w:sz="0" w:space="0" w:color="auto"/>
        <w:right w:val="none" w:sz="0" w:space="0" w:color="auto"/>
      </w:divBdr>
    </w:div>
    <w:div w:id="1368797674">
      <w:bodyDiv w:val="1"/>
      <w:marLeft w:val="0"/>
      <w:marRight w:val="0"/>
      <w:marTop w:val="0"/>
      <w:marBottom w:val="0"/>
      <w:divBdr>
        <w:top w:val="none" w:sz="0" w:space="0" w:color="auto"/>
        <w:left w:val="none" w:sz="0" w:space="0" w:color="auto"/>
        <w:bottom w:val="none" w:sz="0" w:space="0" w:color="auto"/>
        <w:right w:val="none" w:sz="0" w:space="0" w:color="auto"/>
      </w:divBdr>
    </w:div>
    <w:div w:id="1369144192">
      <w:bodyDiv w:val="1"/>
      <w:marLeft w:val="0"/>
      <w:marRight w:val="0"/>
      <w:marTop w:val="0"/>
      <w:marBottom w:val="0"/>
      <w:divBdr>
        <w:top w:val="none" w:sz="0" w:space="0" w:color="auto"/>
        <w:left w:val="none" w:sz="0" w:space="0" w:color="auto"/>
        <w:bottom w:val="none" w:sz="0" w:space="0" w:color="auto"/>
        <w:right w:val="none" w:sz="0" w:space="0" w:color="auto"/>
      </w:divBdr>
    </w:div>
    <w:div w:id="1369377059">
      <w:bodyDiv w:val="1"/>
      <w:marLeft w:val="0"/>
      <w:marRight w:val="0"/>
      <w:marTop w:val="0"/>
      <w:marBottom w:val="0"/>
      <w:divBdr>
        <w:top w:val="none" w:sz="0" w:space="0" w:color="auto"/>
        <w:left w:val="none" w:sz="0" w:space="0" w:color="auto"/>
        <w:bottom w:val="none" w:sz="0" w:space="0" w:color="auto"/>
        <w:right w:val="none" w:sz="0" w:space="0" w:color="auto"/>
      </w:divBdr>
    </w:div>
    <w:div w:id="1369839427">
      <w:bodyDiv w:val="1"/>
      <w:marLeft w:val="0"/>
      <w:marRight w:val="0"/>
      <w:marTop w:val="0"/>
      <w:marBottom w:val="0"/>
      <w:divBdr>
        <w:top w:val="none" w:sz="0" w:space="0" w:color="auto"/>
        <w:left w:val="none" w:sz="0" w:space="0" w:color="auto"/>
        <w:bottom w:val="none" w:sz="0" w:space="0" w:color="auto"/>
        <w:right w:val="none" w:sz="0" w:space="0" w:color="auto"/>
      </w:divBdr>
    </w:div>
    <w:div w:id="1369911784">
      <w:bodyDiv w:val="1"/>
      <w:marLeft w:val="0"/>
      <w:marRight w:val="0"/>
      <w:marTop w:val="0"/>
      <w:marBottom w:val="0"/>
      <w:divBdr>
        <w:top w:val="none" w:sz="0" w:space="0" w:color="auto"/>
        <w:left w:val="none" w:sz="0" w:space="0" w:color="auto"/>
        <w:bottom w:val="none" w:sz="0" w:space="0" w:color="auto"/>
        <w:right w:val="none" w:sz="0" w:space="0" w:color="auto"/>
      </w:divBdr>
    </w:div>
    <w:div w:id="1369918003">
      <w:bodyDiv w:val="1"/>
      <w:marLeft w:val="0"/>
      <w:marRight w:val="0"/>
      <w:marTop w:val="0"/>
      <w:marBottom w:val="0"/>
      <w:divBdr>
        <w:top w:val="none" w:sz="0" w:space="0" w:color="auto"/>
        <w:left w:val="none" w:sz="0" w:space="0" w:color="auto"/>
        <w:bottom w:val="none" w:sz="0" w:space="0" w:color="auto"/>
        <w:right w:val="none" w:sz="0" w:space="0" w:color="auto"/>
      </w:divBdr>
    </w:div>
    <w:div w:id="1370181244">
      <w:bodyDiv w:val="1"/>
      <w:marLeft w:val="0"/>
      <w:marRight w:val="0"/>
      <w:marTop w:val="0"/>
      <w:marBottom w:val="0"/>
      <w:divBdr>
        <w:top w:val="none" w:sz="0" w:space="0" w:color="auto"/>
        <w:left w:val="none" w:sz="0" w:space="0" w:color="auto"/>
        <w:bottom w:val="none" w:sz="0" w:space="0" w:color="auto"/>
        <w:right w:val="none" w:sz="0" w:space="0" w:color="auto"/>
      </w:divBdr>
    </w:div>
    <w:div w:id="1370299884">
      <w:bodyDiv w:val="1"/>
      <w:marLeft w:val="0"/>
      <w:marRight w:val="0"/>
      <w:marTop w:val="0"/>
      <w:marBottom w:val="0"/>
      <w:divBdr>
        <w:top w:val="none" w:sz="0" w:space="0" w:color="auto"/>
        <w:left w:val="none" w:sz="0" w:space="0" w:color="auto"/>
        <w:bottom w:val="none" w:sz="0" w:space="0" w:color="auto"/>
        <w:right w:val="none" w:sz="0" w:space="0" w:color="auto"/>
      </w:divBdr>
    </w:div>
    <w:div w:id="1370642550">
      <w:bodyDiv w:val="1"/>
      <w:marLeft w:val="0"/>
      <w:marRight w:val="0"/>
      <w:marTop w:val="0"/>
      <w:marBottom w:val="0"/>
      <w:divBdr>
        <w:top w:val="none" w:sz="0" w:space="0" w:color="auto"/>
        <w:left w:val="none" w:sz="0" w:space="0" w:color="auto"/>
        <w:bottom w:val="none" w:sz="0" w:space="0" w:color="auto"/>
        <w:right w:val="none" w:sz="0" w:space="0" w:color="auto"/>
      </w:divBdr>
    </w:div>
    <w:div w:id="1370840323">
      <w:bodyDiv w:val="1"/>
      <w:marLeft w:val="0"/>
      <w:marRight w:val="0"/>
      <w:marTop w:val="0"/>
      <w:marBottom w:val="0"/>
      <w:divBdr>
        <w:top w:val="none" w:sz="0" w:space="0" w:color="auto"/>
        <w:left w:val="none" w:sz="0" w:space="0" w:color="auto"/>
        <w:bottom w:val="none" w:sz="0" w:space="0" w:color="auto"/>
        <w:right w:val="none" w:sz="0" w:space="0" w:color="auto"/>
      </w:divBdr>
    </w:div>
    <w:div w:id="1371566778">
      <w:bodyDiv w:val="1"/>
      <w:marLeft w:val="0"/>
      <w:marRight w:val="0"/>
      <w:marTop w:val="0"/>
      <w:marBottom w:val="0"/>
      <w:divBdr>
        <w:top w:val="none" w:sz="0" w:space="0" w:color="auto"/>
        <w:left w:val="none" w:sz="0" w:space="0" w:color="auto"/>
        <w:bottom w:val="none" w:sz="0" w:space="0" w:color="auto"/>
        <w:right w:val="none" w:sz="0" w:space="0" w:color="auto"/>
      </w:divBdr>
    </w:div>
    <w:div w:id="1372921422">
      <w:bodyDiv w:val="1"/>
      <w:marLeft w:val="0"/>
      <w:marRight w:val="0"/>
      <w:marTop w:val="0"/>
      <w:marBottom w:val="0"/>
      <w:divBdr>
        <w:top w:val="none" w:sz="0" w:space="0" w:color="auto"/>
        <w:left w:val="none" w:sz="0" w:space="0" w:color="auto"/>
        <w:bottom w:val="none" w:sz="0" w:space="0" w:color="auto"/>
        <w:right w:val="none" w:sz="0" w:space="0" w:color="auto"/>
      </w:divBdr>
    </w:div>
    <w:div w:id="1373458117">
      <w:bodyDiv w:val="1"/>
      <w:marLeft w:val="0"/>
      <w:marRight w:val="0"/>
      <w:marTop w:val="0"/>
      <w:marBottom w:val="0"/>
      <w:divBdr>
        <w:top w:val="none" w:sz="0" w:space="0" w:color="auto"/>
        <w:left w:val="none" w:sz="0" w:space="0" w:color="auto"/>
        <w:bottom w:val="none" w:sz="0" w:space="0" w:color="auto"/>
        <w:right w:val="none" w:sz="0" w:space="0" w:color="auto"/>
      </w:divBdr>
    </w:div>
    <w:div w:id="1373850325">
      <w:bodyDiv w:val="1"/>
      <w:marLeft w:val="0"/>
      <w:marRight w:val="0"/>
      <w:marTop w:val="0"/>
      <w:marBottom w:val="0"/>
      <w:divBdr>
        <w:top w:val="none" w:sz="0" w:space="0" w:color="auto"/>
        <w:left w:val="none" w:sz="0" w:space="0" w:color="auto"/>
        <w:bottom w:val="none" w:sz="0" w:space="0" w:color="auto"/>
        <w:right w:val="none" w:sz="0" w:space="0" w:color="auto"/>
      </w:divBdr>
    </w:div>
    <w:div w:id="1374229711">
      <w:bodyDiv w:val="1"/>
      <w:marLeft w:val="0"/>
      <w:marRight w:val="0"/>
      <w:marTop w:val="0"/>
      <w:marBottom w:val="0"/>
      <w:divBdr>
        <w:top w:val="none" w:sz="0" w:space="0" w:color="auto"/>
        <w:left w:val="none" w:sz="0" w:space="0" w:color="auto"/>
        <w:bottom w:val="none" w:sz="0" w:space="0" w:color="auto"/>
        <w:right w:val="none" w:sz="0" w:space="0" w:color="auto"/>
      </w:divBdr>
    </w:div>
    <w:div w:id="1374693898">
      <w:bodyDiv w:val="1"/>
      <w:marLeft w:val="0"/>
      <w:marRight w:val="0"/>
      <w:marTop w:val="0"/>
      <w:marBottom w:val="0"/>
      <w:divBdr>
        <w:top w:val="none" w:sz="0" w:space="0" w:color="auto"/>
        <w:left w:val="none" w:sz="0" w:space="0" w:color="auto"/>
        <w:bottom w:val="none" w:sz="0" w:space="0" w:color="auto"/>
        <w:right w:val="none" w:sz="0" w:space="0" w:color="auto"/>
      </w:divBdr>
    </w:div>
    <w:div w:id="1375038907">
      <w:bodyDiv w:val="1"/>
      <w:marLeft w:val="0"/>
      <w:marRight w:val="0"/>
      <w:marTop w:val="0"/>
      <w:marBottom w:val="0"/>
      <w:divBdr>
        <w:top w:val="none" w:sz="0" w:space="0" w:color="auto"/>
        <w:left w:val="none" w:sz="0" w:space="0" w:color="auto"/>
        <w:bottom w:val="none" w:sz="0" w:space="0" w:color="auto"/>
        <w:right w:val="none" w:sz="0" w:space="0" w:color="auto"/>
      </w:divBdr>
    </w:div>
    <w:div w:id="1375547459">
      <w:bodyDiv w:val="1"/>
      <w:marLeft w:val="0"/>
      <w:marRight w:val="0"/>
      <w:marTop w:val="0"/>
      <w:marBottom w:val="0"/>
      <w:divBdr>
        <w:top w:val="none" w:sz="0" w:space="0" w:color="auto"/>
        <w:left w:val="none" w:sz="0" w:space="0" w:color="auto"/>
        <w:bottom w:val="none" w:sz="0" w:space="0" w:color="auto"/>
        <w:right w:val="none" w:sz="0" w:space="0" w:color="auto"/>
      </w:divBdr>
    </w:div>
    <w:div w:id="1376004302">
      <w:bodyDiv w:val="1"/>
      <w:marLeft w:val="0"/>
      <w:marRight w:val="0"/>
      <w:marTop w:val="0"/>
      <w:marBottom w:val="0"/>
      <w:divBdr>
        <w:top w:val="none" w:sz="0" w:space="0" w:color="auto"/>
        <w:left w:val="none" w:sz="0" w:space="0" w:color="auto"/>
        <w:bottom w:val="none" w:sz="0" w:space="0" w:color="auto"/>
        <w:right w:val="none" w:sz="0" w:space="0" w:color="auto"/>
      </w:divBdr>
    </w:div>
    <w:div w:id="1376196438">
      <w:bodyDiv w:val="1"/>
      <w:marLeft w:val="0"/>
      <w:marRight w:val="0"/>
      <w:marTop w:val="0"/>
      <w:marBottom w:val="0"/>
      <w:divBdr>
        <w:top w:val="none" w:sz="0" w:space="0" w:color="auto"/>
        <w:left w:val="none" w:sz="0" w:space="0" w:color="auto"/>
        <w:bottom w:val="none" w:sz="0" w:space="0" w:color="auto"/>
        <w:right w:val="none" w:sz="0" w:space="0" w:color="auto"/>
      </w:divBdr>
    </w:div>
    <w:div w:id="1376541498">
      <w:bodyDiv w:val="1"/>
      <w:marLeft w:val="0"/>
      <w:marRight w:val="0"/>
      <w:marTop w:val="0"/>
      <w:marBottom w:val="0"/>
      <w:divBdr>
        <w:top w:val="none" w:sz="0" w:space="0" w:color="auto"/>
        <w:left w:val="none" w:sz="0" w:space="0" w:color="auto"/>
        <w:bottom w:val="none" w:sz="0" w:space="0" w:color="auto"/>
        <w:right w:val="none" w:sz="0" w:space="0" w:color="auto"/>
      </w:divBdr>
    </w:div>
    <w:div w:id="1376584329">
      <w:bodyDiv w:val="1"/>
      <w:marLeft w:val="0"/>
      <w:marRight w:val="0"/>
      <w:marTop w:val="0"/>
      <w:marBottom w:val="0"/>
      <w:divBdr>
        <w:top w:val="none" w:sz="0" w:space="0" w:color="auto"/>
        <w:left w:val="none" w:sz="0" w:space="0" w:color="auto"/>
        <w:bottom w:val="none" w:sz="0" w:space="0" w:color="auto"/>
        <w:right w:val="none" w:sz="0" w:space="0" w:color="auto"/>
      </w:divBdr>
    </w:div>
    <w:div w:id="1377042994">
      <w:bodyDiv w:val="1"/>
      <w:marLeft w:val="0"/>
      <w:marRight w:val="0"/>
      <w:marTop w:val="0"/>
      <w:marBottom w:val="0"/>
      <w:divBdr>
        <w:top w:val="none" w:sz="0" w:space="0" w:color="auto"/>
        <w:left w:val="none" w:sz="0" w:space="0" w:color="auto"/>
        <w:bottom w:val="none" w:sz="0" w:space="0" w:color="auto"/>
        <w:right w:val="none" w:sz="0" w:space="0" w:color="auto"/>
      </w:divBdr>
    </w:div>
    <w:div w:id="1377311597">
      <w:bodyDiv w:val="1"/>
      <w:marLeft w:val="0"/>
      <w:marRight w:val="0"/>
      <w:marTop w:val="0"/>
      <w:marBottom w:val="0"/>
      <w:divBdr>
        <w:top w:val="none" w:sz="0" w:space="0" w:color="auto"/>
        <w:left w:val="none" w:sz="0" w:space="0" w:color="auto"/>
        <w:bottom w:val="none" w:sz="0" w:space="0" w:color="auto"/>
        <w:right w:val="none" w:sz="0" w:space="0" w:color="auto"/>
      </w:divBdr>
    </w:div>
    <w:div w:id="1377505390">
      <w:bodyDiv w:val="1"/>
      <w:marLeft w:val="0"/>
      <w:marRight w:val="0"/>
      <w:marTop w:val="0"/>
      <w:marBottom w:val="0"/>
      <w:divBdr>
        <w:top w:val="none" w:sz="0" w:space="0" w:color="auto"/>
        <w:left w:val="none" w:sz="0" w:space="0" w:color="auto"/>
        <w:bottom w:val="none" w:sz="0" w:space="0" w:color="auto"/>
        <w:right w:val="none" w:sz="0" w:space="0" w:color="auto"/>
      </w:divBdr>
    </w:div>
    <w:div w:id="1377656074">
      <w:bodyDiv w:val="1"/>
      <w:marLeft w:val="0"/>
      <w:marRight w:val="0"/>
      <w:marTop w:val="0"/>
      <w:marBottom w:val="0"/>
      <w:divBdr>
        <w:top w:val="none" w:sz="0" w:space="0" w:color="auto"/>
        <w:left w:val="none" w:sz="0" w:space="0" w:color="auto"/>
        <w:bottom w:val="none" w:sz="0" w:space="0" w:color="auto"/>
        <w:right w:val="none" w:sz="0" w:space="0" w:color="auto"/>
      </w:divBdr>
    </w:div>
    <w:div w:id="1378167548">
      <w:bodyDiv w:val="1"/>
      <w:marLeft w:val="0"/>
      <w:marRight w:val="0"/>
      <w:marTop w:val="0"/>
      <w:marBottom w:val="0"/>
      <w:divBdr>
        <w:top w:val="none" w:sz="0" w:space="0" w:color="auto"/>
        <w:left w:val="none" w:sz="0" w:space="0" w:color="auto"/>
        <w:bottom w:val="none" w:sz="0" w:space="0" w:color="auto"/>
        <w:right w:val="none" w:sz="0" w:space="0" w:color="auto"/>
      </w:divBdr>
    </w:div>
    <w:div w:id="1378433801">
      <w:bodyDiv w:val="1"/>
      <w:marLeft w:val="0"/>
      <w:marRight w:val="0"/>
      <w:marTop w:val="0"/>
      <w:marBottom w:val="0"/>
      <w:divBdr>
        <w:top w:val="none" w:sz="0" w:space="0" w:color="auto"/>
        <w:left w:val="none" w:sz="0" w:space="0" w:color="auto"/>
        <w:bottom w:val="none" w:sz="0" w:space="0" w:color="auto"/>
        <w:right w:val="none" w:sz="0" w:space="0" w:color="auto"/>
      </w:divBdr>
    </w:div>
    <w:div w:id="1379429876">
      <w:bodyDiv w:val="1"/>
      <w:marLeft w:val="0"/>
      <w:marRight w:val="0"/>
      <w:marTop w:val="0"/>
      <w:marBottom w:val="0"/>
      <w:divBdr>
        <w:top w:val="none" w:sz="0" w:space="0" w:color="auto"/>
        <w:left w:val="none" w:sz="0" w:space="0" w:color="auto"/>
        <w:bottom w:val="none" w:sz="0" w:space="0" w:color="auto"/>
        <w:right w:val="none" w:sz="0" w:space="0" w:color="auto"/>
      </w:divBdr>
    </w:div>
    <w:div w:id="1379433430">
      <w:bodyDiv w:val="1"/>
      <w:marLeft w:val="0"/>
      <w:marRight w:val="0"/>
      <w:marTop w:val="0"/>
      <w:marBottom w:val="0"/>
      <w:divBdr>
        <w:top w:val="none" w:sz="0" w:space="0" w:color="auto"/>
        <w:left w:val="none" w:sz="0" w:space="0" w:color="auto"/>
        <w:bottom w:val="none" w:sz="0" w:space="0" w:color="auto"/>
        <w:right w:val="none" w:sz="0" w:space="0" w:color="auto"/>
      </w:divBdr>
    </w:div>
    <w:div w:id="1379742520">
      <w:bodyDiv w:val="1"/>
      <w:marLeft w:val="0"/>
      <w:marRight w:val="0"/>
      <w:marTop w:val="0"/>
      <w:marBottom w:val="0"/>
      <w:divBdr>
        <w:top w:val="none" w:sz="0" w:space="0" w:color="auto"/>
        <w:left w:val="none" w:sz="0" w:space="0" w:color="auto"/>
        <w:bottom w:val="none" w:sz="0" w:space="0" w:color="auto"/>
        <w:right w:val="none" w:sz="0" w:space="0" w:color="auto"/>
      </w:divBdr>
    </w:div>
    <w:div w:id="1379745788">
      <w:bodyDiv w:val="1"/>
      <w:marLeft w:val="0"/>
      <w:marRight w:val="0"/>
      <w:marTop w:val="0"/>
      <w:marBottom w:val="0"/>
      <w:divBdr>
        <w:top w:val="none" w:sz="0" w:space="0" w:color="auto"/>
        <w:left w:val="none" w:sz="0" w:space="0" w:color="auto"/>
        <w:bottom w:val="none" w:sz="0" w:space="0" w:color="auto"/>
        <w:right w:val="none" w:sz="0" w:space="0" w:color="auto"/>
      </w:divBdr>
    </w:div>
    <w:div w:id="1380084155">
      <w:bodyDiv w:val="1"/>
      <w:marLeft w:val="0"/>
      <w:marRight w:val="0"/>
      <w:marTop w:val="0"/>
      <w:marBottom w:val="0"/>
      <w:divBdr>
        <w:top w:val="none" w:sz="0" w:space="0" w:color="auto"/>
        <w:left w:val="none" w:sz="0" w:space="0" w:color="auto"/>
        <w:bottom w:val="none" w:sz="0" w:space="0" w:color="auto"/>
        <w:right w:val="none" w:sz="0" w:space="0" w:color="auto"/>
      </w:divBdr>
    </w:div>
    <w:div w:id="1380939932">
      <w:bodyDiv w:val="1"/>
      <w:marLeft w:val="0"/>
      <w:marRight w:val="0"/>
      <w:marTop w:val="0"/>
      <w:marBottom w:val="0"/>
      <w:divBdr>
        <w:top w:val="none" w:sz="0" w:space="0" w:color="auto"/>
        <w:left w:val="none" w:sz="0" w:space="0" w:color="auto"/>
        <w:bottom w:val="none" w:sz="0" w:space="0" w:color="auto"/>
        <w:right w:val="none" w:sz="0" w:space="0" w:color="auto"/>
      </w:divBdr>
    </w:div>
    <w:div w:id="1381244100">
      <w:bodyDiv w:val="1"/>
      <w:marLeft w:val="0"/>
      <w:marRight w:val="0"/>
      <w:marTop w:val="0"/>
      <w:marBottom w:val="0"/>
      <w:divBdr>
        <w:top w:val="none" w:sz="0" w:space="0" w:color="auto"/>
        <w:left w:val="none" w:sz="0" w:space="0" w:color="auto"/>
        <w:bottom w:val="none" w:sz="0" w:space="0" w:color="auto"/>
        <w:right w:val="none" w:sz="0" w:space="0" w:color="auto"/>
      </w:divBdr>
    </w:div>
    <w:div w:id="1381589542">
      <w:bodyDiv w:val="1"/>
      <w:marLeft w:val="0"/>
      <w:marRight w:val="0"/>
      <w:marTop w:val="0"/>
      <w:marBottom w:val="0"/>
      <w:divBdr>
        <w:top w:val="none" w:sz="0" w:space="0" w:color="auto"/>
        <w:left w:val="none" w:sz="0" w:space="0" w:color="auto"/>
        <w:bottom w:val="none" w:sz="0" w:space="0" w:color="auto"/>
        <w:right w:val="none" w:sz="0" w:space="0" w:color="auto"/>
      </w:divBdr>
    </w:div>
    <w:div w:id="1381779686">
      <w:bodyDiv w:val="1"/>
      <w:marLeft w:val="0"/>
      <w:marRight w:val="0"/>
      <w:marTop w:val="0"/>
      <w:marBottom w:val="0"/>
      <w:divBdr>
        <w:top w:val="none" w:sz="0" w:space="0" w:color="auto"/>
        <w:left w:val="none" w:sz="0" w:space="0" w:color="auto"/>
        <w:bottom w:val="none" w:sz="0" w:space="0" w:color="auto"/>
        <w:right w:val="none" w:sz="0" w:space="0" w:color="auto"/>
      </w:divBdr>
    </w:div>
    <w:div w:id="1381829775">
      <w:bodyDiv w:val="1"/>
      <w:marLeft w:val="0"/>
      <w:marRight w:val="0"/>
      <w:marTop w:val="0"/>
      <w:marBottom w:val="0"/>
      <w:divBdr>
        <w:top w:val="none" w:sz="0" w:space="0" w:color="auto"/>
        <w:left w:val="none" w:sz="0" w:space="0" w:color="auto"/>
        <w:bottom w:val="none" w:sz="0" w:space="0" w:color="auto"/>
        <w:right w:val="none" w:sz="0" w:space="0" w:color="auto"/>
      </w:divBdr>
    </w:div>
    <w:div w:id="1382171894">
      <w:bodyDiv w:val="1"/>
      <w:marLeft w:val="0"/>
      <w:marRight w:val="0"/>
      <w:marTop w:val="0"/>
      <w:marBottom w:val="0"/>
      <w:divBdr>
        <w:top w:val="none" w:sz="0" w:space="0" w:color="auto"/>
        <w:left w:val="none" w:sz="0" w:space="0" w:color="auto"/>
        <w:bottom w:val="none" w:sz="0" w:space="0" w:color="auto"/>
        <w:right w:val="none" w:sz="0" w:space="0" w:color="auto"/>
      </w:divBdr>
    </w:div>
    <w:div w:id="1382316729">
      <w:bodyDiv w:val="1"/>
      <w:marLeft w:val="0"/>
      <w:marRight w:val="0"/>
      <w:marTop w:val="0"/>
      <w:marBottom w:val="0"/>
      <w:divBdr>
        <w:top w:val="none" w:sz="0" w:space="0" w:color="auto"/>
        <w:left w:val="none" w:sz="0" w:space="0" w:color="auto"/>
        <w:bottom w:val="none" w:sz="0" w:space="0" w:color="auto"/>
        <w:right w:val="none" w:sz="0" w:space="0" w:color="auto"/>
      </w:divBdr>
    </w:div>
    <w:div w:id="1382943902">
      <w:bodyDiv w:val="1"/>
      <w:marLeft w:val="0"/>
      <w:marRight w:val="0"/>
      <w:marTop w:val="0"/>
      <w:marBottom w:val="0"/>
      <w:divBdr>
        <w:top w:val="none" w:sz="0" w:space="0" w:color="auto"/>
        <w:left w:val="none" w:sz="0" w:space="0" w:color="auto"/>
        <w:bottom w:val="none" w:sz="0" w:space="0" w:color="auto"/>
        <w:right w:val="none" w:sz="0" w:space="0" w:color="auto"/>
      </w:divBdr>
    </w:div>
    <w:div w:id="1383284544">
      <w:bodyDiv w:val="1"/>
      <w:marLeft w:val="0"/>
      <w:marRight w:val="0"/>
      <w:marTop w:val="0"/>
      <w:marBottom w:val="0"/>
      <w:divBdr>
        <w:top w:val="none" w:sz="0" w:space="0" w:color="auto"/>
        <w:left w:val="none" w:sz="0" w:space="0" w:color="auto"/>
        <w:bottom w:val="none" w:sz="0" w:space="0" w:color="auto"/>
        <w:right w:val="none" w:sz="0" w:space="0" w:color="auto"/>
      </w:divBdr>
    </w:div>
    <w:div w:id="1383561054">
      <w:bodyDiv w:val="1"/>
      <w:marLeft w:val="0"/>
      <w:marRight w:val="0"/>
      <w:marTop w:val="0"/>
      <w:marBottom w:val="0"/>
      <w:divBdr>
        <w:top w:val="none" w:sz="0" w:space="0" w:color="auto"/>
        <w:left w:val="none" w:sz="0" w:space="0" w:color="auto"/>
        <w:bottom w:val="none" w:sz="0" w:space="0" w:color="auto"/>
        <w:right w:val="none" w:sz="0" w:space="0" w:color="auto"/>
      </w:divBdr>
    </w:div>
    <w:div w:id="1383600952">
      <w:bodyDiv w:val="1"/>
      <w:marLeft w:val="0"/>
      <w:marRight w:val="0"/>
      <w:marTop w:val="0"/>
      <w:marBottom w:val="0"/>
      <w:divBdr>
        <w:top w:val="none" w:sz="0" w:space="0" w:color="auto"/>
        <w:left w:val="none" w:sz="0" w:space="0" w:color="auto"/>
        <w:bottom w:val="none" w:sz="0" w:space="0" w:color="auto"/>
        <w:right w:val="none" w:sz="0" w:space="0" w:color="auto"/>
      </w:divBdr>
    </w:div>
    <w:div w:id="1384211880">
      <w:bodyDiv w:val="1"/>
      <w:marLeft w:val="0"/>
      <w:marRight w:val="0"/>
      <w:marTop w:val="0"/>
      <w:marBottom w:val="0"/>
      <w:divBdr>
        <w:top w:val="none" w:sz="0" w:space="0" w:color="auto"/>
        <w:left w:val="none" w:sz="0" w:space="0" w:color="auto"/>
        <w:bottom w:val="none" w:sz="0" w:space="0" w:color="auto"/>
        <w:right w:val="none" w:sz="0" w:space="0" w:color="auto"/>
      </w:divBdr>
    </w:div>
    <w:div w:id="1384252449">
      <w:bodyDiv w:val="1"/>
      <w:marLeft w:val="0"/>
      <w:marRight w:val="0"/>
      <w:marTop w:val="0"/>
      <w:marBottom w:val="0"/>
      <w:divBdr>
        <w:top w:val="none" w:sz="0" w:space="0" w:color="auto"/>
        <w:left w:val="none" w:sz="0" w:space="0" w:color="auto"/>
        <w:bottom w:val="none" w:sz="0" w:space="0" w:color="auto"/>
        <w:right w:val="none" w:sz="0" w:space="0" w:color="auto"/>
      </w:divBdr>
    </w:div>
    <w:div w:id="1384406659">
      <w:bodyDiv w:val="1"/>
      <w:marLeft w:val="0"/>
      <w:marRight w:val="0"/>
      <w:marTop w:val="0"/>
      <w:marBottom w:val="0"/>
      <w:divBdr>
        <w:top w:val="none" w:sz="0" w:space="0" w:color="auto"/>
        <w:left w:val="none" w:sz="0" w:space="0" w:color="auto"/>
        <w:bottom w:val="none" w:sz="0" w:space="0" w:color="auto"/>
        <w:right w:val="none" w:sz="0" w:space="0" w:color="auto"/>
      </w:divBdr>
    </w:div>
    <w:div w:id="1385375212">
      <w:bodyDiv w:val="1"/>
      <w:marLeft w:val="0"/>
      <w:marRight w:val="0"/>
      <w:marTop w:val="0"/>
      <w:marBottom w:val="0"/>
      <w:divBdr>
        <w:top w:val="none" w:sz="0" w:space="0" w:color="auto"/>
        <w:left w:val="none" w:sz="0" w:space="0" w:color="auto"/>
        <w:bottom w:val="none" w:sz="0" w:space="0" w:color="auto"/>
        <w:right w:val="none" w:sz="0" w:space="0" w:color="auto"/>
      </w:divBdr>
    </w:div>
    <w:div w:id="1385520981">
      <w:bodyDiv w:val="1"/>
      <w:marLeft w:val="0"/>
      <w:marRight w:val="0"/>
      <w:marTop w:val="0"/>
      <w:marBottom w:val="0"/>
      <w:divBdr>
        <w:top w:val="none" w:sz="0" w:space="0" w:color="auto"/>
        <w:left w:val="none" w:sz="0" w:space="0" w:color="auto"/>
        <w:bottom w:val="none" w:sz="0" w:space="0" w:color="auto"/>
        <w:right w:val="none" w:sz="0" w:space="0" w:color="auto"/>
      </w:divBdr>
    </w:div>
    <w:div w:id="1386098611">
      <w:bodyDiv w:val="1"/>
      <w:marLeft w:val="0"/>
      <w:marRight w:val="0"/>
      <w:marTop w:val="0"/>
      <w:marBottom w:val="0"/>
      <w:divBdr>
        <w:top w:val="none" w:sz="0" w:space="0" w:color="auto"/>
        <w:left w:val="none" w:sz="0" w:space="0" w:color="auto"/>
        <w:bottom w:val="none" w:sz="0" w:space="0" w:color="auto"/>
        <w:right w:val="none" w:sz="0" w:space="0" w:color="auto"/>
      </w:divBdr>
    </w:div>
    <w:div w:id="1386217856">
      <w:bodyDiv w:val="1"/>
      <w:marLeft w:val="0"/>
      <w:marRight w:val="0"/>
      <w:marTop w:val="0"/>
      <w:marBottom w:val="0"/>
      <w:divBdr>
        <w:top w:val="none" w:sz="0" w:space="0" w:color="auto"/>
        <w:left w:val="none" w:sz="0" w:space="0" w:color="auto"/>
        <w:bottom w:val="none" w:sz="0" w:space="0" w:color="auto"/>
        <w:right w:val="none" w:sz="0" w:space="0" w:color="auto"/>
      </w:divBdr>
    </w:div>
    <w:div w:id="1386873492">
      <w:bodyDiv w:val="1"/>
      <w:marLeft w:val="0"/>
      <w:marRight w:val="0"/>
      <w:marTop w:val="0"/>
      <w:marBottom w:val="0"/>
      <w:divBdr>
        <w:top w:val="none" w:sz="0" w:space="0" w:color="auto"/>
        <w:left w:val="none" w:sz="0" w:space="0" w:color="auto"/>
        <w:bottom w:val="none" w:sz="0" w:space="0" w:color="auto"/>
        <w:right w:val="none" w:sz="0" w:space="0" w:color="auto"/>
      </w:divBdr>
    </w:div>
    <w:div w:id="1386955492">
      <w:bodyDiv w:val="1"/>
      <w:marLeft w:val="0"/>
      <w:marRight w:val="0"/>
      <w:marTop w:val="0"/>
      <w:marBottom w:val="0"/>
      <w:divBdr>
        <w:top w:val="none" w:sz="0" w:space="0" w:color="auto"/>
        <w:left w:val="none" w:sz="0" w:space="0" w:color="auto"/>
        <w:bottom w:val="none" w:sz="0" w:space="0" w:color="auto"/>
        <w:right w:val="none" w:sz="0" w:space="0" w:color="auto"/>
      </w:divBdr>
    </w:div>
    <w:div w:id="1387224389">
      <w:bodyDiv w:val="1"/>
      <w:marLeft w:val="0"/>
      <w:marRight w:val="0"/>
      <w:marTop w:val="0"/>
      <w:marBottom w:val="0"/>
      <w:divBdr>
        <w:top w:val="none" w:sz="0" w:space="0" w:color="auto"/>
        <w:left w:val="none" w:sz="0" w:space="0" w:color="auto"/>
        <w:bottom w:val="none" w:sz="0" w:space="0" w:color="auto"/>
        <w:right w:val="none" w:sz="0" w:space="0" w:color="auto"/>
      </w:divBdr>
    </w:div>
    <w:div w:id="1388381843">
      <w:bodyDiv w:val="1"/>
      <w:marLeft w:val="0"/>
      <w:marRight w:val="0"/>
      <w:marTop w:val="0"/>
      <w:marBottom w:val="0"/>
      <w:divBdr>
        <w:top w:val="none" w:sz="0" w:space="0" w:color="auto"/>
        <w:left w:val="none" w:sz="0" w:space="0" w:color="auto"/>
        <w:bottom w:val="none" w:sz="0" w:space="0" w:color="auto"/>
        <w:right w:val="none" w:sz="0" w:space="0" w:color="auto"/>
      </w:divBdr>
    </w:div>
    <w:div w:id="1388458773">
      <w:bodyDiv w:val="1"/>
      <w:marLeft w:val="0"/>
      <w:marRight w:val="0"/>
      <w:marTop w:val="0"/>
      <w:marBottom w:val="0"/>
      <w:divBdr>
        <w:top w:val="none" w:sz="0" w:space="0" w:color="auto"/>
        <w:left w:val="none" w:sz="0" w:space="0" w:color="auto"/>
        <w:bottom w:val="none" w:sz="0" w:space="0" w:color="auto"/>
        <w:right w:val="none" w:sz="0" w:space="0" w:color="auto"/>
      </w:divBdr>
    </w:div>
    <w:div w:id="1388652170">
      <w:bodyDiv w:val="1"/>
      <w:marLeft w:val="0"/>
      <w:marRight w:val="0"/>
      <w:marTop w:val="0"/>
      <w:marBottom w:val="0"/>
      <w:divBdr>
        <w:top w:val="none" w:sz="0" w:space="0" w:color="auto"/>
        <w:left w:val="none" w:sz="0" w:space="0" w:color="auto"/>
        <w:bottom w:val="none" w:sz="0" w:space="0" w:color="auto"/>
        <w:right w:val="none" w:sz="0" w:space="0" w:color="auto"/>
      </w:divBdr>
    </w:div>
    <w:div w:id="1388840650">
      <w:bodyDiv w:val="1"/>
      <w:marLeft w:val="0"/>
      <w:marRight w:val="0"/>
      <w:marTop w:val="0"/>
      <w:marBottom w:val="0"/>
      <w:divBdr>
        <w:top w:val="none" w:sz="0" w:space="0" w:color="auto"/>
        <w:left w:val="none" w:sz="0" w:space="0" w:color="auto"/>
        <w:bottom w:val="none" w:sz="0" w:space="0" w:color="auto"/>
        <w:right w:val="none" w:sz="0" w:space="0" w:color="auto"/>
      </w:divBdr>
    </w:div>
    <w:div w:id="1388842811">
      <w:bodyDiv w:val="1"/>
      <w:marLeft w:val="0"/>
      <w:marRight w:val="0"/>
      <w:marTop w:val="0"/>
      <w:marBottom w:val="0"/>
      <w:divBdr>
        <w:top w:val="none" w:sz="0" w:space="0" w:color="auto"/>
        <w:left w:val="none" w:sz="0" w:space="0" w:color="auto"/>
        <w:bottom w:val="none" w:sz="0" w:space="0" w:color="auto"/>
        <w:right w:val="none" w:sz="0" w:space="0" w:color="auto"/>
      </w:divBdr>
    </w:div>
    <w:div w:id="1389299148">
      <w:bodyDiv w:val="1"/>
      <w:marLeft w:val="0"/>
      <w:marRight w:val="0"/>
      <w:marTop w:val="0"/>
      <w:marBottom w:val="0"/>
      <w:divBdr>
        <w:top w:val="none" w:sz="0" w:space="0" w:color="auto"/>
        <w:left w:val="none" w:sz="0" w:space="0" w:color="auto"/>
        <w:bottom w:val="none" w:sz="0" w:space="0" w:color="auto"/>
        <w:right w:val="none" w:sz="0" w:space="0" w:color="auto"/>
      </w:divBdr>
    </w:div>
    <w:div w:id="1389380608">
      <w:bodyDiv w:val="1"/>
      <w:marLeft w:val="0"/>
      <w:marRight w:val="0"/>
      <w:marTop w:val="0"/>
      <w:marBottom w:val="0"/>
      <w:divBdr>
        <w:top w:val="none" w:sz="0" w:space="0" w:color="auto"/>
        <w:left w:val="none" w:sz="0" w:space="0" w:color="auto"/>
        <w:bottom w:val="none" w:sz="0" w:space="0" w:color="auto"/>
        <w:right w:val="none" w:sz="0" w:space="0" w:color="auto"/>
      </w:divBdr>
    </w:div>
    <w:div w:id="1390153606">
      <w:bodyDiv w:val="1"/>
      <w:marLeft w:val="0"/>
      <w:marRight w:val="0"/>
      <w:marTop w:val="0"/>
      <w:marBottom w:val="0"/>
      <w:divBdr>
        <w:top w:val="none" w:sz="0" w:space="0" w:color="auto"/>
        <w:left w:val="none" w:sz="0" w:space="0" w:color="auto"/>
        <w:bottom w:val="none" w:sz="0" w:space="0" w:color="auto"/>
        <w:right w:val="none" w:sz="0" w:space="0" w:color="auto"/>
      </w:divBdr>
    </w:div>
    <w:div w:id="1390154955">
      <w:bodyDiv w:val="1"/>
      <w:marLeft w:val="0"/>
      <w:marRight w:val="0"/>
      <w:marTop w:val="0"/>
      <w:marBottom w:val="0"/>
      <w:divBdr>
        <w:top w:val="none" w:sz="0" w:space="0" w:color="auto"/>
        <w:left w:val="none" w:sz="0" w:space="0" w:color="auto"/>
        <w:bottom w:val="none" w:sz="0" w:space="0" w:color="auto"/>
        <w:right w:val="none" w:sz="0" w:space="0" w:color="auto"/>
      </w:divBdr>
    </w:div>
    <w:div w:id="1390575291">
      <w:bodyDiv w:val="1"/>
      <w:marLeft w:val="0"/>
      <w:marRight w:val="0"/>
      <w:marTop w:val="0"/>
      <w:marBottom w:val="0"/>
      <w:divBdr>
        <w:top w:val="none" w:sz="0" w:space="0" w:color="auto"/>
        <w:left w:val="none" w:sz="0" w:space="0" w:color="auto"/>
        <w:bottom w:val="none" w:sz="0" w:space="0" w:color="auto"/>
        <w:right w:val="none" w:sz="0" w:space="0" w:color="auto"/>
      </w:divBdr>
    </w:div>
    <w:div w:id="1390808775">
      <w:bodyDiv w:val="1"/>
      <w:marLeft w:val="0"/>
      <w:marRight w:val="0"/>
      <w:marTop w:val="0"/>
      <w:marBottom w:val="0"/>
      <w:divBdr>
        <w:top w:val="none" w:sz="0" w:space="0" w:color="auto"/>
        <w:left w:val="none" w:sz="0" w:space="0" w:color="auto"/>
        <w:bottom w:val="none" w:sz="0" w:space="0" w:color="auto"/>
        <w:right w:val="none" w:sz="0" w:space="0" w:color="auto"/>
      </w:divBdr>
    </w:div>
    <w:div w:id="1391615636">
      <w:bodyDiv w:val="1"/>
      <w:marLeft w:val="0"/>
      <w:marRight w:val="0"/>
      <w:marTop w:val="0"/>
      <w:marBottom w:val="0"/>
      <w:divBdr>
        <w:top w:val="none" w:sz="0" w:space="0" w:color="auto"/>
        <w:left w:val="none" w:sz="0" w:space="0" w:color="auto"/>
        <w:bottom w:val="none" w:sz="0" w:space="0" w:color="auto"/>
        <w:right w:val="none" w:sz="0" w:space="0" w:color="auto"/>
      </w:divBdr>
    </w:div>
    <w:div w:id="1391689503">
      <w:bodyDiv w:val="1"/>
      <w:marLeft w:val="0"/>
      <w:marRight w:val="0"/>
      <w:marTop w:val="0"/>
      <w:marBottom w:val="0"/>
      <w:divBdr>
        <w:top w:val="none" w:sz="0" w:space="0" w:color="auto"/>
        <w:left w:val="none" w:sz="0" w:space="0" w:color="auto"/>
        <w:bottom w:val="none" w:sz="0" w:space="0" w:color="auto"/>
        <w:right w:val="none" w:sz="0" w:space="0" w:color="auto"/>
      </w:divBdr>
    </w:div>
    <w:div w:id="1391727645">
      <w:bodyDiv w:val="1"/>
      <w:marLeft w:val="0"/>
      <w:marRight w:val="0"/>
      <w:marTop w:val="0"/>
      <w:marBottom w:val="0"/>
      <w:divBdr>
        <w:top w:val="none" w:sz="0" w:space="0" w:color="auto"/>
        <w:left w:val="none" w:sz="0" w:space="0" w:color="auto"/>
        <w:bottom w:val="none" w:sz="0" w:space="0" w:color="auto"/>
        <w:right w:val="none" w:sz="0" w:space="0" w:color="auto"/>
      </w:divBdr>
    </w:div>
    <w:div w:id="1391733878">
      <w:bodyDiv w:val="1"/>
      <w:marLeft w:val="0"/>
      <w:marRight w:val="0"/>
      <w:marTop w:val="0"/>
      <w:marBottom w:val="0"/>
      <w:divBdr>
        <w:top w:val="none" w:sz="0" w:space="0" w:color="auto"/>
        <w:left w:val="none" w:sz="0" w:space="0" w:color="auto"/>
        <w:bottom w:val="none" w:sz="0" w:space="0" w:color="auto"/>
        <w:right w:val="none" w:sz="0" w:space="0" w:color="auto"/>
      </w:divBdr>
    </w:div>
    <w:div w:id="1391809771">
      <w:bodyDiv w:val="1"/>
      <w:marLeft w:val="0"/>
      <w:marRight w:val="0"/>
      <w:marTop w:val="0"/>
      <w:marBottom w:val="0"/>
      <w:divBdr>
        <w:top w:val="none" w:sz="0" w:space="0" w:color="auto"/>
        <w:left w:val="none" w:sz="0" w:space="0" w:color="auto"/>
        <w:bottom w:val="none" w:sz="0" w:space="0" w:color="auto"/>
        <w:right w:val="none" w:sz="0" w:space="0" w:color="auto"/>
      </w:divBdr>
    </w:div>
    <w:div w:id="1392075720">
      <w:bodyDiv w:val="1"/>
      <w:marLeft w:val="0"/>
      <w:marRight w:val="0"/>
      <w:marTop w:val="0"/>
      <w:marBottom w:val="0"/>
      <w:divBdr>
        <w:top w:val="none" w:sz="0" w:space="0" w:color="auto"/>
        <w:left w:val="none" w:sz="0" w:space="0" w:color="auto"/>
        <w:bottom w:val="none" w:sz="0" w:space="0" w:color="auto"/>
        <w:right w:val="none" w:sz="0" w:space="0" w:color="auto"/>
      </w:divBdr>
    </w:div>
    <w:div w:id="1392995149">
      <w:bodyDiv w:val="1"/>
      <w:marLeft w:val="0"/>
      <w:marRight w:val="0"/>
      <w:marTop w:val="0"/>
      <w:marBottom w:val="0"/>
      <w:divBdr>
        <w:top w:val="none" w:sz="0" w:space="0" w:color="auto"/>
        <w:left w:val="none" w:sz="0" w:space="0" w:color="auto"/>
        <w:bottom w:val="none" w:sz="0" w:space="0" w:color="auto"/>
        <w:right w:val="none" w:sz="0" w:space="0" w:color="auto"/>
      </w:divBdr>
    </w:div>
    <w:div w:id="1393112795">
      <w:bodyDiv w:val="1"/>
      <w:marLeft w:val="0"/>
      <w:marRight w:val="0"/>
      <w:marTop w:val="0"/>
      <w:marBottom w:val="0"/>
      <w:divBdr>
        <w:top w:val="none" w:sz="0" w:space="0" w:color="auto"/>
        <w:left w:val="none" w:sz="0" w:space="0" w:color="auto"/>
        <w:bottom w:val="none" w:sz="0" w:space="0" w:color="auto"/>
        <w:right w:val="none" w:sz="0" w:space="0" w:color="auto"/>
      </w:divBdr>
    </w:div>
    <w:div w:id="1393581955">
      <w:bodyDiv w:val="1"/>
      <w:marLeft w:val="0"/>
      <w:marRight w:val="0"/>
      <w:marTop w:val="0"/>
      <w:marBottom w:val="0"/>
      <w:divBdr>
        <w:top w:val="none" w:sz="0" w:space="0" w:color="auto"/>
        <w:left w:val="none" w:sz="0" w:space="0" w:color="auto"/>
        <w:bottom w:val="none" w:sz="0" w:space="0" w:color="auto"/>
        <w:right w:val="none" w:sz="0" w:space="0" w:color="auto"/>
      </w:divBdr>
    </w:div>
    <w:div w:id="1393776880">
      <w:bodyDiv w:val="1"/>
      <w:marLeft w:val="0"/>
      <w:marRight w:val="0"/>
      <w:marTop w:val="0"/>
      <w:marBottom w:val="0"/>
      <w:divBdr>
        <w:top w:val="none" w:sz="0" w:space="0" w:color="auto"/>
        <w:left w:val="none" w:sz="0" w:space="0" w:color="auto"/>
        <w:bottom w:val="none" w:sz="0" w:space="0" w:color="auto"/>
        <w:right w:val="none" w:sz="0" w:space="0" w:color="auto"/>
      </w:divBdr>
    </w:div>
    <w:div w:id="1394041830">
      <w:bodyDiv w:val="1"/>
      <w:marLeft w:val="0"/>
      <w:marRight w:val="0"/>
      <w:marTop w:val="0"/>
      <w:marBottom w:val="0"/>
      <w:divBdr>
        <w:top w:val="none" w:sz="0" w:space="0" w:color="auto"/>
        <w:left w:val="none" w:sz="0" w:space="0" w:color="auto"/>
        <w:bottom w:val="none" w:sz="0" w:space="0" w:color="auto"/>
        <w:right w:val="none" w:sz="0" w:space="0" w:color="auto"/>
      </w:divBdr>
    </w:div>
    <w:div w:id="1394347942">
      <w:bodyDiv w:val="1"/>
      <w:marLeft w:val="0"/>
      <w:marRight w:val="0"/>
      <w:marTop w:val="0"/>
      <w:marBottom w:val="0"/>
      <w:divBdr>
        <w:top w:val="none" w:sz="0" w:space="0" w:color="auto"/>
        <w:left w:val="none" w:sz="0" w:space="0" w:color="auto"/>
        <w:bottom w:val="none" w:sz="0" w:space="0" w:color="auto"/>
        <w:right w:val="none" w:sz="0" w:space="0" w:color="auto"/>
      </w:divBdr>
    </w:div>
    <w:div w:id="1395661144">
      <w:bodyDiv w:val="1"/>
      <w:marLeft w:val="0"/>
      <w:marRight w:val="0"/>
      <w:marTop w:val="0"/>
      <w:marBottom w:val="0"/>
      <w:divBdr>
        <w:top w:val="none" w:sz="0" w:space="0" w:color="auto"/>
        <w:left w:val="none" w:sz="0" w:space="0" w:color="auto"/>
        <w:bottom w:val="none" w:sz="0" w:space="0" w:color="auto"/>
        <w:right w:val="none" w:sz="0" w:space="0" w:color="auto"/>
      </w:divBdr>
    </w:div>
    <w:div w:id="1395852668">
      <w:bodyDiv w:val="1"/>
      <w:marLeft w:val="0"/>
      <w:marRight w:val="0"/>
      <w:marTop w:val="0"/>
      <w:marBottom w:val="0"/>
      <w:divBdr>
        <w:top w:val="none" w:sz="0" w:space="0" w:color="auto"/>
        <w:left w:val="none" w:sz="0" w:space="0" w:color="auto"/>
        <w:bottom w:val="none" w:sz="0" w:space="0" w:color="auto"/>
        <w:right w:val="none" w:sz="0" w:space="0" w:color="auto"/>
      </w:divBdr>
    </w:div>
    <w:div w:id="1395857842">
      <w:bodyDiv w:val="1"/>
      <w:marLeft w:val="0"/>
      <w:marRight w:val="0"/>
      <w:marTop w:val="0"/>
      <w:marBottom w:val="0"/>
      <w:divBdr>
        <w:top w:val="none" w:sz="0" w:space="0" w:color="auto"/>
        <w:left w:val="none" w:sz="0" w:space="0" w:color="auto"/>
        <w:bottom w:val="none" w:sz="0" w:space="0" w:color="auto"/>
        <w:right w:val="none" w:sz="0" w:space="0" w:color="auto"/>
      </w:divBdr>
    </w:div>
    <w:div w:id="1395931685">
      <w:bodyDiv w:val="1"/>
      <w:marLeft w:val="0"/>
      <w:marRight w:val="0"/>
      <w:marTop w:val="0"/>
      <w:marBottom w:val="0"/>
      <w:divBdr>
        <w:top w:val="none" w:sz="0" w:space="0" w:color="auto"/>
        <w:left w:val="none" w:sz="0" w:space="0" w:color="auto"/>
        <w:bottom w:val="none" w:sz="0" w:space="0" w:color="auto"/>
        <w:right w:val="none" w:sz="0" w:space="0" w:color="auto"/>
      </w:divBdr>
    </w:div>
    <w:div w:id="1396008214">
      <w:bodyDiv w:val="1"/>
      <w:marLeft w:val="0"/>
      <w:marRight w:val="0"/>
      <w:marTop w:val="0"/>
      <w:marBottom w:val="0"/>
      <w:divBdr>
        <w:top w:val="none" w:sz="0" w:space="0" w:color="auto"/>
        <w:left w:val="none" w:sz="0" w:space="0" w:color="auto"/>
        <w:bottom w:val="none" w:sz="0" w:space="0" w:color="auto"/>
        <w:right w:val="none" w:sz="0" w:space="0" w:color="auto"/>
      </w:divBdr>
    </w:div>
    <w:div w:id="1396246991">
      <w:bodyDiv w:val="1"/>
      <w:marLeft w:val="0"/>
      <w:marRight w:val="0"/>
      <w:marTop w:val="0"/>
      <w:marBottom w:val="0"/>
      <w:divBdr>
        <w:top w:val="none" w:sz="0" w:space="0" w:color="auto"/>
        <w:left w:val="none" w:sz="0" w:space="0" w:color="auto"/>
        <w:bottom w:val="none" w:sz="0" w:space="0" w:color="auto"/>
        <w:right w:val="none" w:sz="0" w:space="0" w:color="auto"/>
      </w:divBdr>
    </w:div>
    <w:div w:id="1397169125">
      <w:bodyDiv w:val="1"/>
      <w:marLeft w:val="0"/>
      <w:marRight w:val="0"/>
      <w:marTop w:val="0"/>
      <w:marBottom w:val="0"/>
      <w:divBdr>
        <w:top w:val="none" w:sz="0" w:space="0" w:color="auto"/>
        <w:left w:val="none" w:sz="0" w:space="0" w:color="auto"/>
        <w:bottom w:val="none" w:sz="0" w:space="0" w:color="auto"/>
        <w:right w:val="none" w:sz="0" w:space="0" w:color="auto"/>
      </w:divBdr>
    </w:div>
    <w:div w:id="1397438131">
      <w:bodyDiv w:val="1"/>
      <w:marLeft w:val="0"/>
      <w:marRight w:val="0"/>
      <w:marTop w:val="0"/>
      <w:marBottom w:val="0"/>
      <w:divBdr>
        <w:top w:val="none" w:sz="0" w:space="0" w:color="auto"/>
        <w:left w:val="none" w:sz="0" w:space="0" w:color="auto"/>
        <w:bottom w:val="none" w:sz="0" w:space="0" w:color="auto"/>
        <w:right w:val="none" w:sz="0" w:space="0" w:color="auto"/>
      </w:divBdr>
    </w:div>
    <w:div w:id="1398360401">
      <w:bodyDiv w:val="1"/>
      <w:marLeft w:val="0"/>
      <w:marRight w:val="0"/>
      <w:marTop w:val="0"/>
      <w:marBottom w:val="0"/>
      <w:divBdr>
        <w:top w:val="none" w:sz="0" w:space="0" w:color="auto"/>
        <w:left w:val="none" w:sz="0" w:space="0" w:color="auto"/>
        <w:bottom w:val="none" w:sz="0" w:space="0" w:color="auto"/>
        <w:right w:val="none" w:sz="0" w:space="0" w:color="auto"/>
      </w:divBdr>
    </w:div>
    <w:div w:id="1398548473">
      <w:bodyDiv w:val="1"/>
      <w:marLeft w:val="0"/>
      <w:marRight w:val="0"/>
      <w:marTop w:val="0"/>
      <w:marBottom w:val="0"/>
      <w:divBdr>
        <w:top w:val="none" w:sz="0" w:space="0" w:color="auto"/>
        <w:left w:val="none" w:sz="0" w:space="0" w:color="auto"/>
        <w:bottom w:val="none" w:sz="0" w:space="0" w:color="auto"/>
        <w:right w:val="none" w:sz="0" w:space="0" w:color="auto"/>
      </w:divBdr>
    </w:div>
    <w:div w:id="1398551470">
      <w:bodyDiv w:val="1"/>
      <w:marLeft w:val="0"/>
      <w:marRight w:val="0"/>
      <w:marTop w:val="0"/>
      <w:marBottom w:val="0"/>
      <w:divBdr>
        <w:top w:val="none" w:sz="0" w:space="0" w:color="auto"/>
        <w:left w:val="none" w:sz="0" w:space="0" w:color="auto"/>
        <w:bottom w:val="none" w:sz="0" w:space="0" w:color="auto"/>
        <w:right w:val="none" w:sz="0" w:space="0" w:color="auto"/>
      </w:divBdr>
    </w:div>
    <w:div w:id="1400052612">
      <w:bodyDiv w:val="1"/>
      <w:marLeft w:val="0"/>
      <w:marRight w:val="0"/>
      <w:marTop w:val="0"/>
      <w:marBottom w:val="0"/>
      <w:divBdr>
        <w:top w:val="none" w:sz="0" w:space="0" w:color="auto"/>
        <w:left w:val="none" w:sz="0" w:space="0" w:color="auto"/>
        <w:bottom w:val="none" w:sz="0" w:space="0" w:color="auto"/>
        <w:right w:val="none" w:sz="0" w:space="0" w:color="auto"/>
      </w:divBdr>
    </w:div>
    <w:div w:id="1400326312">
      <w:bodyDiv w:val="1"/>
      <w:marLeft w:val="0"/>
      <w:marRight w:val="0"/>
      <w:marTop w:val="0"/>
      <w:marBottom w:val="0"/>
      <w:divBdr>
        <w:top w:val="none" w:sz="0" w:space="0" w:color="auto"/>
        <w:left w:val="none" w:sz="0" w:space="0" w:color="auto"/>
        <w:bottom w:val="none" w:sz="0" w:space="0" w:color="auto"/>
        <w:right w:val="none" w:sz="0" w:space="0" w:color="auto"/>
      </w:divBdr>
    </w:div>
    <w:div w:id="1400402984">
      <w:bodyDiv w:val="1"/>
      <w:marLeft w:val="0"/>
      <w:marRight w:val="0"/>
      <w:marTop w:val="0"/>
      <w:marBottom w:val="0"/>
      <w:divBdr>
        <w:top w:val="none" w:sz="0" w:space="0" w:color="auto"/>
        <w:left w:val="none" w:sz="0" w:space="0" w:color="auto"/>
        <w:bottom w:val="none" w:sz="0" w:space="0" w:color="auto"/>
        <w:right w:val="none" w:sz="0" w:space="0" w:color="auto"/>
      </w:divBdr>
    </w:div>
    <w:div w:id="1400784558">
      <w:bodyDiv w:val="1"/>
      <w:marLeft w:val="0"/>
      <w:marRight w:val="0"/>
      <w:marTop w:val="0"/>
      <w:marBottom w:val="0"/>
      <w:divBdr>
        <w:top w:val="none" w:sz="0" w:space="0" w:color="auto"/>
        <w:left w:val="none" w:sz="0" w:space="0" w:color="auto"/>
        <w:bottom w:val="none" w:sz="0" w:space="0" w:color="auto"/>
        <w:right w:val="none" w:sz="0" w:space="0" w:color="auto"/>
      </w:divBdr>
    </w:div>
    <w:div w:id="1401094817">
      <w:bodyDiv w:val="1"/>
      <w:marLeft w:val="0"/>
      <w:marRight w:val="0"/>
      <w:marTop w:val="0"/>
      <w:marBottom w:val="0"/>
      <w:divBdr>
        <w:top w:val="none" w:sz="0" w:space="0" w:color="auto"/>
        <w:left w:val="none" w:sz="0" w:space="0" w:color="auto"/>
        <w:bottom w:val="none" w:sz="0" w:space="0" w:color="auto"/>
        <w:right w:val="none" w:sz="0" w:space="0" w:color="auto"/>
      </w:divBdr>
    </w:div>
    <w:div w:id="1401099435">
      <w:bodyDiv w:val="1"/>
      <w:marLeft w:val="0"/>
      <w:marRight w:val="0"/>
      <w:marTop w:val="0"/>
      <w:marBottom w:val="0"/>
      <w:divBdr>
        <w:top w:val="none" w:sz="0" w:space="0" w:color="auto"/>
        <w:left w:val="none" w:sz="0" w:space="0" w:color="auto"/>
        <w:bottom w:val="none" w:sz="0" w:space="0" w:color="auto"/>
        <w:right w:val="none" w:sz="0" w:space="0" w:color="auto"/>
      </w:divBdr>
    </w:div>
    <w:div w:id="1402868152">
      <w:bodyDiv w:val="1"/>
      <w:marLeft w:val="0"/>
      <w:marRight w:val="0"/>
      <w:marTop w:val="0"/>
      <w:marBottom w:val="0"/>
      <w:divBdr>
        <w:top w:val="none" w:sz="0" w:space="0" w:color="auto"/>
        <w:left w:val="none" w:sz="0" w:space="0" w:color="auto"/>
        <w:bottom w:val="none" w:sz="0" w:space="0" w:color="auto"/>
        <w:right w:val="none" w:sz="0" w:space="0" w:color="auto"/>
      </w:divBdr>
    </w:div>
    <w:div w:id="1403067529">
      <w:bodyDiv w:val="1"/>
      <w:marLeft w:val="0"/>
      <w:marRight w:val="0"/>
      <w:marTop w:val="0"/>
      <w:marBottom w:val="0"/>
      <w:divBdr>
        <w:top w:val="none" w:sz="0" w:space="0" w:color="auto"/>
        <w:left w:val="none" w:sz="0" w:space="0" w:color="auto"/>
        <w:bottom w:val="none" w:sz="0" w:space="0" w:color="auto"/>
        <w:right w:val="none" w:sz="0" w:space="0" w:color="auto"/>
      </w:divBdr>
    </w:div>
    <w:div w:id="1403795703">
      <w:bodyDiv w:val="1"/>
      <w:marLeft w:val="0"/>
      <w:marRight w:val="0"/>
      <w:marTop w:val="0"/>
      <w:marBottom w:val="0"/>
      <w:divBdr>
        <w:top w:val="none" w:sz="0" w:space="0" w:color="auto"/>
        <w:left w:val="none" w:sz="0" w:space="0" w:color="auto"/>
        <w:bottom w:val="none" w:sz="0" w:space="0" w:color="auto"/>
        <w:right w:val="none" w:sz="0" w:space="0" w:color="auto"/>
      </w:divBdr>
    </w:div>
    <w:div w:id="1404135839">
      <w:bodyDiv w:val="1"/>
      <w:marLeft w:val="0"/>
      <w:marRight w:val="0"/>
      <w:marTop w:val="0"/>
      <w:marBottom w:val="0"/>
      <w:divBdr>
        <w:top w:val="none" w:sz="0" w:space="0" w:color="auto"/>
        <w:left w:val="none" w:sz="0" w:space="0" w:color="auto"/>
        <w:bottom w:val="none" w:sz="0" w:space="0" w:color="auto"/>
        <w:right w:val="none" w:sz="0" w:space="0" w:color="auto"/>
      </w:divBdr>
    </w:div>
    <w:div w:id="1404138888">
      <w:bodyDiv w:val="1"/>
      <w:marLeft w:val="0"/>
      <w:marRight w:val="0"/>
      <w:marTop w:val="0"/>
      <w:marBottom w:val="0"/>
      <w:divBdr>
        <w:top w:val="none" w:sz="0" w:space="0" w:color="auto"/>
        <w:left w:val="none" w:sz="0" w:space="0" w:color="auto"/>
        <w:bottom w:val="none" w:sz="0" w:space="0" w:color="auto"/>
        <w:right w:val="none" w:sz="0" w:space="0" w:color="auto"/>
      </w:divBdr>
    </w:div>
    <w:div w:id="1404176826">
      <w:bodyDiv w:val="1"/>
      <w:marLeft w:val="0"/>
      <w:marRight w:val="0"/>
      <w:marTop w:val="0"/>
      <w:marBottom w:val="0"/>
      <w:divBdr>
        <w:top w:val="none" w:sz="0" w:space="0" w:color="auto"/>
        <w:left w:val="none" w:sz="0" w:space="0" w:color="auto"/>
        <w:bottom w:val="none" w:sz="0" w:space="0" w:color="auto"/>
        <w:right w:val="none" w:sz="0" w:space="0" w:color="auto"/>
      </w:divBdr>
    </w:div>
    <w:div w:id="1404334847">
      <w:bodyDiv w:val="1"/>
      <w:marLeft w:val="0"/>
      <w:marRight w:val="0"/>
      <w:marTop w:val="0"/>
      <w:marBottom w:val="0"/>
      <w:divBdr>
        <w:top w:val="none" w:sz="0" w:space="0" w:color="auto"/>
        <w:left w:val="none" w:sz="0" w:space="0" w:color="auto"/>
        <w:bottom w:val="none" w:sz="0" w:space="0" w:color="auto"/>
        <w:right w:val="none" w:sz="0" w:space="0" w:color="auto"/>
      </w:divBdr>
    </w:div>
    <w:div w:id="1404646243">
      <w:bodyDiv w:val="1"/>
      <w:marLeft w:val="0"/>
      <w:marRight w:val="0"/>
      <w:marTop w:val="0"/>
      <w:marBottom w:val="0"/>
      <w:divBdr>
        <w:top w:val="none" w:sz="0" w:space="0" w:color="auto"/>
        <w:left w:val="none" w:sz="0" w:space="0" w:color="auto"/>
        <w:bottom w:val="none" w:sz="0" w:space="0" w:color="auto"/>
        <w:right w:val="none" w:sz="0" w:space="0" w:color="auto"/>
      </w:divBdr>
    </w:div>
    <w:div w:id="1404915916">
      <w:bodyDiv w:val="1"/>
      <w:marLeft w:val="0"/>
      <w:marRight w:val="0"/>
      <w:marTop w:val="0"/>
      <w:marBottom w:val="0"/>
      <w:divBdr>
        <w:top w:val="none" w:sz="0" w:space="0" w:color="auto"/>
        <w:left w:val="none" w:sz="0" w:space="0" w:color="auto"/>
        <w:bottom w:val="none" w:sz="0" w:space="0" w:color="auto"/>
        <w:right w:val="none" w:sz="0" w:space="0" w:color="auto"/>
      </w:divBdr>
    </w:div>
    <w:div w:id="1405686534">
      <w:bodyDiv w:val="1"/>
      <w:marLeft w:val="0"/>
      <w:marRight w:val="0"/>
      <w:marTop w:val="0"/>
      <w:marBottom w:val="0"/>
      <w:divBdr>
        <w:top w:val="none" w:sz="0" w:space="0" w:color="auto"/>
        <w:left w:val="none" w:sz="0" w:space="0" w:color="auto"/>
        <w:bottom w:val="none" w:sz="0" w:space="0" w:color="auto"/>
        <w:right w:val="none" w:sz="0" w:space="0" w:color="auto"/>
      </w:divBdr>
    </w:div>
    <w:div w:id="1405882050">
      <w:bodyDiv w:val="1"/>
      <w:marLeft w:val="0"/>
      <w:marRight w:val="0"/>
      <w:marTop w:val="0"/>
      <w:marBottom w:val="0"/>
      <w:divBdr>
        <w:top w:val="none" w:sz="0" w:space="0" w:color="auto"/>
        <w:left w:val="none" w:sz="0" w:space="0" w:color="auto"/>
        <w:bottom w:val="none" w:sz="0" w:space="0" w:color="auto"/>
        <w:right w:val="none" w:sz="0" w:space="0" w:color="auto"/>
      </w:divBdr>
    </w:div>
    <w:div w:id="1406028419">
      <w:bodyDiv w:val="1"/>
      <w:marLeft w:val="0"/>
      <w:marRight w:val="0"/>
      <w:marTop w:val="0"/>
      <w:marBottom w:val="0"/>
      <w:divBdr>
        <w:top w:val="none" w:sz="0" w:space="0" w:color="auto"/>
        <w:left w:val="none" w:sz="0" w:space="0" w:color="auto"/>
        <w:bottom w:val="none" w:sz="0" w:space="0" w:color="auto"/>
        <w:right w:val="none" w:sz="0" w:space="0" w:color="auto"/>
      </w:divBdr>
    </w:div>
    <w:div w:id="1406028580">
      <w:bodyDiv w:val="1"/>
      <w:marLeft w:val="0"/>
      <w:marRight w:val="0"/>
      <w:marTop w:val="0"/>
      <w:marBottom w:val="0"/>
      <w:divBdr>
        <w:top w:val="none" w:sz="0" w:space="0" w:color="auto"/>
        <w:left w:val="none" w:sz="0" w:space="0" w:color="auto"/>
        <w:bottom w:val="none" w:sz="0" w:space="0" w:color="auto"/>
        <w:right w:val="none" w:sz="0" w:space="0" w:color="auto"/>
      </w:divBdr>
    </w:div>
    <w:div w:id="1406226003">
      <w:bodyDiv w:val="1"/>
      <w:marLeft w:val="0"/>
      <w:marRight w:val="0"/>
      <w:marTop w:val="0"/>
      <w:marBottom w:val="0"/>
      <w:divBdr>
        <w:top w:val="none" w:sz="0" w:space="0" w:color="auto"/>
        <w:left w:val="none" w:sz="0" w:space="0" w:color="auto"/>
        <w:bottom w:val="none" w:sz="0" w:space="0" w:color="auto"/>
        <w:right w:val="none" w:sz="0" w:space="0" w:color="auto"/>
      </w:divBdr>
    </w:div>
    <w:div w:id="1407066251">
      <w:bodyDiv w:val="1"/>
      <w:marLeft w:val="0"/>
      <w:marRight w:val="0"/>
      <w:marTop w:val="0"/>
      <w:marBottom w:val="0"/>
      <w:divBdr>
        <w:top w:val="none" w:sz="0" w:space="0" w:color="auto"/>
        <w:left w:val="none" w:sz="0" w:space="0" w:color="auto"/>
        <w:bottom w:val="none" w:sz="0" w:space="0" w:color="auto"/>
        <w:right w:val="none" w:sz="0" w:space="0" w:color="auto"/>
      </w:divBdr>
    </w:div>
    <w:div w:id="1407650945">
      <w:bodyDiv w:val="1"/>
      <w:marLeft w:val="0"/>
      <w:marRight w:val="0"/>
      <w:marTop w:val="0"/>
      <w:marBottom w:val="0"/>
      <w:divBdr>
        <w:top w:val="none" w:sz="0" w:space="0" w:color="auto"/>
        <w:left w:val="none" w:sz="0" w:space="0" w:color="auto"/>
        <w:bottom w:val="none" w:sz="0" w:space="0" w:color="auto"/>
        <w:right w:val="none" w:sz="0" w:space="0" w:color="auto"/>
      </w:divBdr>
    </w:div>
    <w:div w:id="1407731074">
      <w:bodyDiv w:val="1"/>
      <w:marLeft w:val="0"/>
      <w:marRight w:val="0"/>
      <w:marTop w:val="0"/>
      <w:marBottom w:val="0"/>
      <w:divBdr>
        <w:top w:val="none" w:sz="0" w:space="0" w:color="auto"/>
        <w:left w:val="none" w:sz="0" w:space="0" w:color="auto"/>
        <w:bottom w:val="none" w:sz="0" w:space="0" w:color="auto"/>
        <w:right w:val="none" w:sz="0" w:space="0" w:color="auto"/>
      </w:divBdr>
    </w:div>
    <w:div w:id="1408041349">
      <w:bodyDiv w:val="1"/>
      <w:marLeft w:val="0"/>
      <w:marRight w:val="0"/>
      <w:marTop w:val="0"/>
      <w:marBottom w:val="0"/>
      <w:divBdr>
        <w:top w:val="none" w:sz="0" w:space="0" w:color="auto"/>
        <w:left w:val="none" w:sz="0" w:space="0" w:color="auto"/>
        <w:bottom w:val="none" w:sz="0" w:space="0" w:color="auto"/>
        <w:right w:val="none" w:sz="0" w:space="0" w:color="auto"/>
      </w:divBdr>
    </w:div>
    <w:div w:id="1408073598">
      <w:bodyDiv w:val="1"/>
      <w:marLeft w:val="0"/>
      <w:marRight w:val="0"/>
      <w:marTop w:val="0"/>
      <w:marBottom w:val="0"/>
      <w:divBdr>
        <w:top w:val="none" w:sz="0" w:space="0" w:color="auto"/>
        <w:left w:val="none" w:sz="0" w:space="0" w:color="auto"/>
        <w:bottom w:val="none" w:sz="0" w:space="0" w:color="auto"/>
        <w:right w:val="none" w:sz="0" w:space="0" w:color="auto"/>
      </w:divBdr>
    </w:div>
    <w:div w:id="1408110395">
      <w:bodyDiv w:val="1"/>
      <w:marLeft w:val="0"/>
      <w:marRight w:val="0"/>
      <w:marTop w:val="0"/>
      <w:marBottom w:val="0"/>
      <w:divBdr>
        <w:top w:val="none" w:sz="0" w:space="0" w:color="auto"/>
        <w:left w:val="none" w:sz="0" w:space="0" w:color="auto"/>
        <w:bottom w:val="none" w:sz="0" w:space="0" w:color="auto"/>
        <w:right w:val="none" w:sz="0" w:space="0" w:color="auto"/>
      </w:divBdr>
    </w:div>
    <w:div w:id="1408262029">
      <w:bodyDiv w:val="1"/>
      <w:marLeft w:val="0"/>
      <w:marRight w:val="0"/>
      <w:marTop w:val="0"/>
      <w:marBottom w:val="0"/>
      <w:divBdr>
        <w:top w:val="none" w:sz="0" w:space="0" w:color="auto"/>
        <w:left w:val="none" w:sz="0" w:space="0" w:color="auto"/>
        <w:bottom w:val="none" w:sz="0" w:space="0" w:color="auto"/>
        <w:right w:val="none" w:sz="0" w:space="0" w:color="auto"/>
      </w:divBdr>
    </w:div>
    <w:div w:id="1408265095">
      <w:bodyDiv w:val="1"/>
      <w:marLeft w:val="0"/>
      <w:marRight w:val="0"/>
      <w:marTop w:val="0"/>
      <w:marBottom w:val="0"/>
      <w:divBdr>
        <w:top w:val="none" w:sz="0" w:space="0" w:color="auto"/>
        <w:left w:val="none" w:sz="0" w:space="0" w:color="auto"/>
        <w:bottom w:val="none" w:sz="0" w:space="0" w:color="auto"/>
        <w:right w:val="none" w:sz="0" w:space="0" w:color="auto"/>
      </w:divBdr>
    </w:div>
    <w:div w:id="1408651764">
      <w:bodyDiv w:val="1"/>
      <w:marLeft w:val="0"/>
      <w:marRight w:val="0"/>
      <w:marTop w:val="0"/>
      <w:marBottom w:val="0"/>
      <w:divBdr>
        <w:top w:val="none" w:sz="0" w:space="0" w:color="auto"/>
        <w:left w:val="none" w:sz="0" w:space="0" w:color="auto"/>
        <w:bottom w:val="none" w:sz="0" w:space="0" w:color="auto"/>
        <w:right w:val="none" w:sz="0" w:space="0" w:color="auto"/>
      </w:divBdr>
    </w:div>
    <w:div w:id="1408840453">
      <w:bodyDiv w:val="1"/>
      <w:marLeft w:val="0"/>
      <w:marRight w:val="0"/>
      <w:marTop w:val="0"/>
      <w:marBottom w:val="0"/>
      <w:divBdr>
        <w:top w:val="none" w:sz="0" w:space="0" w:color="auto"/>
        <w:left w:val="none" w:sz="0" w:space="0" w:color="auto"/>
        <w:bottom w:val="none" w:sz="0" w:space="0" w:color="auto"/>
        <w:right w:val="none" w:sz="0" w:space="0" w:color="auto"/>
      </w:divBdr>
    </w:div>
    <w:div w:id="1408964981">
      <w:bodyDiv w:val="1"/>
      <w:marLeft w:val="0"/>
      <w:marRight w:val="0"/>
      <w:marTop w:val="0"/>
      <w:marBottom w:val="0"/>
      <w:divBdr>
        <w:top w:val="none" w:sz="0" w:space="0" w:color="auto"/>
        <w:left w:val="none" w:sz="0" w:space="0" w:color="auto"/>
        <w:bottom w:val="none" w:sz="0" w:space="0" w:color="auto"/>
        <w:right w:val="none" w:sz="0" w:space="0" w:color="auto"/>
      </w:divBdr>
    </w:div>
    <w:div w:id="1409305684">
      <w:bodyDiv w:val="1"/>
      <w:marLeft w:val="0"/>
      <w:marRight w:val="0"/>
      <w:marTop w:val="0"/>
      <w:marBottom w:val="0"/>
      <w:divBdr>
        <w:top w:val="none" w:sz="0" w:space="0" w:color="auto"/>
        <w:left w:val="none" w:sz="0" w:space="0" w:color="auto"/>
        <w:bottom w:val="none" w:sz="0" w:space="0" w:color="auto"/>
        <w:right w:val="none" w:sz="0" w:space="0" w:color="auto"/>
      </w:divBdr>
    </w:div>
    <w:div w:id="1409616475">
      <w:bodyDiv w:val="1"/>
      <w:marLeft w:val="0"/>
      <w:marRight w:val="0"/>
      <w:marTop w:val="0"/>
      <w:marBottom w:val="0"/>
      <w:divBdr>
        <w:top w:val="none" w:sz="0" w:space="0" w:color="auto"/>
        <w:left w:val="none" w:sz="0" w:space="0" w:color="auto"/>
        <w:bottom w:val="none" w:sz="0" w:space="0" w:color="auto"/>
        <w:right w:val="none" w:sz="0" w:space="0" w:color="auto"/>
      </w:divBdr>
    </w:div>
    <w:div w:id="1410466447">
      <w:bodyDiv w:val="1"/>
      <w:marLeft w:val="0"/>
      <w:marRight w:val="0"/>
      <w:marTop w:val="0"/>
      <w:marBottom w:val="0"/>
      <w:divBdr>
        <w:top w:val="none" w:sz="0" w:space="0" w:color="auto"/>
        <w:left w:val="none" w:sz="0" w:space="0" w:color="auto"/>
        <w:bottom w:val="none" w:sz="0" w:space="0" w:color="auto"/>
        <w:right w:val="none" w:sz="0" w:space="0" w:color="auto"/>
      </w:divBdr>
    </w:div>
    <w:div w:id="1410808717">
      <w:bodyDiv w:val="1"/>
      <w:marLeft w:val="0"/>
      <w:marRight w:val="0"/>
      <w:marTop w:val="0"/>
      <w:marBottom w:val="0"/>
      <w:divBdr>
        <w:top w:val="none" w:sz="0" w:space="0" w:color="auto"/>
        <w:left w:val="none" w:sz="0" w:space="0" w:color="auto"/>
        <w:bottom w:val="none" w:sz="0" w:space="0" w:color="auto"/>
        <w:right w:val="none" w:sz="0" w:space="0" w:color="auto"/>
      </w:divBdr>
    </w:div>
    <w:div w:id="1411004093">
      <w:bodyDiv w:val="1"/>
      <w:marLeft w:val="0"/>
      <w:marRight w:val="0"/>
      <w:marTop w:val="0"/>
      <w:marBottom w:val="0"/>
      <w:divBdr>
        <w:top w:val="none" w:sz="0" w:space="0" w:color="auto"/>
        <w:left w:val="none" w:sz="0" w:space="0" w:color="auto"/>
        <w:bottom w:val="none" w:sz="0" w:space="0" w:color="auto"/>
        <w:right w:val="none" w:sz="0" w:space="0" w:color="auto"/>
      </w:divBdr>
    </w:div>
    <w:div w:id="1411150753">
      <w:bodyDiv w:val="1"/>
      <w:marLeft w:val="0"/>
      <w:marRight w:val="0"/>
      <w:marTop w:val="0"/>
      <w:marBottom w:val="0"/>
      <w:divBdr>
        <w:top w:val="none" w:sz="0" w:space="0" w:color="auto"/>
        <w:left w:val="none" w:sz="0" w:space="0" w:color="auto"/>
        <w:bottom w:val="none" w:sz="0" w:space="0" w:color="auto"/>
        <w:right w:val="none" w:sz="0" w:space="0" w:color="auto"/>
      </w:divBdr>
    </w:div>
    <w:div w:id="1411193208">
      <w:bodyDiv w:val="1"/>
      <w:marLeft w:val="0"/>
      <w:marRight w:val="0"/>
      <w:marTop w:val="0"/>
      <w:marBottom w:val="0"/>
      <w:divBdr>
        <w:top w:val="none" w:sz="0" w:space="0" w:color="auto"/>
        <w:left w:val="none" w:sz="0" w:space="0" w:color="auto"/>
        <w:bottom w:val="none" w:sz="0" w:space="0" w:color="auto"/>
        <w:right w:val="none" w:sz="0" w:space="0" w:color="auto"/>
      </w:divBdr>
    </w:div>
    <w:div w:id="1411199146">
      <w:bodyDiv w:val="1"/>
      <w:marLeft w:val="0"/>
      <w:marRight w:val="0"/>
      <w:marTop w:val="0"/>
      <w:marBottom w:val="0"/>
      <w:divBdr>
        <w:top w:val="none" w:sz="0" w:space="0" w:color="auto"/>
        <w:left w:val="none" w:sz="0" w:space="0" w:color="auto"/>
        <w:bottom w:val="none" w:sz="0" w:space="0" w:color="auto"/>
        <w:right w:val="none" w:sz="0" w:space="0" w:color="auto"/>
      </w:divBdr>
    </w:div>
    <w:div w:id="1412047536">
      <w:bodyDiv w:val="1"/>
      <w:marLeft w:val="0"/>
      <w:marRight w:val="0"/>
      <w:marTop w:val="0"/>
      <w:marBottom w:val="0"/>
      <w:divBdr>
        <w:top w:val="none" w:sz="0" w:space="0" w:color="auto"/>
        <w:left w:val="none" w:sz="0" w:space="0" w:color="auto"/>
        <w:bottom w:val="none" w:sz="0" w:space="0" w:color="auto"/>
        <w:right w:val="none" w:sz="0" w:space="0" w:color="auto"/>
      </w:divBdr>
    </w:div>
    <w:div w:id="1412308387">
      <w:bodyDiv w:val="1"/>
      <w:marLeft w:val="0"/>
      <w:marRight w:val="0"/>
      <w:marTop w:val="0"/>
      <w:marBottom w:val="0"/>
      <w:divBdr>
        <w:top w:val="none" w:sz="0" w:space="0" w:color="auto"/>
        <w:left w:val="none" w:sz="0" w:space="0" w:color="auto"/>
        <w:bottom w:val="none" w:sz="0" w:space="0" w:color="auto"/>
        <w:right w:val="none" w:sz="0" w:space="0" w:color="auto"/>
      </w:divBdr>
    </w:div>
    <w:div w:id="1412581376">
      <w:bodyDiv w:val="1"/>
      <w:marLeft w:val="0"/>
      <w:marRight w:val="0"/>
      <w:marTop w:val="0"/>
      <w:marBottom w:val="0"/>
      <w:divBdr>
        <w:top w:val="none" w:sz="0" w:space="0" w:color="auto"/>
        <w:left w:val="none" w:sz="0" w:space="0" w:color="auto"/>
        <w:bottom w:val="none" w:sz="0" w:space="0" w:color="auto"/>
        <w:right w:val="none" w:sz="0" w:space="0" w:color="auto"/>
      </w:divBdr>
    </w:div>
    <w:div w:id="1412772023">
      <w:bodyDiv w:val="1"/>
      <w:marLeft w:val="0"/>
      <w:marRight w:val="0"/>
      <w:marTop w:val="0"/>
      <w:marBottom w:val="0"/>
      <w:divBdr>
        <w:top w:val="none" w:sz="0" w:space="0" w:color="auto"/>
        <w:left w:val="none" w:sz="0" w:space="0" w:color="auto"/>
        <w:bottom w:val="none" w:sz="0" w:space="0" w:color="auto"/>
        <w:right w:val="none" w:sz="0" w:space="0" w:color="auto"/>
      </w:divBdr>
    </w:div>
    <w:div w:id="1412892436">
      <w:bodyDiv w:val="1"/>
      <w:marLeft w:val="0"/>
      <w:marRight w:val="0"/>
      <w:marTop w:val="0"/>
      <w:marBottom w:val="0"/>
      <w:divBdr>
        <w:top w:val="none" w:sz="0" w:space="0" w:color="auto"/>
        <w:left w:val="none" w:sz="0" w:space="0" w:color="auto"/>
        <w:bottom w:val="none" w:sz="0" w:space="0" w:color="auto"/>
        <w:right w:val="none" w:sz="0" w:space="0" w:color="auto"/>
      </w:divBdr>
    </w:div>
    <w:div w:id="1413819466">
      <w:bodyDiv w:val="1"/>
      <w:marLeft w:val="0"/>
      <w:marRight w:val="0"/>
      <w:marTop w:val="0"/>
      <w:marBottom w:val="0"/>
      <w:divBdr>
        <w:top w:val="none" w:sz="0" w:space="0" w:color="auto"/>
        <w:left w:val="none" w:sz="0" w:space="0" w:color="auto"/>
        <w:bottom w:val="none" w:sz="0" w:space="0" w:color="auto"/>
        <w:right w:val="none" w:sz="0" w:space="0" w:color="auto"/>
      </w:divBdr>
    </w:div>
    <w:div w:id="1413963452">
      <w:bodyDiv w:val="1"/>
      <w:marLeft w:val="0"/>
      <w:marRight w:val="0"/>
      <w:marTop w:val="0"/>
      <w:marBottom w:val="0"/>
      <w:divBdr>
        <w:top w:val="none" w:sz="0" w:space="0" w:color="auto"/>
        <w:left w:val="none" w:sz="0" w:space="0" w:color="auto"/>
        <w:bottom w:val="none" w:sz="0" w:space="0" w:color="auto"/>
        <w:right w:val="none" w:sz="0" w:space="0" w:color="auto"/>
      </w:divBdr>
    </w:div>
    <w:div w:id="1413968188">
      <w:bodyDiv w:val="1"/>
      <w:marLeft w:val="0"/>
      <w:marRight w:val="0"/>
      <w:marTop w:val="0"/>
      <w:marBottom w:val="0"/>
      <w:divBdr>
        <w:top w:val="none" w:sz="0" w:space="0" w:color="auto"/>
        <w:left w:val="none" w:sz="0" w:space="0" w:color="auto"/>
        <w:bottom w:val="none" w:sz="0" w:space="0" w:color="auto"/>
        <w:right w:val="none" w:sz="0" w:space="0" w:color="auto"/>
      </w:divBdr>
    </w:div>
    <w:div w:id="1414008753">
      <w:bodyDiv w:val="1"/>
      <w:marLeft w:val="0"/>
      <w:marRight w:val="0"/>
      <w:marTop w:val="0"/>
      <w:marBottom w:val="0"/>
      <w:divBdr>
        <w:top w:val="none" w:sz="0" w:space="0" w:color="auto"/>
        <w:left w:val="none" w:sz="0" w:space="0" w:color="auto"/>
        <w:bottom w:val="none" w:sz="0" w:space="0" w:color="auto"/>
        <w:right w:val="none" w:sz="0" w:space="0" w:color="auto"/>
      </w:divBdr>
    </w:div>
    <w:div w:id="1414204635">
      <w:bodyDiv w:val="1"/>
      <w:marLeft w:val="0"/>
      <w:marRight w:val="0"/>
      <w:marTop w:val="0"/>
      <w:marBottom w:val="0"/>
      <w:divBdr>
        <w:top w:val="none" w:sz="0" w:space="0" w:color="auto"/>
        <w:left w:val="none" w:sz="0" w:space="0" w:color="auto"/>
        <w:bottom w:val="none" w:sz="0" w:space="0" w:color="auto"/>
        <w:right w:val="none" w:sz="0" w:space="0" w:color="auto"/>
      </w:divBdr>
    </w:div>
    <w:div w:id="1414474129">
      <w:bodyDiv w:val="1"/>
      <w:marLeft w:val="0"/>
      <w:marRight w:val="0"/>
      <w:marTop w:val="0"/>
      <w:marBottom w:val="0"/>
      <w:divBdr>
        <w:top w:val="none" w:sz="0" w:space="0" w:color="auto"/>
        <w:left w:val="none" w:sz="0" w:space="0" w:color="auto"/>
        <w:bottom w:val="none" w:sz="0" w:space="0" w:color="auto"/>
        <w:right w:val="none" w:sz="0" w:space="0" w:color="auto"/>
      </w:divBdr>
    </w:div>
    <w:div w:id="1414737962">
      <w:bodyDiv w:val="1"/>
      <w:marLeft w:val="0"/>
      <w:marRight w:val="0"/>
      <w:marTop w:val="0"/>
      <w:marBottom w:val="0"/>
      <w:divBdr>
        <w:top w:val="none" w:sz="0" w:space="0" w:color="auto"/>
        <w:left w:val="none" w:sz="0" w:space="0" w:color="auto"/>
        <w:bottom w:val="none" w:sz="0" w:space="0" w:color="auto"/>
        <w:right w:val="none" w:sz="0" w:space="0" w:color="auto"/>
      </w:divBdr>
    </w:div>
    <w:div w:id="1414743862">
      <w:bodyDiv w:val="1"/>
      <w:marLeft w:val="0"/>
      <w:marRight w:val="0"/>
      <w:marTop w:val="0"/>
      <w:marBottom w:val="0"/>
      <w:divBdr>
        <w:top w:val="none" w:sz="0" w:space="0" w:color="auto"/>
        <w:left w:val="none" w:sz="0" w:space="0" w:color="auto"/>
        <w:bottom w:val="none" w:sz="0" w:space="0" w:color="auto"/>
        <w:right w:val="none" w:sz="0" w:space="0" w:color="auto"/>
      </w:divBdr>
    </w:div>
    <w:div w:id="1415010259">
      <w:bodyDiv w:val="1"/>
      <w:marLeft w:val="0"/>
      <w:marRight w:val="0"/>
      <w:marTop w:val="0"/>
      <w:marBottom w:val="0"/>
      <w:divBdr>
        <w:top w:val="none" w:sz="0" w:space="0" w:color="auto"/>
        <w:left w:val="none" w:sz="0" w:space="0" w:color="auto"/>
        <w:bottom w:val="none" w:sz="0" w:space="0" w:color="auto"/>
        <w:right w:val="none" w:sz="0" w:space="0" w:color="auto"/>
      </w:divBdr>
    </w:div>
    <w:div w:id="1415281447">
      <w:bodyDiv w:val="1"/>
      <w:marLeft w:val="0"/>
      <w:marRight w:val="0"/>
      <w:marTop w:val="0"/>
      <w:marBottom w:val="0"/>
      <w:divBdr>
        <w:top w:val="none" w:sz="0" w:space="0" w:color="auto"/>
        <w:left w:val="none" w:sz="0" w:space="0" w:color="auto"/>
        <w:bottom w:val="none" w:sz="0" w:space="0" w:color="auto"/>
        <w:right w:val="none" w:sz="0" w:space="0" w:color="auto"/>
      </w:divBdr>
    </w:div>
    <w:div w:id="1415316532">
      <w:bodyDiv w:val="1"/>
      <w:marLeft w:val="0"/>
      <w:marRight w:val="0"/>
      <w:marTop w:val="0"/>
      <w:marBottom w:val="0"/>
      <w:divBdr>
        <w:top w:val="none" w:sz="0" w:space="0" w:color="auto"/>
        <w:left w:val="none" w:sz="0" w:space="0" w:color="auto"/>
        <w:bottom w:val="none" w:sz="0" w:space="0" w:color="auto"/>
        <w:right w:val="none" w:sz="0" w:space="0" w:color="auto"/>
      </w:divBdr>
    </w:div>
    <w:div w:id="1415666777">
      <w:bodyDiv w:val="1"/>
      <w:marLeft w:val="0"/>
      <w:marRight w:val="0"/>
      <w:marTop w:val="0"/>
      <w:marBottom w:val="0"/>
      <w:divBdr>
        <w:top w:val="none" w:sz="0" w:space="0" w:color="auto"/>
        <w:left w:val="none" w:sz="0" w:space="0" w:color="auto"/>
        <w:bottom w:val="none" w:sz="0" w:space="0" w:color="auto"/>
        <w:right w:val="none" w:sz="0" w:space="0" w:color="auto"/>
      </w:divBdr>
    </w:div>
    <w:div w:id="1415780584">
      <w:bodyDiv w:val="1"/>
      <w:marLeft w:val="0"/>
      <w:marRight w:val="0"/>
      <w:marTop w:val="0"/>
      <w:marBottom w:val="0"/>
      <w:divBdr>
        <w:top w:val="none" w:sz="0" w:space="0" w:color="auto"/>
        <w:left w:val="none" w:sz="0" w:space="0" w:color="auto"/>
        <w:bottom w:val="none" w:sz="0" w:space="0" w:color="auto"/>
        <w:right w:val="none" w:sz="0" w:space="0" w:color="auto"/>
      </w:divBdr>
    </w:div>
    <w:div w:id="1415971936">
      <w:bodyDiv w:val="1"/>
      <w:marLeft w:val="0"/>
      <w:marRight w:val="0"/>
      <w:marTop w:val="0"/>
      <w:marBottom w:val="0"/>
      <w:divBdr>
        <w:top w:val="none" w:sz="0" w:space="0" w:color="auto"/>
        <w:left w:val="none" w:sz="0" w:space="0" w:color="auto"/>
        <w:bottom w:val="none" w:sz="0" w:space="0" w:color="auto"/>
        <w:right w:val="none" w:sz="0" w:space="0" w:color="auto"/>
      </w:divBdr>
    </w:div>
    <w:div w:id="1415972638">
      <w:bodyDiv w:val="1"/>
      <w:marLeft w:val="0"/>
      <w:marRight w:val="0"/>
      <w:marTop w:val="0"/>
      <w:marBottom w:val="0"/>
      <w:divBdr>
        <w:top w:val="none" w:sz="0" w:space="0" w:color="auto"/>
        <w:left w:val="none" w:sz="0" w:space="0" w:color="auto"/>
        <w:bottom w:val="none" w:sz="0" w:space="0" w:color="auto"/>
        <w:right w:val="none" w:sz="0" w:space="0" w:color="auto"/>
      </w:divBdr>
    </w:div>
    <w:div w:id="1416512026">
      <w:bodyDiv w:val="1"/>
      <w:marLeft w:val="0"/>
      <w:marRight w:val="0"/>
      <w:marTop w:val="0"/>
      <w:marBottom w:val="0"/>
      <w:divBdr>
        <w:top w:val="none" w:sz="0" w:space="0" w:color="auto"/>
        <w:left w:val="none" w:sz="0" w:space="0" w:color="auto"/>
        <w:bottom w:val="none" w:sz="0" w:space="0" w:color="auto"/>
        <w:right w:val="none" w:sz="0" w:space="0" w:color="auto"/>
      </w:divBdr>
    </w:div>
    <w:div w:id="1416635278">
      <w:bodyDiv w:val="1"/>
      <w:marLeft w:val="0"/>
      <w:marRight w:val="0"/>
      <w:marTop w:val="0"/>
      <w:marBottom w:val="0"/>
      <w:divBdr>
        <w:top w:val="none" w:sz="0" w:space="0" w:color="auto"/>
        <w:left w:val="none" w:sz="0" w:space="0" w:color="auto"/>
        <w:bottom w:val="none" w:sz="0" w:space="0" w:color="auto"/>
        <w:right w:val="none" w:sz="0" w:space="0" w:color="auto"/>
      </w:divBdr>
    </w:div>
    <w:div w:id="1418286921">
      <w:bodyDiv w:val="1"/>
      <w:marLeft w:val="0"/>
      <w:marRight w:val="0"/>
      <w:marTop w:val="0"/>
      <w:marBottom w:val="0"/>
      <w:divBdr>
        <w:top w:val="none" w:sz="0" w:space="0" w:color="auto"/>
        <w:left w:val="none" w:sz="0" w:space="0" w:color="auto"/>
        <w:bottom w:val="none" w:sz="0" w:space="0" w:color="auto"/>
        <w:right w:val="none" w:sz="0" w:space="0" w:color="auto"/>
      </w:divBdr>
    </w:div>
    <w:div w:id="1418553892">
      <w:bodyDiv w:val="1"/>
      <w:marLeft w:val="0"/>
      <w:marRight w:val="0"/>
      <w:marTop w:val="0"/>
      <w:marBottom w:val="0"/>
      <w:divBdr>
        <w:top w:val="none" w:sz="0" w:space="0" w:color="auto"/>
        <w:left w:val="none" w:sz="0" w:space="0" w:color="auto"/>
        <w:bottom w:val="none" w:sz="0" w:space="0" w:color="auto"/>
        <w:right w:val="none" w:sz="0" w:space="0" w:color="auto"/>
      </w:divBdr>
    </w:div>
    <w:div w:id="1418940613">
      <w:bodyDiv w:val="1"/>
      <w:marLeft w:val="0"/>
      <w:marRight w:val="0"/>
      <w:marTop w:val="0"/>
      <w:marBottom w:val="0"/>
      <w:divBdr>
        <w:top w:val="none" w:sz="0" w:space="0" w:color="auto"/>
        <w:left w:val="none" w:sz="0" w:space="0" w:color="auto"/>
        <w:bottom w:val="none" w:sz="0" w:space="0" w:color="auto"/>
        <w:right w:val="none" w:sz="0" w:space="0" w:color="auto"/>
      </w:divBdr>
    </w:div>
    <w:div w:id="1419013469">
      <w:bodyDiv w:val="1"/>
      <w:marLeft w:val="0"/>
      <w:marRight w:val="0"/>
      <w:marTop w:val="0"/>
      <w:marBottom w:val="0"/>
      <w:divBdr>
        <w:top w:val="none" w:sz="0" w:space="0" w:color="auto"/>
        <w:left w:val="none" w:sz="0" w:space="0" w:color="auto"/>
        <w:bottom w:val="none" w:sz="0" w:space="0" w:color="auto"/>
        <w:right w:val="none" w:sz="0" w:space="0" w:color="auto"/>
      </w:divBdr>
    </w:div>
    <w:div w:id="1419981899">
      <w:bodyDiv w:val="1"/>
      <w:marLeft w:val="0"/>
      <w:marRight w:val="0"/>
      <w:marTop w:val="0"/>
      <w:marBottom w:val="0"/>
      <w:divBdr>
        <w:top w:val="none" w:sz="0" w:space="0" w:color="auto"/>
        <w:left w:val="none" w:sz="0" w:space="0" w:color="auto"/>
        <w:bottom w:val="none" w:sz="0" w:space="0" w:color="auto"/>
        <w:right w:val="none" w:sz="0" w:space="0" w:color="auto"/>
      </w:divBdr>
    </w:div>
    <w:div w:id="1420178181">
      <w:bodyDiv w:val="1"/>
      <w:marLeft w:val="0"/>
      <w:marRight w:val="0"/>
      <w:marTop w:val="0"/>
      <w:marBottom w:val="0"/>
      <w:divBdr>
        <w:top w:val="none" w:sz="0" w:space="0" w:color="auto"/>
        <w:left w:val="none" w:sz="0" w:space="0" w:color="auto"/>
        <w:bottom w:val="none" w:sz="0" w:space="0" w:color="auto"/>
        <w:right w:val="none" w:sz="0" w:space="0" w:color="auto"/>
      </w:divBdr>
    </w:div>
    <w:div w:id="1420835916">
      <w:bodyDiv w:val="1"/>
      <w:marLeft w:val="0"/>
      <w:marRight w:val="0"/>
      <w:marTop w:val="0"/>
      <w:marBottom w:val="0"/>
      <w:divBdr>
        <w:top w:val="none" w:sz="0" w:space="0" w:color="auto"/>
        <w:left w:val="none" w:sz="0" w:space="0" w:color="auto"/>
        <w:bottom w:val="none" w:sz="0" w:space="0" w:color="auto"/>
        <w:right w:val="none" w:sz="0" w:space="0" w:color="auto"/>
      </w:divBdr>
    </w:div>
    <w:div w:id="1420905372">
      <w:bodyDiv w:val="1"/>
      <w:marLeft w:val="0"/>
      <w:marRight w:val="0"/>
      <w:marTop w:val="0"/>
      <w:marBottom w:val="0"/>
      <w:divBdr>
        <w:top w:val="none" w:sz="0" w:space="0" w:color="auto"/>
        <w:left w:val="none" w:sz="0" w:space="0" w:color="auto"/>
        <w:bottom w:val="none" w:sz="0" w:space="0" w:color="auto"/>
        <w:right w:val="none" w:sz="0" w:space="0" w:color="auto"/>
      </w:divBdr>
    </w:div>
    <w:div w:id="1421442828">
      <w:bodyDiv w:val="1"/>
      <w:marLeft w:val="0"/>
      <w:marRight w:val="0"/>
      <w:marTop w:val="0"/>
      <w:marBottom w:val="0"/>
      <w:divBdr>
        <w:top w:val="none" w:sz="0" w:space="0" w:color="auto"/>
        <w:left w:val="none" w:sz="0" w:space="0" w:color="auto"/>
        <w:bottom w:val="none" w:sz="0" w:space="0" w:color="auto"/>
        <w:right w:val="none" w:sz="0" w:space="0" w:color="auto"/>
      </w:divBdr>
    </w:div>
    <w:div w:id="1422751093">
      <w:bodyDiv w:val="1"/>
      <w:marLeft w:val="0"/>
      <w:marRight w:val="0"/>
      <w:marTop w:val="0"/>
      <w:marBottom w:val="0"/>
      <w:divBdr>
        <w:top w:val="none" w:sz="0" w:space="0" w:color="auto"/>
        <w:left w:val="none" w:sz="0" w:space="0" w:color="auto"/>
        <w:bottom w:val="none" w:sz="0" w:space="0" w:color="auto"/>
        <w:right w:val="none" w:sz="0" w:space="0" w:color="auto"/>
      </w:divBdr>
    </w:div>
    <w:div w:id="1423529123">
      <w:bodyDiv w:val="1"/>
      <w:marLeft w:val="0"/>
      <w:marRight w:val="0"/>
      <w:marTop w:val="0"/>
      <w:marBottom w:val="0"/>
      <w:divBdr>
        <w:top w:val="none" w:sz="0" w:space="0" w:color="auto"/>
        <w:left w:val="none" w:sz="0" w:space="0" w:color="auto"/>
        <w:bottom w:val="none" w:sz="0" w:space="0" w:color="auto"/>
        <w:right w:val="none" w:sz="0" w:space="0" w:color="auto"/>
      </w:divBdr>
    </w:div>
    <w:div w:id="1423598744">
      <w:bodyDiv w:val="1"/>
      <w:marLeft w:val="0"/>
      <w:marRight w:val="0"/>
      <w:marTop w:val="0"/>
      <w:marBottom w:val="0"/>
      <w:divBdr>
        <w:top w:val="none" w:sz="0" w:space="0" w:color="auto"/>
        <w:left w:val="none" w:sz="0" w:space="0" w:color="auto"/>
        <w:bottom w:val="none" w:sz="0" w:space="0" w:color="auto"/>
        <w:right w:val="none" w:sz="0" w:space="0" w:color="auto"/>
      </w:divBdr>
    </w:div>
    <w:div w:id="1423647884">
      <w:bodyDiv w:val="1"/>
      <w:marLeft w:val="0"/>
      <w:marRight w:val="0"/>
      <w:marTop w:val="0"/>
      <w:marBottom w:val="0"/>
      <w:divBdr>
        <w:top w:val="none" w:sz="0" w:space="0" w:color="auto"/>
        <w:left w:val="none" w:sz="0" w:space="0" w:color="auto"/>
        <w:bottom w:val="none" w:sz="0" w:space="0" w:color="auto"/>
        <w:right w:val="none" w:sz="0" w:space="0" w:color="auto"/>
      </w:divBdr>
    </w:div>
    <w:div w:id="1423993001">
      <w:bodyDiv w:val="1"/>
      <w:marLeft w:val="0"/>
      <w:marRight w:val="0"/>
      <w:marTop w:val="0"/>
      <w:marBottom w:val="0"/>
      <w:divBdr>
        <w:top w:val="none" w:sz="0" w:space="0" w:color="auto"/>
        <w:left w:val="none" w:sz="0" w:space="0" w:color="auto"/>
        <w:bottom w:val="none" w:sz="0" w:space="0" w:color="auto"/>
        <w:right w:val="none" w:sz="0" w:space="0" w:color="auto"/>
      </w:divBdr>
    </w:div>
    <w:div w:id="1424185721">
      <w:bodyDiv w:val="1"/>
      <w:marLeft w:val="0"/>
      <w:marRight w:val="0"/>
      <w:marTop w:val="0"/>
      <w:marBottom w:val="0"/>
      <w:divBdr>
        <w:top w:val="none" w:sz="0" w:space="0" w:color="auto"/>
        <w:left w:val="none" w:sz="0" w:space="0" w:color="auto"/>
        <w:bottom w:val="none" w:sz="0" w:space="0" w:color="auto"/>
        <w:right w:val="none" w:sz="0" w:space="0" w:color="auto"/>
      </w:divBdr>
    </w:div>
    <w:div w:id="1424230599">
      <w:bodyDiv w:val="1"/>
      <w:marLeft w:val="0"/>
      <w:marRight w:val="0"/>
      <w:marTop w:val="0"/>
      <w:marBottom w:val="0"/>
      <w:divBdr>
        <w:top w:val="none" w:sz="0" w:space="0" w:color="auto"/>
        <w:left w:val="none" w:sz="0" w:space="0" w:color="auto"/>
        <w:bottom w:val="none" w:sz="0" w:space="0" w:color="auto"/>
        <w:right w:val="none" w:sz="0" w:space="0" w:color="auto"/>
      </w:divBdr>
    </w:div>
    <w:div w:id="1424522821">
      <w:bodyDiv w:val="1"/>
      <w:marLeft w:val="0"/>
      <w:marRight w:val="0"/>
      <w:marTop w:val="0"/>
      <w:marBottom w:val="0"/>
      <w:divBdr>
        <w:top w:val="none" w:sz="0" w:space="0" w:color="auto"/>
        <w:left w:val="none" w:sz="0" w:space="0" w:color="auto"/>
        <w:bottom w:val="none" w:sz="0" w:space="0" w:color="auto"/>
        <w:right w:val="none" w:sz="0" w:space="0" w:color="auto"/>
      </w:divBdr>
    </w:div>
    <w:div w:id="1425028046">
      <w:bodyDiv w:val="1"/>
      <w:marLeft w:val="0"/>
      <w:marRight w:val="0"/>
      <w:marTop w:val="0"/>
      <w:marBottom w:val="0"/>
      <w:divBdr>
        <w:top w:val="none" w:sz="0" w:space="0" w:color="auto"/>
        <w:left w:val="none" w:sz="0" w:space="0" w:color="auto"/>
        <w:bottom w:val="none" w:sz="0" w:space="0" w:color="auto"/>
        <w:right w:val="none" w:sz="0" w:space="0" w:color="auto"/>
      </w:divBdr>
    </w:div>
    <w:div w:id="1425033667">
      <w:bodyDiv w:val="1"/>
      <w:marLeft w:val="0"/>
      <w:marRight w:val="0"/>
      <w:marTop w:val="0"/>
      <w:marBottom w:val="0"/>
      <w:divBdr>
        <w:top w:val="none" w:sz="0" w:space="0" w:color="auto"/>
        <w:left w:val="none" w:sz="0" w:space="0" w:color="auto"/>
        <w:bottom w:val="none" w:sz="0" w:space="0" w:color="auto"/>
        <w:right w:val="none" w:sz="0" w:space="0" w:color="auto"/>
      </w:divBdr>
    </w:div>
    <w:div w:id="1425567245">
      <w:bodyDiv w:val="1"/>
      <w:marLeft w:val="0"/>
      <w:marRight w:val="0"/>
      <w:marTop w:val="0"/>
      <w:marBottom w:val="0"/>
      <w:divBdr>
        <w:top w:val="none" w:sz="0" w:space="0" w:color="auto"/>
        <w:left w:val="none" w:sz="0" w:space="0" w:color="auto"/>
        <w:bottom w:val="none" w:sz="0" w:space="0" w:color="auto"/>
        <w:right w:val="none" w:sz="0" w:space="0" w:color="auto"/>
      </w:divBdr>
    </w:div>
    <w:div w:id="1426221366">
      <w:bodyDiv w:val="1"/>
      <w:marLeft w:val="0"/>
      <w:marRight w:val="0"/>
      <w:marTop w:val="0"/>
      <w:marBottom w:val="0"/>
      <w:divBdr>
        <w:top w:val="none" w:sz="0" w:space="0" w:color="auto"/>
        <w:left w:val="none" w:sz="0" w:space="0" w:color="auto"/>
        <w:bottom w:val="none" w:sz="0" w:space="0" w:color="auto"/>
        <w:right w:val="none" w:sz="0" w:space="0" w:color="auto"/>
      </w:divBdr>
    </w:div>
    <w:div w:id="1426265903">
      <w:bodyDiv w:val="1"/>
      <w:marLeft w:val="0"/>
      <w:marRight w:val="0"/>
      <w:marTop w:val="0"/>
      <w:marBottom w:val="0"/>
      <w:divBdr>
        <w:top w:val="none" w:sz="0" w:space="0" w:color="auto"/>
        <w:left w:val="none" w:sz="0" w:space="0" w:color="auto"/>
        <w:bottom w:val="none" w:sz="0" w:space="0" w:color="auto"/>
        <w:right w:val="none" w:sz="0" w:space="0" w:color="auto"/>
      </w:divBdr>
    </w:div>
    <w:div w:id="1426413833">
      <w:bodyDiv w:val="1"/>
      <w:marLeft w:val="0"/>
      <w:marRight w:val="0"/>
      <w:marTop w:val="0"/>
      <w:marBottom w:val="0"/>
      <w:divBdr>
        <w:top w:val="none" w:sz="0" w:space="0" w:color="auto"/>
        <w:left w:val="none" w:sz="0" w:space="0" w:color="auto"/>
        <w:bottom w:val="none" w:sz="0" w:space="0" w:color="auto"/>
        <w:right w:val="none" w:sz="0" w:space="0" w:color="auto"/>
      </w:divBdr>
    </w:div>
    <w:div w:id="1426726853">
      <w:bodyDiv w:val="1"/>
      <w:marLeft w:val="0"/>
      <w:marRight w:val="0"/>
      <w:marTop w:val="0"/>
      <w:marBottom w:val="0"/>
      <w:divBdr>
        <w:top w:val="none" w:sz="0" w:space="0" w:color="auto"/>
        <w:left w:val="none" w:sz="0" w:space="0" w:color="auto"/>
        <w:bottom w:val="none" w:sz="0" w:space="0" w:color="auto"/>
        <w:right w:val="none" w:sz="0" w:space="0" w:color="auto"/>
      </w:divBdr>
    </w:div>
    <w:div w:id="1427384068">
      <w:bodyDiv w:val="1"/>
      <w:marLeft w:val="0"/>
      <w:marRight w:val="0"/>
      <w:marTop w:val="0"/>
      <w:marBottom w:val="0"/>
      <w:divBdr>
        <w:top w:val="none" w:sz="0" w:space="0" w:color="auto"/>
        <w:left w:val="none" w:sz="0" w:space="0" w:color="auto"/>
        <w:bottom w:val="none" w:sz="0" w:space="0" w:color="auto"/>
        <w:right w:val="none" w:sz="0" w:space="0" w:color="auto"/>
      </w:divBdr>
    </w:div>
    <w:div w:id="1428572393">
      <w:bodyDiv w:val="1"/>
      <w:marLeft w:val="0"/>
      <w:marRight w:val="0"/>
      <w:marTop w:val="0"/>
      <w:marBottom w:val="0"/>
      <w:divBdr>
        <w:top w:val="none" w:sz="0" w:space="0" w:color="auto"/>
        <w:left w:val="none" w:sz="0" w:space="0" w:color="auto"/>
        <w:bottom w:val="none" w:sz="0" w:space="0" w:color="auto"/>
        <w:right w:val="none" w:sz="0" w:space="0" w:color="auto"/>
      </w:divBdr>
    </w:div>
    <w:div w:id="1428964371">
      <w:bodyDiv w:val="1"/>
      <w:marLeft w:val="0"/>
      <w:marRight w:val="0"/>
      <w:marTop w:val="0"/>
      <w:marBottom w:val="0"/>
      <w:divBdr>
        <w:top w:val="none" w:sz="0" w:space="0" w:color="auto"/>
        <w:left w:val="none" w:sz="0" w:space="0" w:color="auto"/>
        <w:bottom w:val="none" w:sz="0" w:space="0" w:color="auto"/>
        <w:right w:val="none" w:sz="0" w:space="0" w:color="auto"/>
      </w:divBdr>
    </w:div>
    <w:div w:id="1429808014">
      <w:bodyDiv w:val="1"/>
      <w:marLeft w:val="0"/>
      <w:marRight w:val="0"/>
      <w:marTop w:val="0"/>
      <w:marBottom w:val="0"/>
      <w:divBdr>
        <w:top w:val="none" w:sz="0" w:space="0" w:color="auto"/>
        <w:left w:val="none" w:sz="0" w:space="0" w:color="auto"/>
        <w:bottom w:val="none" w:sz="0" w:space="0" w:color="auto"/>
        <w:right w:val="none" w:sz="0" w:space="0" w:color="auto"/>
      </w:divBdr>
    </w:div>
    <w:div w:id="1430001688">
      <w:bodyDiv w:val="1"/>
      <w:marLeft w:val="0"/>
      <w:marRight w:val="0"/>
      <w:marTop w:val="0"/>
      <w:marBottom w:val="0"/>
      <w:divBdr>
        <w:top w:val="none" w:sz="0" w:space="0" w:color="auto"/>
        <w:left w:val="none" w:sz="0" w:space="0" w:color="auto"/>
        <w:bottom w:val="none" w:sz="0" w:space="0" w:color="auto"/>
        <w:right w:val="none" w:sz="0" w:space="0" w:color="auto"/>
      </w:divBdr>
    </w:div>
    <w:div w:id="1430853448">
      <w:bodyDiv w:val="1"/>
      <w:marLeft w:val="0"/>
      <w:marRight w:val="0"/>
      <w:marTop w:val="0"/>
      <w:marBottom w:val="0"/>
      <w:divBdr>
        <w:top w:val="none" w:sz="0" w:space="0" w:color="auto"/>
        <w:left w:val="none" w:sz="0" w:space="0" w:color="auto"/>
        <w:bottom w:val="none" w:sz="0" w:space="0" w:color="auto"/>
        <w:right w:val="none" w:sz="0" w:space="0" w:color="auto"/>
      </w:divBdr>
    </w:div>
    <w:div w:id="1431123770">
      <w:bodyDiv w:val="1"/>
      <w:marLeft w:val="0"/>
      <w:marRight w:val="0"/>
      <w:marTop w:val="0"/>
      <w:marBottom w:val="0"/>
      <w:divBdr>
        <w:top w:val="none" w:sz="0" w:space="0" w:color="auto"/>
        <w:left w:val="none" w:sz="0" w:space="0" w:color="auto"/>
        <w:bottom w:val="none" w:sz="0" w:space="0" w:color="auto"/>
        <w:right w:val="none" w:sz="0" w:space="0" w:color="auto"/>
      </w:divBdr>
    </w:div>
    <w:div w:id="1431318404">
      <w:bodyDiv w:val="1"/>
      <w:marLeft w:val="0"/>
      <w:marRight w:val="0"/>
      <w:marTop w:val="0"/>
      <w:marBottom w:val="0"/>
      <w:divBdr>
        <w:top w:val="none" w:sz="0" w:space="0" w:color="auto"/>
        <w:left w:val="none" w:sz="0" w:space="0" w:color="auto"/>
        <w:bottom w:val="none" w:sz="0" w:space="0" w:color="auto"/>
        <w:right w:val="none" w:sz="0" w:space="0" w:color="auto"/>
      </w:divBdr>
    </w:div>
    <w:div w:id="1431661603">
      <w:bodyDiv w:val="1"/>
      <w:marLeft w:val="0"/>
      <w:marRight w:val="0"/>
      <w:marTop w:val="0"/>
      <w:marBottom w:val="0"/>
      <w:divBdr>
        <w:top w:val="none" w:sz="0" w:space="0" w:color="auto"/>
        <w:left w:val="none" w:sz="0" w:space="0" w:color="auto"/>
        <w:bottom w:val="none" w:sz="0" w:space="0" w:color="auto"/>
        <w:right w:val="none" w:sz="0" w:space="0" w:color="auto"/>
      </w:divBdr>
    </w:div>
    <w:div w:id="1431782557">
      <w:bodyDiv w:val="1"/>
      <w:marLeft w:val="0"/>
      <w:marRight w:val="0"/>
      <w:marTop w:val="0"/>
      <w:marBottom w:val="0"/>
      <w:divBdr>
        <w:top w:val="none" w:sz="0" w:space="0" w:color="auto"/>
        <w:left w:val="none" w:sz="0" w:space="0" w:color="auto"/>
        <w:bottom w:val="none" w:sz="0" w:space="0" w:color="auto"/>
        <w:right w:val="none" w:sz="0" w:space="0" w:color="auto"/>
      </w:divBdr>
    </w:div>
    <w:div w:id="1432046854">
      <w:bodyDiv w:val="1"/>
      <w:marLeft w:val="0"/>
      <w:marRight w:val="0"/>
      <w:marTop w:val="0"/>
      <w:marBottom w:val="0"/>
      <w:divBdr>
        <w:top w:val="none" w:sz="0" w:space="0" w:color="auto"/>
        <w:left w:val="none" w:sz="0" w:space="0" w:color="auto"/>
        <w:bottom w:val="none" w:sz="0" w:space="0" w:color="auto"/>
        <w:right w:val="none" w:sz="0" w:space="0" w:color="auto"/>
      </w:divBdr>
    </w:div>
    <w:div w:id="1432966905">
      <w:bodyDiv w:val="1"/>
      <w:marLeft w:val="0"/>
      <w:marRight w:val="0"/>
      <w:marTop w:val="0"/>
      <w:marBottom w:val="0"/>
      <w:divBdr>
        <w:top w:val="none" w:sz="0" w:space="0" w:color="auto"/>
        <w:left w:val="none" w:sz="0" w:space="0" w:color="auto"/>
        <w:bottom w:val="none" w:sz="0" w:space="0" w:color="auto"/>
        <w:right w:val="none" w:sz="0" w:space="0" w:color="auto"/>
      </w:divBdr>
    </w:div>
    <w:div w:id="1432967773">
      <w:bodyDiv w:val="1"/>
      <w:marLeft w:val="0"/>
      <w:marRight w:val="0"/>
      <w:marTop w:val="0"/>
      <w:marBottom w:val="0"/>
      <w:divBdr>
        <w:top w:val="none" w:sz="0" w:space="0" w:color="auto"/>
        <w:left w:val="none" w:sz="0" w:space="0" w:color="auto"/>
        <w:bottom w:val="none" w:sz="0" w:space="0" w:color="auto"/>
        <w:right w:val="none" w:sz="0" w:space="0" w:color="auto"/>
      </w:divBdr>
    </w:div>
    <w:div w:id="1433084022">
      <w:bodyDiv w:val="1"/>
      <w:marLeft w:val="0"/>
      <w:marRight w:val="0"/>
      <w:marTop w:val="0"/>
      <w:marBottom w:val="0"/>
      <w:divBdr>
        <w:top w:val="none" w:sz="0" w:space="0" w:color="auto"/>
        <w:left w:val="none" w:sz="0" w:space="0" w:color="auto"/>
        <w:bottom w:val="none" w:sz="0" w:space="0" w:color="auto"/>
        <w:right w:val="none" w:sz="0" w:space="0" w:color="auto"/>
      </w:divBdr>
    </w:div>
    <w:div w:id="1433165987">
      <w:bodyDiv w:val="1"/>
      <w:marLeft w:val="0"/>
      <w:marRight w:val="0"/>
      <w:marTop w:val="0"/>
      <w:marBottom w:val="0"/>
      <w:divBdr>
        <w:top w:val="none" w:sz="0" w:space="0" w:color="auto"/>
        <w:left w:val="none" w:sz="0" w:space="0" w:color="auto"/>
        <w:bottom w:val="none" w:sz="0" w:space="0" w:color="auto"/>
        <w:right w:val="none" w:sz="0" w:space="0" w:color="auto"/>
      </w:divBdr>
    </w:div>
    <w:div w:id="1433474633">
      <w:bodyDiv w:val="1"/>
      <w:marLeft w:val="0"/>
      <w:marRight w:val="0"/>
      <w:marTop w:val="0"/>
      <w:marBottom w:val="0"/>
      <w:divBdr>
        <w:top w:val="none" w:sz="0" w:space="0" w:color="auto"/>
        <w:left w:val="none" w:sz="0" w:space="0" w:color="auto"/>
        <w:bottom w:val="none" w:sz="0" w:space="0" w:color="auto"/>
        <w:right w:val="none" w:sz="0" w:space="0" w:color="auto"/>
      </w:divBdr>
    </w:div>
    <w:div w:id="1433939019">
      <w:bodyDiv w:val="1"/>
      <w:marLeft w:val="0"/>
      <w:marRight w:val="0"/>
      <w:marTop w:val="0"/>
      <w:marBottom w:val="0"/>
      <w:divBdr>
        <w:top w:val="none" w:sz="0" w:space="0" w:color="auto"/>
        <w:left w:val="none" w:sz="0" w:space="0" w:color="auto"/>
        <w:bottom w:val="none" w:sz="0" w:space="0" w:color="auto"/>
        <w:right w:val="none" w:sz="0" w:space="0" w:color="auto"/>
      </w:divBdr>
    </w:div>
    <w:div w:id="1434134835">
      <w:bodyDiv w:val="1"/>
      <w:marLeft w:val="0"/>
      <w:marRight w:val="0"/>
      <w:marTop w:val="0"/>
      <w:marBottom w:val="0"/>
      <w:divBdr>
        <w:top w:val="none" w:sz="0" w:space="0" w:color="auto"/>
        <w:left w:val="none" w:sz="0" w:space="0" w:color="auto"/>
        <w:bottom w:val="none" w:sz="0" w:space="0" w:color="auto"/>
        <w:right w:val="none" w:sz="0" w:space="0" w:color="auto"/>
      </w:divBdr>
    </w:div>
    <w:div w:id="1434784483">
      <w:bodyDiv w:val="1"/>
      <w:marLeft w:val="0"/>
      <w:marRight w:val="0"/>
      <w:marTop w:val="0"/>
      <w:marBottom w:val="0"/>
      <w:divBdr>
        <w:top w:val="none" w:sz="0" w:space="0" w:color="auto"/>
        <w:left w:val="none" w:sz="0" w:space="0" w:color="auto"/>
        <w:bottom w:val="none" w:sz="0" w:space="0" w:color="auto"/>
        <w:right w:val="none" w:sz="0" w:space="0" w:color="auto"/>
      </w:divBdr>
    </w:div>
    <w:div w:id="1434979229">
      <w:bodyDiv w:val="1"/>
      <w:marLeft w:val="0"/>
      <w:marRight w:val="0"/>
      <w:marTop w:val="0"/>
      <w:marBottom w:val="0"/>
      <w:divBdr>
        <w:top w:val="none" w:sz="0" w:space="0" w:color="auto"/>
        <w:left w:val="none" w:sz="0" w:space="0" w:color="auto"/>
        <w:bottom w:val="none" w:sz="0" w:space="0" w:color="auto"/>
        <w:right w:val="none" w:sz="0" w:space="0" w:color="auto"/>
      </w:divBdr>
    </w:div>
    <w:div w:id="1435058867">
      <w:bodyDiv w:val="1"/>
      <w:marLeft w:val="0"/>
      <w:marRight w:val="0"/>
      <w:marTop w:val="0"/>
      <w:marBottom w:val="0"/>
      <w:divBdr>
        <w:top w:val="none" w:sz="0" w:space="0" w:color="auto"/>
        <w:left w:val="none" w:sz="0" w:space="0" w:color="auto"/>
        <w:bottom w:val="none" w:sz="0" w:space="0" w:color="auto"/>
        <w:right w:val="none" w:sz="0" w:space="0" w:color="auto"/>
      </w:divBdr>
    </w:div>
    <w:div w:id="1435326118">
      <w:bodyDiv w:val="1"/>
      <w:marLeft w:val="0"/>
      <w:marRight w:val="0"/>
      <w:marTop w:val="0"/>
      <w:marBottom w:val="0"/>
      <w:divBdr>
        <w:top w:val="none" w:sz="0" w:space="0" w:color="auto"/>
        <w:left w:val="none" w:sz="0" w:space="0" w:color="auto"/>
        <w:bottom w:val="none" w:sz="0" w:space="0" w:color="auto"/>
        <w:right w:val="none" w:sz="0" w:space="0" w:color="auto"/>
      </w:divBdr>
    </w:div>
    <w:div w:id="1435518205">
      <w:bodyDiv w:val="1"/>
      <w:marLeft w:val="0"/>
      <w:marRight w:val="0"/>
      <w:marTop w:val="0"/>
      <w:marBottom w:val="0"/>
      <w:divBdr>
        <w:top w:val="none" w:sz="0" w:space="0" w:color="auto"/>
        <w:left w:val="none" w:sz="0" w:space="0" w:color="auto"/>
        <w:bottom w:val="none" w:sz="0" w:space="0" w:color="auto"/>
        <w:right w:val="none" w:sz="0" w:space="0" w:color="auto"/>
      </w:divBdr>
    </w:div>
    <w:div w:id="1435594758">
      <w:bodyDiv w:val="1"/>
      <w:marLeft w:val="0"/>
      <w:marRight w:val="0"/>
      <w:marTop w:val="0"/>
      <w:marBottom w:val="0"/>
      <w:divBdr>
        <w:top w:val="none" w:sz="0" w:space="0" w:color="auto"/>
        <w:left w:val="none" w:sz="0" w:space="0" w:color="auto"/>
        <w:bottom w:val="none" w:sz="0" w:space="0" w:color="auto"/>
        <w:right w:val="none" w:sz="0" w:space="0" w:color="auto"/>
      </w:divBdr>
    </w:div>
    <w:div w:id="1435711286">
      <w:bodyDiv w:val="1"/>
      <w:marLeft w:val="0"/>
      <w:marRight w:val="0"/>
      <w:marTop w:val="0"/>
      <w:marBottom w:val="0"/>
      <w:divBdr>
        <w:top w:val="none" w:sz="0" w:space="0" w:color="auto"/>
        <w:left w:val="none" w:sz="0" w:space="0" w:color="auto"/>
        <w:bottom w:val="none" w:sz="0" w:space="0" w:color="auto"/>
        <w:right w:val="none" w:sz="0" w:space="0" w:color="auto"/>
      </w:divBdr>
    </w:div>
    <w:div w:id="1435786427">
      <w:bodyDiv w:val="1"/>
      <w:marLeft w:val="0"/>
      <w:marRight w:val="0"/>
      <w:marTop w:val="0"/>
      <w:marBottom w:val="0"/>
      <w:divBdr>
        <w:top w:val="none" w:sz="0" w:space="0" w:color="auto"/>
        <w:left w:val="none" w:sz="0" w:space="0" w:color="auto"/>
        <w:bottom w:val="none" w:sz="0" w:space="0" w:color="auto"/>
        <w:right w:val="none" w:sz="0" w:space="0" w:color="auto"/>
      </w:divBdr>
    </w:div>
    <w:div w:id="1436753687">
      <w:bodyDiv w:val="1"/>
      <w:marLeft w:val="0"/>
      <w:marRight w:val="0"/>
      <w:marTop w:val="0"/>
      <w:marBottom w:val="0"/>
      <w:divBdr>
        <w:top w:val="none" w:sz="0" w:space="0" w:color="auto"/>
        <w:left w:val="none" w:sz="0" w:space="0" w:color="auto"/>
        <w:bottom w:val="none" w:sz="0" w:space="0" w:color="auto"/>
        <w:right w:val="none" w:sz="0" w:space="0" w:color="auto"/>
      </w:divBdr>
    </w:div>
    <w:div w:id="1436897705">
      <w:bodyDiv w:val="1"/>
      <w:marLeft w:val="0"/>
      <w:marRight w:val="0"/>
      <w:marTop w:val="0"/>
      <w:marBottom w:val="0"/>
      <w:divBdr>
        <w:top w:val="none" w:sz="0" w:space="0" w:color="auto"/>
        <w:left w:val="none" w:sz="0" w:space="0" w:color="auto"/>
        <w:bottom w:val="none" w:sz="0" w:space="0" w:color="auto"/>
        <w:right w:val="none" w:sz="0" w:space="0" w:color="auto"/>
      </w:divBdr>
    </w:div>
    <w:div w:id="1437401941">
      <w:bodyDiv w:val="1"/>
      <w:marLeft w:val="0"/>
      <w:marRight w:val="0"/>
      <w:marTop w:val="0"/>
      <w:marBottom w:val="0"/>
      <w:divBdr>
        <w:top w:val="none" w:sz="0" w:space="0" w:color="auto"/>
        <w:left w:val="none" w:sz="0" w:space="0" w:color="auto"/>
        <w:bottom w:val="none" w:sz="0" w:space="0" w:color="auto"/>
        <w:right w:val="none" w:sz="0" w:space="0" w:color="auto"/>
      </w:divBdr>
    </w:div>
    <w:div w:id="1438140883">
      <w:bodyDiv w:val="1"/>
      <w:marLeft w:val="0"/>
      <w:marRight w:val="0"/>
      <w:marTop w:val="0"/>
      <w:marBottom w:val="0"/>
      <w:divBdr>
        <w:top w:val="none" w:sz="0" w:space="0" w:color="auto"/>
        <w:left w:val="none" w:sz="0" w:space="0" w:color="auto"/>
        <w:bottom w:val="none" w:sz="0" w:space="0" w:color="auto"/>
        <w:right w:val="none" w:sz="0" w:space="0" w:color="auto"/>
      </w:divBdr>
    </w:div>
    <w:div w:id="1438209274">
      <w:bodyDiv w:val="1"/>
      <w:marLeft w:val="0"/>
      <w:marRight w:val="0"/>
      <w:marTop w:val="0"/>
      <w:marBottom w:val="0"/>
      <w:divBdr>
        <w:top w:val="none" w:sz="0" w:space="0" w:color="auto"/>
        <w:left w:val="none" w:sz="0" w:space="0" w:color="auto"/>
        <w:bottom w:val="none" w:sz="0" w:space="0" w:color="auto"/>
        <w:right w:val="none" w:sz="0" w:space="0" w:color="auto"/>
      </w:divBdr>
    </w:div>
    <w:div w:id="1439134469">
      <w:bodyDiv w:val="1"/>
      <w:marLeft w:val="0"/>
      <w:marRight w:val="0"/>
      <w:marTop w:val="0"/>
      <w:marBottom w:val="0"/>
      <w:divBdr>
        <w:top w:val="none" w:sz="0" w:space="0" w:color="auto"/>
        <w:left w:val="none" w:sz="0" w:space="0" w:color="auto"/>
        <w:bottom w:val="none" w:sz="0" w:space="0" w:color="auto"/>
        <w:right w:val="none" w:sz="0" w:space="0" w:color="auto"/>
      </w:divBdr>
    </w:div>
    <w:div w:id="1439180433">
      <w:bodyDiv w:val="1"/>
      <w:marLeft w:val="0"/>
      <w:marRight w:val="0"/>
      <w:marTop w:val="0"/>
      <w:marBottom w:val="0"/>
      <w:divBdr>
        <w:top w:val="none" w:sz="0" w:space="0" w:color="auto"/>
        <w:left w:val="none" w:sz="0" w:space="0" w:color="auto"/>
        <w:bottom w:val="none" w:sz="0" w:space="0" w:color="auto"/>
        <w:right w:val="none" w:sz="0" w:space="0" w:color="auto"/>
      </w:divBdr>
    </w:div>
    <w:div w:id="1439639545">
      <w:bodyDiv w:val="1"/>
      <w:marLeft w:val="0"/>
      <w:marRight w:val="0"/>
      <w:marTop w:val="0"/>
      <w:marBottom w:val="0"/>
      <w:divBdr>
        <w:top w:val="none" w:sz="0" w:space="0" w:color="auto"/>
        <w:left w:val="none" w:sz="0" w:space="0" w:color="auto"/>
        <w:bottom w:val="none" w:sz="0" w:space="0" w:color="auto"/>
        <w:right w:val="none" w:sz="0" w:space="0" w:color="auto"/>
      </w:divBdr>
    </w:div>
    <w:div w:id="1440030896">
      <w:bodyDiv w:val="1"/>
      <w:marLeft w:val="0"/>
      <w:marRight w:val="0"/>
      <w:marTop w:val="0"/>
      <w:marBottom w:val="0"/>
      <w:divBdr>
        <w:top w:val="none" w:sz="0" w:space="0" w:color="auto"/>
        <w:left w:val="none" w:sz="0" w:space="0" w:color="auto"/>
        <w:bottom w:val="none" w:sz="0" w:space="0" w:color="auto"/>
        <w:right w:val="none" w:sz="0" w:space="0" w:color="auto"/>
      </w:divBdr>
    </w:div>
    <w:div w:id="1440221257">
      <w:bodyDiv w:val="1"/>
      <w:marLeft w:val="0"/>
      <w:marRight w:val="0"/>
      <w:marTop w:val="0"/>
      <w:marBottom w:val="0"/>
      <w:divBdr>
        <w:top w:val="none" w:sz="0" w:space="0" w:color="auto"/>
        <w:left w:val="none" w:sz="0" w:space="0" w:color="auto"/>
        <w:bottom w:val="none" w:sz="0" w:space="0" w:color="auto"/>
        <w:right w:val="none" w:sz="0" w:space="0" w:color="auto"/>
      </w:divBdr>
    </w:div>
    <w:div w:id="1440836139">
      <w:bodyDiv w:val="1"/>
      <w:marLeft w:val="0"/>
      <w:marRight w:val="0"/>
      <w:marTop w:val="0"/>
      <w:marBottom w:val="0"/>
      <w:divBdr>
        <w:top w:val="none" w:sz="0" w:space="0" w:color="auto"/>
        <w:left w:val="none" w:sz="0" w:space="0" w:color="auto"/>
        <w:bottom w:val="none" w:sz="0" w:space="0" w:color="auto"/>
        <w:right w:val="none" w:sz="0" w:space="0" w:color="auto"/>
      </w:divBdr>
    </w:div>
    <w:div w:id="1441140982">
      <w:bodyDiv w:val="1"/>
      <w:marLeft w:val="0"/>
      <w:marRight w:val="0"/>
      <w:marTop w:val="0"/>
      <w:marBottom w:val="0"/>
      <w:divBdr>
        <w:top w:val="none" w:sz="0" w:space="0" w:color="auto"/>
        <w:left w:val="none" w:sz="0" w:space="0" w:color="auto"/>
        <w:bottom w:val="none" w:sz="0" w:space="0" w:color="auto"/>
        <w:right w:val="none" w:sz="0" w:space="0" w:color="auto"/>
      </w:divBdr>
    </w:div>
    <w:div w:id="1441340166">
      <w:bodyDiv w:val="1"/>
      <w:marLeft w:val="0"/>
      <w:marRight w:val="0"/>
      <w:marTop w:val="0"/>
      <w:marBottom w:val="0"/>
      <w:divBdr>
        <w:top w:val="none" w:sz="0" w:space="0" w:color="auto"/>
        <w:left w:val="none" w:sz="0" w:space="0" w:color="auto"/>
        <w:bottom w:val="none" w:sz="0" w:space="0" w:color="auto"/>
        <w:right w:val="none" w:sz="0" w:space="0" w:color="auto"/>
      </w:divBdr>
    </w:div>
    <w:div w:id="1441605849">
      <w:bodyDiv w:val="1"/>
      <w:marLeft w:val="0"/>
      <w:marRight w:val="0"/>
      <w:marTop w:val="0"/>
      <w:marBottom w:val="0"/>
      <w:divBdr>
        <w:top w:val="none" w:sz="0" w:space="0" w:color="auto"/>
        <w:left w:val="none" w:sz="0" w:space="0" w:color="auto"/>
        <w:bottom w:val="none" w:sz="0" w:space="0" w:color="auto"/>
        <w:right w:val="none" w:sz="0" w:space="0" w:color="auto"/>
      </w:divBdr>
    </w:div>
    <w:div w:id="1442263837">
      <w:bodyDiv w:val="1"/>
      <w:marLeft w:val="0"/>
      <w:marRight w:val="0"/>
      <w:marTop w:val="0"/>
      <w:marBottom w:val="0"/>
      <w:divBdr>
        <w:top w:val="none" w:sz="0" w:space="0" w:color="auto"/>
        <w:left w:val="none" w:sz="0" w:space="0" w:color="auto"/>
        <w:bottom w:val="none" w:sz="0" w:space="0" w:color="auto"/>
        <w:right w:val="none" w:sz="0" w:space="0" w:color="auto"/>
      </w:divBdr>
    </w:div>
    <w:div w:id="1443115166">
      <w:bodyDiv w:val="1"/>
      <w:marLeft w:val="0"/>
      <w:marRight w:val="0"/>
      <w:marTop w:val="0"/>
      <w:marBottom w:val="0"/>
      <w:divBdr>
        <w:top w:val="none" w:sz="0" w:space="0" w:color="auto"/>
        <w:left w:val="none" w:sz="0" w:space="0" w:color="auto"/>
        <w:bottom w:val="none" w:sz="0" w:space="0" w:color="auto"/>
        <w:right w:val="none" w:sz="0" w:space="0" w:color="auto"/>
      </w:divBdr>
    </w:div>
    <w:div w:id="1443258074">
      <w:bodyDiv w:val="1"/>
      <w:marLeft w:val="0"/>
      <w:marRight w:val="0"/>
      <w:marTop w:val="0"/>
      <w:marBottom w:val="0"/>
      <w:divBdr>
        <w:top w:val="none" w:sz="0" w:space="0" w:color="auto"/>
        <w:left w:val="none" w:sz="0" w:space="0" w:color="auto"/>
        <w:bottom w:val="none" w:sz="0" w:space="0" w:color="auto"/>
        <w:right w:val="none" w:sz="0" w:space="0" w:color="auto"/>
      </w:divBdr>
    </w:div>
    <w:div w:id="1443301804">
      <w:bodyDiv w:val="1"/>
      <w:marLeft w:val="0"/>
      <w:marRight w:val="0"/>
      <w:marTop w:val="0"/>
      <w:marBottom w:val="0"/>
      <w:divBdr>
        <w:top w:val="none" w:sz="0" w:space="0" w:color="auto"/>
        <w:left w:val="none" w:sz="0" w:space="0" w:color="auto"/>
        <w:bottom w:val="none" w:sz="0" w:space="0" w:color="auto"/>
        <w:right w:val="none" w:sz="0" w:space="0" w:color="auto"/>
      </w:divBdr>
    </w:div>
    <w:div w:id="1443568439">
      <w:bodyDiv w:val="1"/>
      <w:marLeft w:val="0"/>
      <w:marRight w:val="0"/>
      <w:marTop w:val="0"/>
      <w:marBottom w:val="0"/>
      <w:divBdr>
        <w:top w:val="none" w:sz="0" w:space="0" w:color="auto"/>
        <w:left w:val="none" w:sz="0" w:space="0" w:color="auto"/>
        <w:bottom w:val="none" w:sz="0" w:space="0" w:color="auto"/>
        <w:right w:val="none" w:sz="0" w:space="0" w:color="auto"/>
      </w:divBdr>
    </w:div>
    <w:div w:id="1443839110">
      <w:bodyDiv w:val="1"/>
      <w:marLeft w:val="0"/>
      <w:marRight w:val="0"/>
      <w:marTop w:val="0"/>
      <w:marBottom w:val="0"/>
      <w:divBdr>
        <w:top w:val="none" w:sz="0" w:space="0" w:color="auto"/>
        <w:left w:val="none" w:sz="0" w:space="0" w:color="auto"/>
        <w:bottom w:val="none" w:sz="0" w:space="0" w:color="auto"/>
        <w:right w:val="none" w:sz="0" w:space="0" w:color="auto"/>
      </w:divBdr>
    </w:div>
    <w:div w:id="1443842007">
      <w:bodyDiv w:val="1"/>
      <w:marLeft w:val="0"/>
      <w:marRight w:val="0"/>
      <w:marTop w:val="0"/>
      <w:marBottom w:val="0"/>
      <w:divBdr>
        <w:top w:val="none" w:sz="0" w:space="0" w:color="auto"/>
        <w:left w:val="none" w:sz="0" w:space="0" w:color="auto"/>
        <w:bottom w:val="none" w:sz="0" w:space="0" w:color="auto"/>
        <w:right w:val="none" w:sz="0" w:space="0" w:color="auto"/>
      </w:divBdr>
    </w:div>
    <w:div w:id="1444227077">
      <w:bodyDiv w:val="1"/>
      <w:marLeft w:val="0"/>
      <w:marRight w:val="0"/>
      <w:marTop w:val="0"/>
      <w:marBottom w:val="0"/>
      <w:divBdr>
        <w:top w:val="none" w:sz="0" w:space="0" w:color="auto"/>
        <w:left w:val="none" w:sz="0" w:space="0" w:color="auto"/>
        <w:bottom w:val="none" w:sz="0" w:space="0" w:color="auto"/>
        <w:right w:val="none" w:sz="0" w:space="0" w:color="auto"/>
      </w:divBdr>
    </w:div>
    <w:div w:id="1444810363">
      <w:bodyDiv w:val="1"/>
      <w:marLeft w:val="0"/>
      <w:marRight w:val="0"/>
      <w:marTop w:val="0"/>
      <w:marBottom w:val="0"/>
      <w:divBdr>
        <w:top w:val="none" w:sz="0" w:space="0" w:color="auto"/>
        <w:left w:val="none" w:sz="0" w:space="0" w:color="auto"/>
        <w:bottom w:val="none" w:sz="0" w:space="0" w:color="auto"/>
        <w:right w:val="none" w:sz="0" w:space="0" w:color="auto"/>
      </w:divBdr>
    </w:div>
    <w:div w:id="1445073069">
      <w:bodyDiv w:val="1"/>
      <w:marLeft w:val="0"/>
      <w:marRight w:val="0"/>
      <w:marTop w:val="0"/>
      <w:marBottom w:val="0"/>
      <w:divBdr>
        <w:top w:val="none" w:sz="0" w:space="0" w:color="auto"/>
        <w:left w:val="none" w:sz="0" w:space="0" w:color="auto"/>
        <w:bottom w:val="none" w:sz="0" w:space="0" w:color="auto"/>
        <w:right w:val="none" w:sz="0" w:space="0" w:color="auto"/>
      </w:divBdr>
    </w:div>
    <w:div w:id="1445267552">
      <w:bodyDiv w:val="1"/>
      <w:marLeft w:val="0"/>
      <w:marRight w:val="0"/>
      <w:marTop w:val="0"/>
      <w:marBottom w:val="0"/>
      <w:divBdr>
        <w:top w:val="none" w:sz="0" w:space="0" w:color="auto"/>
        <w:left w:val="none" w:sz="0" w:space="0" w:color="auto"/>
        <w:bottom w:val="none" w:sz="0" w:space="0" w:color="auto"/>
        <w:right w:val="none" w:sz="0" w:space="0" w:color="auto"/>
      </w:divBdr>
    </w:div>
    <w:div w:id="1445612733">
      <w:bodyDiv w:val="1"/>
      <w:marLeft w:val="0"/>
      <w:marRight w:val="0"/>
      <w:marTop w:val="0"/>
      <w:marBottom w:val="0"/>
      <w:divBdr>
        <w:top w:val="none" w:sz="0" w:space="0" w:color="auto"/>
        <w:left w:val="none" w:sz="0" w:space="0" w:color="auto"/>
        <w:bottom w:val="none" w:sz="0" w:space="0" w:color="auto"/>
        <w:right w:val="none" w:sz="0" w:space="0" w:color="auto"/>
      </w:divBdr>
    </w:div>
    <w:div w:id="1445879474">
      <w:bodyDiv w:val="1"/>
      <w:marLeft w:val="0"/>
      <w:marRight w:val="0"/>
      <w:marTop w:val="0"/>
      <w:marBottom w:val="0"/>
      <w:divBdr>
        <w:top w:val="none" w:sz="0" w:space="0" w:color="auto"/>
        <w:left w:val="none" w:sz="0" w:space="0" w:color="auto"/>
        <w:bottom w:val="none" w:sz="0" w:space="0" w:color="auto"/>
        <w:right w:val="none" w:sz="0" w:space="0" w:color="auto"/>
      </w:divBdr>
    </w:div>
    <w:div w:id="1445887195">
      <w:bodyDiv w:val="1"/>
      <w:marLeft w:val="0"/>
      <w:marRight w:val="0"/>
      <w:marTop w:val="0"/>
      <w:marBottom w:val="0"/>
      <w:divBdr>
        <w:top w:val="none" w:sz="0" w:space="0" w:color="auto"/>
        <w:left w:val="none" w:sz="0" w:space="0" w:color="auto"/>
        <w:bottom w:val="none" w:sz="0" w:space="0" w:color="auto"/>
        <w:right w:val="none" w:sz="0" w:space="0" w:color="auto"/>
      </w:divBdr>
    </w:div>
    <w:div w:id="1447969841">
      <w:bodyDiv w:val="1"/>
      <w:marLeft w:val="0"/>
      <w:marRight w:val="0"/>
      <w:marTop w:val="0"/>
      <w:marBottom w:val="0"/>
      <w:divBdr>
        <w:top w:val="none" w:sz="0" w:space="0" w:color="auto"/>
        <w:left w:val="none" w:sz="0" w:space="0" w:color="auto"/>
        <w:bottom w:val="none" w:sz="0" w:space="0" w:color="auto"/>
        <w:right w:val="none" w:sz="0" w:space="0" w:color="auto"/>
      </w:divBdr>
    </w:div>
    <w:div w:id="1448039606">
      <w:bodyDiv w:val="1"/>
      <w:marLeft w:val="0"/>
      <w:marRight w:val="0"/>
      <w:marTop w:val="0"/>
      <w:marBottom w:val="0"/>
      <w:divBdr>
        <w:top w:val="none" w:sz="0" w:space="0" w:color="auto"/>
        <w:left w:val="none" w:sz="0" w:space="0" w:color="auto"/>
        <w:bottom w:val="none" w:sz="0" w:space="0" w:color="auto"/>
        <w:right w:val="none" w:sz="0" w:space="0" w:color="auto"/>
      </w:divBdr>
    </w:div>
    <w:div w:id="1448044155">
      <w:bodyDiv w:val="1"/>
      <w:marLeft w:val="0"/>
      <w:marRight w:val="0"/>
      <w:marTop w:val="0"/>
      <w:marBottom w:val="0"/>
      <w:divBdr>
        <w:top w:val="none" w:sz="0" w:space="0" w:color="auto"/>
        <w:left w:val="none" w:sz="0" w:space="0" w:color="auto"/>
        <w:bottom w:val="none" w:sz="0" w:space="0" w:color="auto"/>
        <w:right w:val="none" w:sz="0" w:space="0" w:color="auto"/>
      </w:divBdr>
    </w:div>
    <w:div w:id="1448158330">
      <w:bodyDiv w:val="1"/>
      <w:marLeft w:val="0"/>
      <w:marRight w:val="0"/>
      <w:marTop w:val="0"/>
      <w:marBottom w:val="0"/>
      <w:divBdr>
        <w:top w:val="none" w:sz="0" w:space="0" w:color="auto"/>
        <w:left w:val="none" w:sz="0" w:space="0" w:color="auto"/>
        <w:bottom w:val="none" w:sz="0" w:space="0" w:color="auto"/>
        <w:right w:val="none" w:sz="0" w:space="0" w:color="auto"/>
      </w:divBdr>
    </w:div>
    <w:div w:id="1448356690">
      <w:bodyDiv w:val="1"/>
      <w:marLeft w:val="0"/>
      <w:marRight w:val="0"/>
      <w:marTop w:val="0"/>
      <w:marBottom w:val="0"/>
      <w:divBdr>
        <w:top w:val="none" w:sz="0" w:space="0" w:color="auto"/>
        <w:left w:val="none" w:sz="0" w:space="0" w:color="auto"/>
        <w:bottom w:val="none" w:sz="0" w:space="0" w:color="auto"/>
        <w:right w:val="none" w:sz="0" w:space="0" w:color="auto"/>
      </w:divBdr>
    </w:div>
    <w:div w:id="1449471950">
      <w:bodyDiv w:val="1"/>
      <w:marLeft w:val="0"/>
      <w:marRight w:val="0"/>
      <w:marTop w:val="0"/>
      <w:marBottom w:val="0"/>
      <w:divBdr>
        <w:top w:val="none" w:sz="0" w:space="0" w:color="auto"/>
        <w:left w:val="none" w:sz="0" w:space="0" w:color="auto"/>
        <w:bottom w:val="none" w:sz="0" w:space="0" w:color="auto"/>
        <w:right w:val="none" w:sz="0" w:space="0" w:color="auto"/>
      </w:divBdr>
    </w:div>
    <w:div w:id="1449549969">
      <w:bodyDiv w:val="1"/>
      <w:marLeft w:val="0"/>
      <w:marRight w:val="0"/>
      <w:marTop w:val="0"/>
      <w:marBottom w:val="0"/>
      <w:divBdr>
        <w:top w:val="none" w:sz="0" w:space="0" w:color="auto"/>
        <w:left w:val="none" w:sz="0" w:space="0" w:color="auto"/>
        <w:bottom w:val="none" w:sz="0" w:space="0" w:color="auto"/>
        <w:right w:val="none" w:sz="0" w:space="0" w:color="auto"/>
      </w:divBdr>
    </w:div>
    <w:div w:id="1449666339">
      <w:bodyDiv w:val="1"/>
      <w:marLeft w:val="0"/>
      <w:marRight w:val="0"/>
      <w:marTop w:val="0"/>
      <w:marBottom w:val="0"/>
      <w:divBdr>
        <w:top w:val="none" w:sz="0" w:space="0" w:color="auto"/>
        <w:left w:val="none" w:sz="0" w:space="0" w:color="auto"/>
        <w:bottom w:val="none" w:sz="0" w:space="0" w:color="auto"/>
        <w:right w:val="none" w:sz="0" w:space="0" w:color="auto"/>
      </w:divBdr>
    </w:div>
    <w:div w:id="1450122677">
      <w:bodyDiv w:val="1"/>
      <w:marLeft w:val="0"/>
      <w:marRight w:val="0"/>
      <w:marTop w:val="0"/>
      <w:marBottom w:val="0"/>
      <w:divBdr>
        <w:top w:val="none" w:sz="0" w:space="0" w:color="auto"/>
        <w:left w:val="none" w:sz="0" w:space="0" w:color="auto"/>
        <w:bottom w:val="none" w:sz="0" w:space="0" w:color="auto"/>
        <w:right w:val="none" w:sz="0" w:space="0" w:color="auto"/>
      </w:divBdr>
    </w:div>
    <w:div w:id="1450470502">
      <w:bodyDiv w:val="1"/>
      <w:marLeft w:val="0"/>
      <w:marRight w:val="0"/>
      <w:marTop w:val="0"/>
      <w:marBottom w:val="0"/>
      <w:divBdr>
        <w:top w:val="none" w:sz="0" w:space="0" w:color="auto"/>
        <w:left w:val="none" w:sz="0" w:space="0" w:color="auto"/>
        <w:bottom w:val="none" w:sz="0" w:space="0" w:color="auto"/>
        <w:right w:val="none" w:sz="0" w:space="0" w:color="auto"/>
      </w:divBdr>
    </w:div>
    <w:div w:id="1450666593">
      <w:bodyDiv w:val="1"/>
      <w:marLeft w:val="0"/>
      <w:marRight w:val="0"/>
      <w:marTop w:val="0"/>
      <w:marBottom w:val="0"/>
      <w:divBdr>
        <w:top w:val="none" w:sz="0" w:space="0" w:color="auto"/>
        <w:left w:val="none" w:sz="0" w:space="0" w:color="auto"/>
        <w:bottom w:val="none" w:sz="0" w:space="0" w:color="auto"/>
        <w:right w:val="none" w:sz="0" w:space="0" w:color="auto"/>
      </w:divBdr>
    </w:div>
    <w:div w:id="1452360766">
      <w:bodyDiv w:val="1"/>
      <w:marLeft w:val="0"/>
      <w:marRight w:val="0"/>
      <w:marTop w:val="0"/>
      <w:marBottom w:val="0"/>
      <w:divBdr>
        <w:top w:val="none" w:sz="0" w:space="0" w:color="auto"/>
        <w:left w:val="none" w:sz="0" w:space="0" w:color="auto"/>
        <w:bottom w:val="none" w:sz="0" w:space="0" w:color="auto"/>
        <w:right w:val="none" w:sz="0" w:space="0" w:color="auto"/>
      </w:divBdr>
    </w:div>
    <w:div w:id="1452430647">
      <w:bodyDiv w:val="1"/>
      <w:marLeft w:val="0"/>
      <w:marRight w:val="0"/>
      <w:marTop w:val="0"/>
      <w:marBottom w:val="0"/>
      <w:divBdr>
        <w:top w:val="none" w:sz="0" w:space="0" w:color="auto"/>
        <w:left w:val="none" w:sz="0" w:space="0" w:color="auto"/>
        <w:bottom w:val="none" w:sz="0" w:space="0" w:color="auto"/>
        <w:right w:val="none" w:sz="0" w:space="0" w:color="auto"/>
      </w:divBdr>
    </w:div>
    <w:div w:id="1452552713">
      <w:bodyDiv w:val="1"/>
      <w:marLeft w:val="0"/>
      <w:marRight w:val="0"/>
      <w:marTop w:val="0"/>
      <w:marBottom w:val="0"/>
      <w:divBdr>
        <w:top w:val="none" w:sz="0" w:space="0" w:color="auto"/>
        <w:left w:val="none" w:sz="0" w:space="0" w:color="auto"/>
        <w:bottom w:val="none" w:sz="0" w:space="0" w:color="auto"/>
        <w:right w:val="none" w:sz="0" w:space="0" w:color="auto"/>
      </w:divBdr>
    </w:div>
    <w:div w:id="1452747081">
      <w:bodyDiv w:val="1"/>
      <w:marLeft w:val="0"/>
      <w:marRight w:val="0"/>
      <w:marTop w:val="0"/>
      <w:marBottom w:val="0"/>
      <w:divBdr>
        <w:top w:val="none" w:sz="0" w:space="0" w:color="auto"/>
        <w:left w:val="none" w:sz="0" w:space="0" w:color="auto"/>
        <w:bottom w:val="none" w:sz="0" w:space="0" w:color="auto"/>
        <w:right w:val="none" w:sz="0" w:space="0" w:color="auto"/>
      </w:divBdr>
    </w:div>
    <w:div w:id="1452826018">
      <w:bodyDiv w:val="1"/>
      <w:marLeft w:val="0"/>
      <w:marRight w:val="0"/>
      <w:marTop w:val="0"/>
      <w:marBottom w:val="0"/>
      <w:divBdr>
        <w:top w:val="none" w:sz="0" w:space="0" w:color="auto"/>
        <w:left w:val="none" w:sz="0" w:space="0" w:color="auto"/>
        <w:bottom w:val="none" w:sz="0" w:space="0" w:color="auto"/>
        <w:right w:val="none" w:sz="0" w:space="0" w:color="auto"/>
      </w:divBdr>
    </w:div>
    <w:div w:id="1452895594">
      <w:bodyDiv w:val="1"/>
      <w:marLeft w:val="0"/>
      <w:marRight w:val="0"/>
      <w:marTop w:val="0"/>
      <w:marBottom w:val="0"/>
      <w:divBdr>
        <w:top w:val="none" w:sz="0" w:space="0" w:color="auto"/>
        <w:left w:val="none" w:sz="0" w:space="0" w:color="auto"/>
        <w:bottom w:val="none" w:sz="0" w:space="0" w:color="auto"/>
        <w:right w:val="none" w:sz="0" w:space="0" w:color="auto"/>
      </w:divBdr>
    </w:div>
    <w:div w:id="1453817327">
      <w:bodyDiv w:val="1"/>
      <w:marLeft w:val="0"/>
      <w:marRight w:val="0"/>
      <w:marTop w:val="0"/>
      <w:marBottom w:val="0"/>
      <w:divBdr>
        <w:top w:val="none" w:sz="0" w:space="0" w:color="auto"/>
        <w:left w:val="none" w:sz="0" w:space="0" w:color="auto"/>
        <w:bottom w:val="none" w:sz="0" w:space="0" w:color="auto"/>
        <w:right w:val="none" w:sz="0" w:space="0" w:color="auto"/>
      </w:divBdr>
    </w:div>
    <w:div w:id="1454985747">
      <w:bodyDiv w:val="1"/>
      <w:marLeft w:val="0"/>
      <w:marRight w:val="0"/>
      <w:marTop w:val="0"/>
      <w:marBottom w:val="0"/>
      <w:divBdr>
        <w:top w:val="none" w:sz="0" w:space="0" w:color="auto"/>
        <w:left w:val="none" w:sz="0" w:space="0" w:color="auto"/>
        <w:bottom w:val="none" w:sz="0" w:space="0" w:color="auto"/>
        <w:right w:val="none" w:sz="0" w:space="0" w:color="auto"/>
      </w:divBdr>
    </w:div>
    <w:div w:id="1455052329">
      <w:bodyDiv w:val="1"/>
      <w:marLeft w:val="0"/>
      <w:marRight w:val="0"/>
      <w:marTop w:val="0"/>
      <w:marBottom w:val="0"/>
      <w:divBdr>
        <w:top w:val="none" w:sz="0" w:space="0" w:color="auto"/>
        <w:left w:val="none" w:sz="0" w:space="0" w:color="auto"/>
        <w:bottom w:val="none" w:sz="0" w:space="0" w:color="auto"/>
        <w:right w:val="none" w:sz="0" w:space="0" w:color="auto"/>
      </w:divBdr>
    </w:div>
    <w:div w:id="1455096851">
      <w:bodyDiv w:val="1"/>
      <w:marLeft w:val="0"/>
      <w:marRight w:val="0"/>
      <w:marTop w:val="0"/>
      <w:marBottom w:val="0"/>
      <w:divBdr>
        <w:top w:val="none" w:sz="0" w:space="0" w:color="auto"/>
        <w:left w:val="none" w:sz="0" w:space="0" w:color="auto"/>
        <w:bottom w:val="none" w:sz="0" w:space="0" w:color="auto"/>
        <w:right w:val="none" w:sz="0" w:space="0" w:color="auto"/>
      </w:divBdr>
    </w:div>
    <w:div w:id="1455324469">
      <w:bodyDiv w:val="1"/>
      <w:marLeft w:val="0"/>
      <w:marRight w:val="0"/>
      <w:marTop w:val="0"/>
      <w:marBottom w:val="0"/>
      <w:divBdr>
        <w:top w:val="none" w:sz="0" w:space="0" w:color="auto"/>
        <w:left w:val="none" w:sz="0" w:space="0" w:color="auto"/>
        <w:bottom w:val="none" w:sz="0" w:space="0" w:color="auto"/>
        <w:right w:val="none" w:sz="0" w:space="0" w:color="auto"/>
      </w:divBdr>
    </w:div>
    <w:div w:id="1455709827">
      <w:bodyDiv w:val="1"/>
      <w:marLeft w:val="0"/>
      <w:marRight w:val="0"/>
      <w:marTop w:val="0"/>
      <w:marBottom w:val="0"/>
      <w:divBdr>
        <w:top w:val="none" w:sz="0" w:space="0" w:color="auto"/>
        <w:left w:val="none" w:sz="0" w:space="0" w:color="auto"/>
        <w:bottom w:val="none" w:sz="0" w:space="0" w:color="auto"/>
        <w:right w:val="none" w:sz="0" w:space="0" w:color="auto"/>
      </w:divBdr>
    </w:div>
    <w:div w:id="1455710142">
      <w:bodyDiv w:val="1"/>
      <w:marLeft w:val="0"/>
      <w:marRight w:val="0"/>
      <w:marTop w:val="0"/>
      <w:marBottom w:val="0"/>
      <w:divBdr>
        <w:top w:val="none" w:sz="0" w:space="0" w:color="auto"/>
        <w:left w:val="none" w:sz="0" w:space="0" w:color="auto"/>
        <w:bottom w:val="none" w:sz="0" w:space="0" w:color="auto"/>
        <w:right w:val="none" w:sz="0" w:space="0" w:color="auto"/>
      </w:divBdr>
    </w:div>
    <w:div w:id="1456486986">
      <w:bodyDiv w:val="1"/>
      <w:marLeft w:val="0"/>
      <w:marRight w:val="0"/>
      <w:marTop w:val="0"/>
      <w:marBottom w:val="0"/>
      <w:divBdr>
        <w:top w:val="none" w:sz="0" w:space="0" w:color="auto"/>
        <w:left w:val="none" w:sz="0" w:space="0" w:color="auto"/>
        <w:bottom w:val="none" w:sz="0" w:space="0" w:color="auto"/>
        <w:right w:val="none" w:sz="0" w:space="0" w:color="auto"/>
      </w:divBdr>
    </w:div>
    <w:div w:id="1457409502">
      <w:bodyDiv w:val="1"/>
      <w:marLeft w:val="0"/>
      <w:marRight w:val="0"/>
      <w:marTop w:val="0"/>
      <w:marBottom w:val="0"/>
      <w:divBdr>
        <w:top w:val="none" w:sz="0" w:space="0" w:color="auto"/>
        <w:left w:val="none" w:sz="0" w:space="0" w:color="auto"/>
        <w:bottom w:val="none" w:sz="0" w:space="0" w:color="auto"/>
        <w:right w:val="none" w:sz="0" w:space="0" w:color="auto"/>
      </w:divBdr>
    </w:div>
    <w:div w:id="1457865839">
      <w:bodyDiv w:val="1"/>
      <w:marLeft w:val="0"/>
      <w:marRight w:val="0"/>
      <w:marTop w:val="0"/>
      <w:marBottom w:val="0"/>
      <w:divBdr>
        <w:top w:val="none" w:sz="0" w:space="0" w:color="auto"/>
        <w:left w:val="none" w:sz="0" w:space="0" w:color="auto"/>
        <w:bottom w:val="none" w:sz="0" w:space="0" w:color="auto"/>
        <w:right w:val="none" w:sz="0" w:space="0" w:color="auto"/>
      </w:divBdr>
    </w:div>
    <w:div w:id="1457874624">
      <w:bodyDiv w:val="1"/>
      <w:marLeft w:val="0"/>
      <w:marRight w:val="0"/>
      <w:marTop w:val="0"/>
      <w:marBottom w:val="0"/>
      <w:divBdr>
        <w:top w:val="none" w:sz="0" w:space="0" w:color="auto"/>
        <w:left w:val="none" w:sz="0" w:space="0" w:color="auto"/>
        <w:bottom w:val="none" w:sz="0" w:space="0" w:color="auto"/>
        <w:right w:val="none" w:sz="0" w:space="0" w:color="auto"/>
      </w:divBdr>
    </w:div>
    <w:div w:id="1457875378">
      <w:bodyDiv w:val="1"/>
      <w:marLeft w:val="0"/>
      <w:marRight w:val="0"/>
      <w:marTop w:val="0"/>
      <w:marBottom w:val="0"/>
      <w:divBdr>
        <w:top w:val="none" w:sz="0" w:space="0" w:color="auto"/>
        <w:left w:val="none" w:sz="0" w:space="0" w:color="auto"/>
        <w:bottom w:val="none" w:sz="0" w:space="0" w:color="auto"/>
        <w:right w:val="none" w:sz="0" w:space="0" w:color="auto"/>
      </w:divBdr>
    </w:div>
    <w:div w:id="1458060085">
      <w:bodyDiv w:val="1"/>
      <w:marLeft w:val="0"/>
      <w:marRight w:val="0"/>
      <w:marTop w:val="0"/>
      <w:marBottom w:val="0"/>
      <w:divBdr>
        <w:top w:val="none" w:sz="0" w:space="0" w:color="auto"/>
        <w:left w:val="none" w:sz="0" w:space="0" w:color="auto"/>
        <w:bottom w:val="none" w:sz="0" w:space="0" w:color="auto"/>
        <w:right w:val="none" w:sz="0" w:space="0" w:color="auto"/>
      </w:divBdr>
    </w:div>
    <w:div w:id="1458180377">
      <w:bodyDiv w:val="1"/>
      <w:marLeft w:val="0"/>
      <w:marRight w:val="0"/>
      <w:marTop w:val="0"/>
      <w:marBottom w:val="0"/>
      <w:divBdr>
        <w:top w:val="none" w:sz="0" w:space="0" w:color="auto"/>
        <w:left w:val="none" w:sz="0" w:space="0" w:color="auto"/>
        <w:bottom w:val="none" w:sz="0" w:space="0" w:color="auto"/>
        <w:right w:val="none" w:sz="0" w:space="0" w:color="auto"/>
      </w:divBdr>
    </w:div>
    <w:div w:id="1459032489">
      <w:bodyDiv w:val="1"/>
      <w:marLeft w:val="0"/>
      <w:marRight w:val="0"/>
      <w:marTop w:val="0"/>
      <w:marBottom w:val="0"/>
      <w:divBdr>
        <w:top w:val="none" w:sz="0" w:space="0" w:color="auto"/>
        <w:left w:val="none" w:sz="0" w:space="0" w:color="auto"/>
        <w:bottom w:val="none" w:sz="0" w:space="0" w:color="auto"/>
        <w:right w:val="none" w:sz="0" w:space="0" w:color="auto"/>
      </w:divBdr>
    </w:div>
    <w:div w:id="1459059738">
      <w:bodyDiv w:val="1"/>
      <w:marLeft w:val="0"/>
      <w:marRight w:val="0"/>
      <w:marTop w:val="0"/>
      <w:marBottom w:val="0"/>
      <w:divBdr>
        <w:top w:val="none" w:sz="0" w:space="0" w:color="auto"/>
        <w:left w:val="none" w:sz="0" w:space="0" w:color="auto"/>
        <w:bottom w:val="none" w:sz="0" w:space="0" w:color="auto"/>
        <w:right w:val="none" w:sz="0" w:space="0" w:color="auto"/>
      </w:divBdr>
    </w:div>
    <w:div w:id="1459255394">
      <w:bodyDiv w:val="1"/>
      <w:marLeft w:val="0"/>
      <w:marRight w:val="0"/>
      <w:marTop w:val="0"/>
      <w:marBottom w:val="0"/>
      <w:divBdr>
        <w:top w:val="none" w:sz="0" w:space="0" w:color="auto"/>
        <w:left w:val="none" w:sz="0" w:space="0" w:color="auto"/>
        <w:bottom w:val="none" w:sz="0" w:space="0" w:color="auto"/>
        <w:right w:val="none" w:sz="0" w:space="0" w:color="auto"/>
      </w:divBdr>
    </w:div>
    <w:div w:id="1460101717">
      <w:bodyDiv w:val="1"/>
      <w:marLeft w:val="0"/>
      <w:marRight w:val="0"/>
      <w:marTop w:val="0"/>
      <w:marBottom w:val="0"/>
      <w:divBdr>
        <w:top w:val="none" w:sz="0" w:space="0" w:color="auto"/>
        <w:left w:val="none" w:sz="0" w:space="0" w:color="auto"/>
        <w:bottom w:val="none" w:sz="0" w:space="0" w:color="auto"/>
        <w:right w:val="none" w:sz="0" w:space="0" w:color="auto"/>
      </w:divBdr>
    </w:div>
    <w:div w:id="1460147348">
      <w:bodyDiv w:val="1"/>
      <w:marLeft w:val="0"/>
      <w:marRight w:val="0"/>
      <w:marTop w:val="0"/>
      <w:marBottom w:val="0"/>
      <w:divBdr>
        <w:top w:val="none" w:sz="0" w:space="0" w:color="auto"/>
        <w:left w:val="none" w:sz="0" w:space="0" w:color="auto"/>
        <w:bottom w:val="none" w:sz="0" w:space="0" w:color="auto"/>
        <w:right w:val="none" w:sz="0" w:space="0" w:color="auto"/>
      </w:divBdr>
    </w:div>
    <w:div w:id="1460798158">
      <w:bodyDiv w:val="1"/>
      <w:marLeft w:val="0"/>
      <w:marRight w:val="0"/>
      <w:marTop w:val="0"/>
      <w:marBottom w:val="0"/>
      <w:divBdr>
        <w:top w:val="none" w:sz="0" w:space="0" w:color="auto"/>
        <w:left w:val="none" w:sz="0" w:space="0" w:color="auto"/>
        <w:bottom w:val="none" w:sz="0" w:space="0" w:color="auto"/>
        <w:right w:val="none" w:sz="0" w:space="0" w:color="auto"/>
      </w:divBdr>
    </w:div>
    <w:div w:id="1460994990">
      <w:bodyDiv w:val="1"/>
      <w:marLeft w:val="0"/>
      <w:marRight w:val="0"/>
      <w:marTop w:val="0"/>
      <w:marBottom w:val="0"/>
      <w:divBdr>
        <w:top w:val="none" w:sz="0" w:space="0" w:color="auto"/>
        <w:left w:val="none" w:sz="0" w:space="0" w:color="auto"/>
        <w:bottom w:val="none" w:sz="0" w:space="0" w:color="auto"/>
        <w:right w:val="none" w:sz="0" w:space="0" w:color="auto"/>
      </w:divBdr>
    </w:div>
    <w:div w:id="1461150858">
      <w:bodyDiv w:val="1"/>
      <w:marLeft w:val="0"/>
      <w:marRight w:val="0"/>
      <w:marTop w:val="0"/>
      <w:marBottom w:val="0"/>
      <w:divBdr>
        <w:top w:val="none" w:sz="0" w:space="0" w:color="auto"/>
        <w:left w:val="none" w:sz="0" w:space="0" w:color="auto"/>
        <w:bottom w:val="none" w:sz="0" w:space="0" w:color="auto"/>
        <w:right w:val="none" w:sz="0" w:space="0" w:color="auto"/>
      </w:divBdr>
    </w:div>
    <w:div w:id="1461217568">
      <w:bodyDiv w:val="1"/>
      <w:marLeft w:val="0"/>
      <w:marRight w:val="0"/>
      <w:marTop w:val="0"/>
      <w:marBottom w:val="0"/>
      <w:divBdr>
        <w:top w:val="none" w:sz="0" w:space="0" w:color="auto"/>
        <w:left w:val="none" w:sz="0" w:space="0" w:color="auto"/>
        <w:bottom w:val="none" w:sz="0" w:space="0" w:color="auto"/>
        <w:right w:val="none" w:sz="0" w:space="0" w:color="auto"/>
      </w:divBdr>
    </w:div>
    <w:div w:id="1461345078">
      <w:bodyDiv w:val="1"/>
      <w:marLeft w:val="0"/>
      <w:marRight w:val="0"/>
      <w:marTop w:val="0"/>
      <w:marBottom w:val="0"/>
      <w:divBdr>
        <w:top w:val="none" w:sz="0" w:space="0" w:color="auto"/>
        <w:left w:val="none" w:sz="0" w:space="0" w:color="auto"/>
        <w:bottom w:val="none" w:sz="0" w:space="0" w:color="auto"/>
        <w:right w:val="none" w:sz="0" w:space="0" w:color="auto"/>
      </w:divBdr>
    </w:div>
    <w:div w:id="1462533125">
      <w:bodyDiv w:val="1"/>
      <w:marLeft w:val="0"/>
      <w:marRight w:val="0"/>
      <w:marTop w:val="0"/>
      <w:marBottom w:val="0"/>
      <w:divBdr>
        <w:top w:val="none" w:sz="0" w:space="0" w:color="auto"/>
        <w:left w:val="none" w:sz="0" w:space="0" w:color="auto"/>
        <w:bottom w:val="none" w:sz="0" w:space="0" w:color="auto"/>
        <w:right w:val="none" w:sz="0" w:space="0" w:color="auto"/>
      </w:divBdr>
    </w:div>
    <w:div w:id="1463037299">
      <w:bodyDiv w:val="1"/>
      <w:marLeft w:val="0"/>
      <w:marRight w:val="0"/>
      <w:marTop w:val="0"/>
      <w:marBottom w:val="0"/>
      <w:divBdr>
        <w:top w:val="none" w:sz="0" w:space="0" w:color="auto"/>
        <w:left w:val="none" w:sz="0" w:space="0" w:color="auto"/>
        <w:bottom w:val="none" w:sz="0" w:space="0" w:color="auto"/>
        <w:right w:val="none" w:sz="0" w:space="0" w:color="auto"/>
      </w:divBdr>
    </w:div>
    <w:div w:id="1463495842">
      <w:bodyDiv w:val="1"/>
      <w:marLeft w:val="0"/>
      <w:marRight w:val="0"/>
      <w:marTop w:val="0"/>
      <w:marBottom w:val="0"/>
      <w:divBdr>
        <w:top w:val="none" w:sz="0" w:space="0" w:color="auto"/>
        <w:left w:val="none" w:sz="0" w:space="0" w:color="auto"/>
        <w:bottom w:val="none" w:sz="0" w:space="0" w:color="auto"/>
        <w:right w:val="none" w:sz="0" w:space="0" w:color="auto"/>
      </w:divBdr>
    </w:div>
    <w:div w:id="1463500000">
      <w:bodyDiv w:val="1"/>
      <w:marLeft w:val="0"/>
      <w:marRight w:val="0"/>
      <w:marTop w:val="0"/>
      <w:marBottom w:val="0"/>
      <w:divBdr>
        <w:top w:val="none" w:sz="0" w:space="0" w:color="auto"/>
        <w:left w:val="none" w:sz="0" w:space="0" w:color="auto"/>
        <w:bottom w:val="none" w:sz="0" w:space="0" w:color="auto"/>
        <w:right w:val="none" w:sz="0" w:space="0" w:color="auto"/>
      </w:divBdr>
      <w:divsChild>
        <w:div w:id="1205949578">
          <w:marLeft w:val="-6315"/>
          <w:marRight w:val="0"/>
          <w:marTop w:val="0"/>
          <w:marBottom w:val="0"/>
          <w:divBdr>
            <w:top w:val="none" w:sz="0" w:space="0" w:color="auto"/>
            <w:left w:val="none" w:sz="0" w:space="0" w:color="auto"/>
            <w:bottom w:val="none" w:sz="0" w:space="0" w:color="auto"/>
            <w:right w:val="none" w:sz="0" w:space="0" w:color="auto"/>
          </w:divBdr>
        </w:div>
      </w:divsChild>
    </w:div>
    <w:div w:id="1463620799">
      <w:bodyDiv w:val="1"/>
      <w:marLeft w:val="0"/>
      <w:marRight w:val="0"/>
      <w:marTop w:val="0"/>
      <w:marBottom w:val="0"/>
      <w:divBdr>
        <w:top w:val="none" w:sz="0" w:space="0" w:color="auto"/>
        <w:left w:val="none" w:sz="0" w:space="0" w:color="auto"/>
        <w:bottom w:val="none" w:sz="0" w:space="0" w:color="auto"/>
        <w:right w:val="none" w:sz="0" w:space="0" w:color="auto"/>
      </w:divBdr>
    </w:div>
    <w:div w:id="1464033634">
      <w:bodyDiv w:val="1"/>
      <w:marLeft w:val="0"/>
      <w:marRight w:val="0"/>
      <w:marTop w:val="0"/>
      <w:marBottom w:val="0"/>
      <w:divBdr>
        <w:top w:val="none" w:sz="0" w:space="0" w:color="auto"/>
        <w:left w:val="none" w:sz="0" w:space="0" w:color="auto"/>
        <w:bottom w:val="none" w:sz="0" w:space="0" w:color="auto"/>
        <w:right w:val="none" w:sz="0" w:space="0" w:color="auto"/>
      </w:divBdr>
    </w:div>
    <w:div w:id="1464928817">
      <w:bodyDiv w:val="1"/>
      <w:marLeft w:val="0"/>
      <w:marRight w:val="0"/>
      <w:marTop w:val="0"/>
      <w:marBottom w:val="0"/>
      <w:divBdr>
        <w:top w:val="none" w:sz="0" w:space="0" w:color="auto"/>
        <w:left w:val="none" w:sz="0" w:space="0" w:color="auto"/>
        <w:bottom w:val="none" w:sz="0" w:space="0" w:color="auto"/>
        <w:right w:val="none" w:sz="0" w:space="0" w:color="auto"/>
      </w:divBdr>
    </w:div>
    <w:div w:id="1465268583">
      <w:bodyDiv w:val="1"/>
      <w:marLeft w:val="0"/>
      <w:marRight w:val="0"/>
      <w:marTop w:val="0"/>
      <w:marBottom w:val="0"/>
      <w:divBdr>
        <w:top w:val="none" w:sz="0" w:space="0" w:color="auto"/>
        <w:left w:val="none" w:sz="0" w:space="0" w:color="auto"/>
        <w:bottom w:val="none" w:sz="0" w:space="0" w:color="auto"/>
        <w:right w:val="none" w:sz="0" w:space="0" w:color="auto"/>
      </w:divBdr>
    </w:div>
    <w:div w:id="1465999020">
      <w:bodyDiv w:val="1"/>
      <w:marLeft w:val="0"/>
      <w:marRight w:val="0"/>
      <w:marTop w:val="0"/>
      <w:marBottom w:val="0"/>
      <w:divBdr>
        <w:top w:val="none" w:sz="0" w:space="0" w:color="auto"/>
        <w:left w:val="none" w:sz="0" w:space="0" w:color="auto"/>
        <w:bottom w:val="none" w:sz="0" w:space="0" w:color="auto"/>
        <w:right w:val="none" w:sz="0" w:space="0" w:color="auto"/>
      </w:divBdr>
    </w:div>
    <w:div w:id="1466582998">
      <w:bodyDiv w:val="1"/>
      <w:marLeft w:val="0"/>
      <w:marRight w:val="0"/>
      <w:marTop w:val="0"/>
      <w:marBottom w:val="0"/>
      <w:divBdr>
        <w:top w:val="none" w:sz="0" w:space="0" w:color="auto"/>
        <w:left w:val="none" w:sz="0" w:space="0" w:color="auto"/>
        <w:bottom w:val="none" w:sz="0" w:space="0" w:color="auto"/>
        <w:right w:val="none" w:sz="0" w:space="0" w:color="auto"/>
      </w:divBdr>
    </w:div>
    <w:div w:id="1466698635">
      <w:bodyDiv w:val="1"/>
      <w:marLeft w:val="0"/>
      <w:marRight w:val="0"/>
      <w:marTop w:val="0"/>
      <w:marBottom w:val="0"/>
      <w:divBdr>
        <w:top w:val="none" w:sz="0" w:space="0" w:color="auto"/>
        <w:left w:val="none" w:sz="0" w:space="0" w:color="auto"/>
        <w:bottom w:val="none" w:sz="0" w:space="0" w:color="auto"/>
        <w:right w:val="none" w:sz="0" w:space="0" w:color="auto"/>
      </w:divBdr>
    </w:div>
    <w:div w:id="1466895942">
      <w:bodyDiv w:val="1"/>
      <w:marLeft w:val="0"/>
      <w:marRight w:val="0"/>
      <w:marTop w:val="0"/>
      <w:marBottom w:val="0"/>
      <w:divBdr>
        <w:top w:val="none" w:sz="0" w:space="0" w:color="auto"/>
        <w:left w:val="none" w:sz="0" w:space="0" w:color="auto"/>
        <w:bottom w:val="none" w:sz="0" w:space="0" w:color="auto"/>
        <w:right w:val="none" w:sz="0" w:space="0" w:color="auto"/>
      </w:divBdr>
    </w:div>
    <w:div w:id="1466924521">
      <w:bodyDiv w:val="1"/>
      <w:marLeft w:val="0"/>
      <w:marRight w:val="0"/>
      <w:marTop w:val="0"/>
      <w:marBottom w:val="0"/>
      <w:divBdr>
        <w:top w:val="none" w:sz="0" w:space="0" w:color="auto"/>
        <w:left w:val="none" w:sz="0" w:space="0" w:color="auto"/>
        <w:bottom w:val="none" w:sz="0" w:space="0" w:color="auto"/>
        <w:right w:val="none" w:sz="0" w:space="0" w:color="auto"/>
      </w:divBdr>
    </w:div>
    <w:div w:id="1467043057">
      <w:bodyDiv w:val="1"/>
      <w:marLeft w:val="0"/>
      <w:marRight w:val="0"/>
      <w:marTop w:val="0"/>
      <w:marBottom w:val="0"/>
      <w:divBdr>
        <w:top w:val="none" w:sz="0" w:space="0" w:color="auto"/>
        <w:left w:val="none" w:sz="0" w:space="0" w:color="auto"/>
        <w:bottom w:val="none" w:sz="0" w:space="0" w:color="auto"/>
        <w:right w:val="none" w:sz="0" w:space="0" w:color="auto"/>
      </w:divBdr>
    </w:div>
    <w:div w:id="1467158641">
      <w:bodyDiv w:val="1"/>
      <w:marLeft w:val="0"/>
      <w:marRight w:val="0"/>
      <w:marTop w:val="0"/>
      <w:marBottom w:val="0"/>
      <w:divBdr>
        <w:top w:val="none" w:sz="0" w:space="0" w:color="auto"/>
        <w:left w:val="none" w:sz="0" w:space="0" w:color="auto"/>
        <w:bottom w:val="none" w:sz="0" w:space="0" w:color="auto"/>
        <w:right w:val="none" w:sz="0" w:space="0" w:color="auto"/>
      </w:divBdr>
    </w:div>
    <w:div w:id="1467234240">
      <w:bodyDiv w:val="1"/>
      <w:marLeft w:val="0"/>
      <w:marRight w:val="0"/>
      <w:marTop w:val="0"/>
      <w:marBottom w:val="0"/>
      <w:divBdr>
        <w:top w:val="none" w:sz="0" w:space="0" w:color="auto"/>
        <w:left w:val="none" w:sz="0" w:space="0" w:color="auto"/>
        <w:bottom w:val="none" w:sz="0" w:space="0" w:color="auto"/>
        <w:right w:val="none" w:sz="0" w:space="0" w:color="auto"/>
      </w:divBdr>
    </w:div>
    <w:div w:id="1467432169">
      <w:bodyDiv w:val="1"/>
      <w:marLeft w:val="0"/>
      <w:marRight w:val="0"/>
      <w:marTop w:val="0"/>
      <w:marBottom w:val="0"/>
      <w:divBdr>
        <w:top w:val="none" w:sz="0" w:space="0" w:color="auto"/>
        <w:left w:val="none" w:sz="0" w:space="0" w:color="auto"/>
        <w:bottom w:val="none" w:sz="0" w:space="0" w:color="auto"/>
        <w:right w:val="none" w:sz="0" w:space="0" w:color="auto"/>
      </w:divBdr>
    </w:div>
    <w:div w:id="1467889853">
      <w:bodyDiv w:val="1"/>
      <w:marLeft w:val="0"/>
      <w:marRight w:val="0"/>
      <w:marTop w:val="0"/>
      <w:marBottom w:val="0"/>
      <w:divBdr>
        <w:top w:val="none" w:sz="0" w:space="0" w:color="auto"/>
        <w:left w:val="none" w:sz="0" w:space="0" w:color="auto"/>
        <w:bottom w:val="none" w:sz="0" w:space="0" w:color="auto"/>
        <w:right w:val="none" w:sz="0" w:space="0" w:color="auto"/>
      </w:divBdr>
    </w:div>
    <w:div w:id="1467892854">
      <w:bodyDiv w:val="1"/>
      <w:marLeft w:val="0"/>
      <w:marRight w:val="0"/>
      <w:marTop w:val="0"/>
      <w:marBottom w:val="0"/>
      <w:divBdr>
        <w:top w:val="none" w:sz="0" w:space="0" w:color="auto"/>
        <w:left w:val="none" w:sz="0" w:space="0" w:color="auto"/>
        <w:bottom w:val="none" w:sz="0" w:space="0" w:color="auto"/>
        <w:right w:val="none" w:sz="0" w:space="0" w:color="auto"/>
      </w:divBdr>
    </w:div>
    <w:div w:id="1468007208">
      <w:bodyDiv w:val="1"/>
      <w:marLeft w:val="0"/>
      <w:marRight w:val="0"/>
      <w:marTop w:val="0"/>
      <w:marBottom w:val="0"/>
      <w:divBdr>
        <w:top w:val="none" w:sz="0" w:space="0" w:color="auto"/>
        <w:left w:val="none" w:sz="0" w:space="0" w:color="auto"/>
        <w:bottom w:val="none" w:sz="0" w:space="0" w:color="auto"/>
        <w:right w:val="none" w:sz="0" w:space="0" w:color="auto"/>
      </w:divBdr>
    </w:div>
    <w:div w:id="1469275765">
      <w:bodyDiv w:val="1"/>
      <w:marLeft w:val="0"/>
      <w:marRight w:val="0"/>
      <w:marTop w:val="0"/>
      <w:marBottom w:val="0"/>
      <w:divBdr>
        <w:top w:val="none" w:sz="0" w:space="0" w:color="auto"/>
        <w:left w:val="none" w:sz="0" w:space="0" w:color="auto"/>
        <w:bottom w:val="none" w:sz="0" w:space="0" w:color="auto"/>
        <w:right w:val="none" w:sz="0" w:space="0" w:color="auto"/>
      </w:divBdr>
    </w:div>
    <w:div w:id="1469468835">
      <w:bodyDiv w:val="1"/>
      <w:marLeft w:val="0"/>
      <w:marRight w:val="0"/>
      <w:marTop w:val="0"/>
      <w:marBottom w:val="0"/>
      <w:divBdr>
        <w:top w:val="none" w:sz="0" w:space="0" w:color="auto"/>
        <w:left w:val="none" w:sz="0" w:space="0" w:color="auto"/>
        <w:bottom w:val="none" w:sz="0" w:space="0" w:color="auto"/>
        <w:right w:val="none" w:sz="0" w:space="0" w:color="auto"/>
      </w:divBdr>
    </w:div>
    <w:div w:id="1470131723">
      <w:bodyDiv w:val="1"/>
      <w:marLeft w:val="0"/>
      <w:marRight w:val="0"/>
      <w:marTop w:val="0"/>
      <w:marBottom w:val="0"/>
      <w:divBdr>
        <w:top w:val="none" w:sz="0" w:space="0" w:color="auto"/>
        <w:left w:val="none" w:sz="0" w:space="0" w:color="auto"/>
        <w:bottom w:val="none" w:sz="0" w:space="0" w:color="auto"/>
        <w:right w:val="none" w:sz="0" w:space="0" w:color="auto"/>
      </w:divBdr>
    </w:div>
    <w:div w:id="1470829140">
      <w:bodyDiv w:val="1"/>
      <w:marLeft w:val="0"/>
      <w:marRight w:val="0"/>
      <w:marTop w:val="0"/>
      <w:marBottom w:val="0"/>
      <w:divBdr>
        <w:top w:val="none" w:sz="0" w:space="0" w:color="auto"/>
        <w:left w:val="none" w:sz="0" w:space="0" w:color="auto"/>
        <w:bottom w:val="none" w:sz="0" w:space="0" w:color="auto"/>
        <w:right w:val="none" w:sz="0" w:space="0" w:color="auto"/>
      </w:divBdr>
    </w:div>
    <w:div w:id="1470830260">
      <w:bodyDiv w:val="1"/>
      <w:marLeft w:val="0"/>
      <w:marRight w:val="0"/>
      <w:marTop w:val="0"/>
      <w:marBottom w:val="0"/>
      <w:divBdr>
        <w:top w:val="none" w:sz="0" w:space="0" w:color="auto"/>
        <w:left w:val="none" w:sz="0" w:space="0" w:color="auto"/>
        <w:bottom w:val="none" w:sz="0" w:space="0" w:color="auto"/>
        <w:right w:val="none" w:sz="0" w:space="0" w:color="auto"/>
      </w:divBdr>
    </w:div>
    <w:div w:id="1471437226">
      <w:bodyDiv w:val="1"/>
      <w:marLeft w:val="0"/>
      <w:marRight w:val="0"/>
      <w:marTop w:val="0"/>
      <w:marBottom w:val="0"/>
      <w:divBdr>
        <w:top w:val="none" w:sz="0" w:space="0" w:color="auto"/>
        <w:left w:val="none" w:sz="0" w:space="0" w:color="auto"/>
        <w:bottom w:val="none" w:sz="0" w:space="0" w:color="auto"/>
        <w:right w:val="none" w:sz="0" w:space="0" w:color="auto"/>
      </w:divBdr>
    </w:div>
    <w:div w:id="1472211415">
      <w:bodyDiv w:val="1"/>
      <w:marLeft w:val="0"/>
      <w:marRight w:val="0"/>
      <w:marTop w:val="0"/>
      <w:marBottom w:val="0"/>
      <w:divBdr>
        <w:top w:val="none" w:sz="0" w:space="0" w:color="auto"/>
        <w:left w:val="none" w:sz="0" w:space="0" w:color="auto"/>
        <w:bottom w:val="none" w:sz="0" w:space="0" w:color="auto"/>
        <w:right w:val="none" w:sz="0" w:space="0" w:color="auto"/>
      </w:divBdr>
    </w:div>
    <w:div w:id="1472288832">
      <w:bodyDiv w:val="1"/>
      <w:marLeft w:val="0"/>
      <w:marRight w:val="0"/>
      <w:marTop w:val="0"/>
      <w:marBottom w:val="0"/>
      <w:divBdr>
        <w:top w:val="none" w:sz="0" w:space="0" w:color="auto"/>
        <w:left w:val="none" w:sz="0" w:space="0" w:color="auto"/>
        <w:bottom w:val="none" w:sz="0" w:space="0" w:color="auto"/>
        <w:right w:val="none" w:sz="0" w:space="0" w:color="auto"/>
      </w:divBdr>
    </w:div>
    <w:div w:id="1472484472">
      <w:bodyDiv w:val="1"/>
      <w:marLeft w:val="0"/>
      <w:marRight w:val="0"/>
      <w:marTop w:val="0"/>
      <w:marBottom w:val="0"/>
      <w:divBdr>
        <w:top w:val="none" w:sz="0" w:space="0" w:color="auto"/>
        <w:left w:val="none" w:sz="0" w:space="0" w:color="auto"/>
        <w:bottom w:val="none" w:sz="0" w:space="0" w:color="auto"/>
        <w:right w:val="none" w:sz="0" w:space="0" w:color="auto"/>
      </w:divBdr>
    </w:div>
    <w:div w:id="1472672999">
      <w:bodyDiv w:val="1"/>
      <w:marLeft w:val="0"/>
      <w:marRight w:val="0"/>
      <w:marTop w:val="0"/>
      <w:marBottom w:val="0"/>
      <w:divBdr>
        <w:top w:val="none" w:sz="0" w:space="0" w:color="auto"/>
        <w:left w:val="none" w:sz="0" w:space="0" w:color="auto"/>
        <w:bottom w:val="none" w:sz="0" w:space="0" w:color="auto"/>
        <w:right w:val="none" w:sz="0" w:space="0" w:color="auto"/>
      </w:divBdr>
    </w:div>
    <w:div w:id="1472749715">
      <w:bodyDiv w:val="1"/>
      <w:marLeft w:val="0"/>
      <w:marRight w:val="0"/>
      <w:marTop w:val="0"/>
      <w:marBottom w:val="0"/>
      <w:divBdr>
        <w:top w:val="none" w:sz="0" w:space="0" w:color="auto"/>
        <w:left w:val="none" w:sz="0" w:space="0" w:color="auto"/>
        <w:bottom w:val="none" w:sz="0" w:space="0" w:color="auto"/>
        <w:right w:val="none" w:sz="0" w:space="0" w:color="auto"/>
      </w:divBdr>
    </w:div>
    <w:div w:id="1472942213">
      <w:bodyDiv w:val="1"/>
      <w:marLeft w:val="0"/>
      <w:marRight w:val="0"/>
      <w:marTop w:val="0"/>
      <w:marBottom w:val="0"/>
      <w:divBdr>
        <w:top w:val="none" w:sz="0" w:space="0" w:color="auto"/>
        <w:left w:val="none" w:sz="0" w:space="0" w:color="auto"/>
        <w:bottom w:val="none" w:sz="0" w:space="0" w:color="auto"/>
        <w:right w:val="none" w:sz="0" w:space="0" w:color="auto"/>
      </w:divBdr>
    </w:div>
    <w:div w:id="1472944476">
      <w:bodyDiv w:val="1"/>
      <w:marLeft w:val="0"/>
      <w:marRight w:val="0"/>
      <w:marTop w:val="0"/>
      <w:marBottom w:val="0"/>
      <w:divBdr>
        <w:top w:val="none" w:sz="0" w:space="0" w:color="auto"/>
        <w:left w:val="none" w:sz="0" w:space="0" w:color="auto"/>
        <w:bottom w:val="none" w:sz="0" w:space="0" w:color="auto"/>
        <w:right w:val="none" w:sz="0" w:space="0" w:color="auto"/>
      </w:divBdr>
    </w:div>
    <w:div w:id="1473331706">
      <w:bodyDiv w:val="1"/>
      <w:marLeft w:val="0"/>
      <w:marRight w:val="0"/>
      <w:marTop w:val="0"/>
      <w:marBottom w:val="0"/>
      <w:divBdr>
        <w:top w:val="none" w:sz="0" w:space="0" w:color="auto"/>
        <w:left w:val="none" w:sz="0" w:space="0" w:color="auto"/>
        <w:bottom w:val="none" w:sz="0" w:space="0" w:color="auto"/>
        <w:right w:val="none" w:sz="0" w:space="0" w:color="auto"/>
      </w:divBdr>
    </w:div>
    <w:div w:id="1473524743">
      <w:bodyDiv w:val="1"/>
      <w:marLeft w:val="0"/>
      <w:marRight w:val="0"/>
      <w:marTop w:val="0"/>
      <w:marBottom w:val="0"/>
      <w:divBdr>
        <w:top w:val="none" w:sz="0" w:space="0" w:color="auto"/>
        <w:left w:val="none" w:sz="0" w:space="0" w:color="auto"/>
        <w:bottom w:val="none" w:sz="0" w:space="0" w:color="auto"/>
        <w:right w:val="none" w:sz="0" w:space="0" w:color="auto"/>
      </w:divBdr>
    </w:div>
    <w:div w:id="1473714495">
      <w:bodyDiv w:val="1"/>
      <w:marLeft w:val="0"/>
      <w:marRight w:val="0"/>
      <w:marTop w:val="0"/>
      <w:marBottom w:val="0"/>
      <w:divBdr>
        <w:top w:val="none" w:sz="0" w:space="0" w:color="auto"/>
        <w:left w:val="none" w:sz="0" w:space="0" w:color="auto"/>
        <w:bottom w:val="none" w:sz="0" w:space="0" w:color="auto"/>
        <w:right w:val="none" w:sz="0" w:space="0" w:color="auto"/>
      </w:divBdr>
    </w:div>
    <w:div w:id="1474516828">
      <w:bodyDiv w:val="1"/>
      <w:marLeft w:val="0"/>
      <w:marRight w:val="0"/>
      <w:marTop w:val="0"/>
      <w:marBottom w:val="0"/>
      <w:divBdr>
        <w:top w:val="none" w:sz="0" w:space="0" w:color="auto"/>
        <w:left w:val="none" w:sz="0" w:space="0" w:color="auto"/>
        <w:bottom w:val="none" w:sz="0" w:space="0" w:color="auto"/>
        <w:right w:val="none" w:sz="0" w:space="0" w:color="auto"/>
      </w:divBdr>
    </w:div>
    <w:div w:id="1474911146">
      <w:bodyDiv w:val="1"/>
      <w:marLeft w:val="0"/>
      <w:marRight w:val="0"/>
      <w:marTop w:val="0"/>
      <w:marBottom w:val="0"/>
      <w:divBdr>
        <w:top w:val="none" w:sz="0" w:space="0" w:color="auto"/>
        <w:left w:val="none" w:sz="0" w:space="0" w:color="auto"/>
        <w:bottom w:val="none" w:sz="0" w:space="0" w:color="auto"/>
        <w:right w:val="none" w:sz="0" w:space="0" w:color="auto"/>
      </w:divBdr>
    </w:div>
    <w:div w:id="1476028012">
      <w:bodyDiv w:val="1"/>
      <w:marLeft w:val="0"/>
      <w:marRight w:val="0"/>
      <w:marTop w:val="0"/>
      <w:marBottom w:val="0"/>
      <w:divBdr>
        <w:top w:val="none" w:sz="0" w:space="0" w:color="auto"/>
        <w:left w:val="none" w:sz="0" w:space="0" w:color="auto"/>
        <w:bottom w:val="none" w:sz="0" w:space="0" w:color="auto"/>
        <w:right w:val="none" w:sz="0" w:space="0" w:color="auto"/>
      </w:divBdr>
    </w:div>
    <w:div w:id="1476608639">
      <w:bodyDiv w:val="1"/>
      <w:marLeft w:val="0"/>
      <w:marRight w:val="0"/>
      <w:marTop w:val="0"/>
      <w:marBottom w:val="0"/>
      <w:divBdr>
        <w:top w:val="none" w:sz="0" w:space="0" w:color="auto"/>
        <w:left w:val="none" w:sz="0" w:space="0" w:color="auto"/>
        <w:bottom w:val="none" w:sz="0" w:space="0" w:color="auto"/>
        <w:right w:val="none" w:sz="0" w:space="0" w:color="auto"/>
      </w:divBdr>
    </w:div>
    <w:div w:id="1476949339">
      <w:bodyDiv w:val="1"/>
      <w:marLeft w:val="0"/>
      <w:marRight w:val="0"/>
      <w:marTop w:val="0"/>
      <w:marBottom w:val="0"/>
      <w:divBdr>
        <w:top w:val="none" w:sz="0" w:space="0" w:color="auto"/>
        <w:left w:val="none" w:sz="0" w:space="0" w:color="auto"/>
        <w:bottom w:val="none" w:sz="0" w:space="0" w:color="auto"/>
        <w:right w:val="none" w:sz="0" w:space="0" w:color="auto"/>
      </w:divBdr>
    </w:div>
    <w:div w:id="1479152654">
      <w:bodyDiv w:val="1"/>
      <w:marLeft w:val="0"/>
      <w:marRight w:val="0"/>
      <w:marTop w:val="0"/>
      <w:marBottom w:val="0"/>
      <w:divBdr>
        <w:top w:val="none" w:sz="0" w:space="0" w:color="auto"/>
        <w:left w:val="none" w:sz="0" w:space="0" w:color="auto"/>
        <w:bottom w:val="none" w:sz="0" w:space="0" w:color="auto"/>
        <w:right w:val="none" w:sz="0" w:space="0" w:color="auto"/>
      </w:divBdr>
    </w:div>
    <w:div w:id="1479494717">
      <w:bodyDiv w:val="1"/>
      <w:marLeft w:val="0"/>
      <w:marRight w:val="0"/>
      <w:marTop w:val="0"/>
      <w:marBottom w:val="0"/>
      <w:divBdr>
        <w:top w:val="none" w:sz="0" w:space="0" w:color="auto"/>
        <w:left w:val="none" w:sz="0" w:space="0" w:color="auto"/>
        <w:bottom w:val="none" w:sz="0" w:space="0" w:color="auto"/>
        <w:right w:val="none" w:sz="0" w:space="0" w:color="auto"/>
      </w:divBdr>
    </w:div>
    <w:div w:id="1479608259">
      <w:bodyDiv w:val="1"/>
      <w:marLeft w:val="0"/>
      <w:marRight w:val="0"/>
      <w:marTop w:val="0"/>
      <w:marBottom w:val="0"/>
      <w:divBdr>
        <w:top w:val="none" w:sz="0" w:space="0" w:color="auto"/>
        <w:left w:val="none" w:sz="0" w:space="0" w:color="auto"/>
        <w:bottom w:val="none" w:sz="0" w:space="0" w:color="auto"/>
        <w:right w:val="none" w:sz="0" w:space="0" w:color="auto"/>
      </w:divBdr>
    </w:div>
    <w:div w:id="1479759324">
      <w:bodyDiv w:val="1"/>
      <w:marLeft w:val="0"/>
      <w:marRight w:val="0"/>
      <w:marTop w:val="0"/>
      <w:marBottom w:val="0"/>
      <w:divBdr>
        <w:top w:val="none" w:sz="0" w:space="0" w:color="auto"/>
        <w:left w:val="none" w:sz="0" w:space="0" w:color="auto"/>
        <w:bottom w:val="none" w:sz="0" w:space="0" w:color="auto"/>
        <w:right w:val="none" w:sz="0" w:space="0" w:color="auto"/>
      </w:divBdr>
    </w:div>
    <w:div w:id="1479807855">
      <w:bodyDiv w:val="1"/>
      <w:marLeft w:val="0"/>
      <w:marRight w:val="0"/>
      <w:marTop w:val="0"/>
      <w:marBottom w:val="0"/>
      <w:divBdr>
        <w:top w:val="none" w:sz="0" w:space="0" w:color="auto"/>
        <w:left w:val="none" w:sz="0" w:space="0" w:color="auto"/>
        <w:bottom w:val="none" w:sz="0" w:space="0" w:color="auto"/>
        <w:right w:val="none" w:sz="0" w:space="0" w:color="auto"/>
      </w:divBdr>
    </w:div>
    <w:div w:id="1479877857">
      <w:bodyDiv w:val="1"/>
      <w:marLeft w:val="0"/>
      <w:marRight w:val="0"/>
      <w:marTop w:val="0"/>
      <w:marBottom w:val="0"/>
      <w:divBdr>
        <w:top w:val="none" w:sz="0" w:space="0" w:color="auto"/>
        <w:left w:val="none" w:sz="0" w:space="0" w:color="auto"/>
        <w:bottom w:val="none" w:sz="0" w:space="0" w:color="auto"/>
        <w:right w:val="none" w:sz="0" w:space="0" w:color="auto"/>
      </w:divBdr>
    </w:div>
    <w:div w:id="1479957085">
      <w:bodyDiv w:val="1"/>
      <w:marLeft w:val="0"/>
      <w:marRight w:val="0"/>
      <w:marTop w:val="0"/>
      <w:marBottom w:val="0"/>
      <w:divBdr>
        <w:top w:val="none" w:sz="0" w:space="0" w:color="auto"/>
        <w:left w:val="none" w:sz="0" w:space="0" w:color="auto"/>
        <w:bottom w:val="none" w:sz="0" w:space="0" w:color="auto"/>
        <w:right w:val="none" w:sz="0" w:space="0" w:color="auto"/>
      </w:divBdr>
    </w:div>
    <w:div w:id="1480346050">
      <w:bodyDiv w:val="1"/>
      <w:marLeft w:val="0"/>
      <w:marRight w:val="0"/>
      <w:marTop w:val="0"/>
      <w:marBottom w:val="0"/>
      <w:divBdr>
        <w:top w:val="none" w:sz="0" w:space="0" w:color="auto"/>
        <w:left w:val="none" w:sz="0" w:space="0" w:color="auto"/>
        <w:bottom w:val="none" w:sz="0" w:space="0" w:color="auto"/>
        <w:right w:val="none" w:sz="0" w:space="0" w:color="auto"/>
      </w:divBdr>
    </w:div>
    <w:div w:id="1481191313">
      <w:bodyDiv w:val="1"/>
      <w:marLeft w:val="0"/>
      <w:marRight w:val="0"/>
      <w:marTop w:val="0"/>
      <w:marBottom w:val="0"/>
      <w:divBdr>
        <w:top w:val="none" w:sz="0" w:space="0" w:color="auto"/>
        <w:left w:val="none" w:sz="0" w:space="0" w:color="auto"/>
        <w:bottom w:val="none" w:sz="0" w:space="0" w:color="auto"/>
        <w:right w:val="none" w:sz="0" w:space="0" w:color="auto"/>
      </w:divBdr>
    </w:div>
    <w:div w:id="1481340426">
      <w:bodyDiv w:val="1"/>
      <w:marLeft w:val="0"/>
      <w:marRight w:val="0"/>
      <w:marTop w:val="0"/>
      <w:marBottom w:val="0"/>
      <w:divBdr>
        <w:top w:val="none" w:sz="0" w:space="0" w:color="auto"/>
        <w:left w:val="none" w:sz="0" w:space="0" w:color="auto"/>
        <w:bottom w:val="none" w:sz="0" w:space="0" w:color="auto"/>
        <w:right w:val="none" w:sz="0" w:space="0" w:color="auto"/>
      </w:divBdr>
    </w:div>
    <w:div w:id="1481463942">
      <w:bodyDiv w:val="1"/>
      <w:marLeft w:val="0"/>
      <w:marRight w:val="0"/>
      <w:marTop w:val="0"/>
      <w:marBottom w:val="0"/>
      <w:divBdr>
        <w:top w:val="none" w:sz="0" w:space="0" w:color="auto"/>
        <w:left w:val="none" w:sz="0" w:space="0" w:color="auto"/>
        <w:bottom w:val="none" w:sz="0" w:space="0" w:color="auto"/>
        <w:right w:val="none" w:sz="0" w:space="0" w:color="auto"/>
      </w:divBdr>
    </w:div>
    <w:div w:id="1481576021">
      <w:bodyDiv w:val="1"/>
      <w:marLeft w:val="0"/>
      <w:marRight w:val="0"/>
      <w:marTop w:val="0"/>
      <w:marBottom w:val="0"/>
      <w:divBdr>
        <w:top w:val="none" w:sz="0" w:space="0" w:color="auto"/>
        <w:left w:val="none" w:sz="0" w:space="0" w:color="auto"/>
        <w:bottom w:val="none" w:sz="0" w:space="0" w:color="auto"/>
        <w:right w:val="none" w:sz="0" w:space="0" w:color="auto"/>
      </w:divBdr>
    </w:div>
    <w:div w:id="1481728924">
      <w:bodyDiv w:val="1"/>
      <w:marLeft w:val="0"/>
      <w:marRight w:val="0"/>
      <w:marTop w:val="0"/>
      <w:marBottom w:val="0"/>
      <w:divBdr>
        <w:top w:val="none" w:sz="0" w:space="0" w:color="auto"/>
        <w:left w:val="none" w:sz="0" w:space="0" w:color="auto"/>
        <w:bottom w:val="none" w:sz="0" w:space="0" w:color="auto"/>
        <w:right w:val="none" w:sz="0" w:space="0" w:color="auto"/>
      </w:divBdr>
    </w:div>
    <w:div w:id="1482386457">
      <w:bodyDiv w:val="1"/>
      <w:marLeft w:val="0"/>
      <w:marRight w:val="0"/>
      <w:marTop w:val="0"/>
      <w:marBottom w:val="0"/>
      <w:divBdr>
        <w:top w:val="none" w:sz="0" w:space="0" w:color="auto"/>
        <w:left w:val="none" w:sz="0" w:space="0" w:color="auto"/>
        <w:bottom w:val="none" w:sz="0" w:space="0" w:color="auto"/>
        <w:right w:val="none" w:sz="0" w:space="0" w:color="auto"/>
      </w:divBdr>
    </w:div>
    <w:div w:id="1482426337">
      <w:bodyDiv w:val="1"/>
      <w:marLeft w:val="0"/>
      <w:marRight w:val="0"/>
      <w:marTop w:val="0"/>
      <w:marBottom w:val="0"/>
      <w:divBdr>
        <w:top w:val="none" w:sz="0" w:space="0" w:color="auto"/>
        <w:left w:val="none" w:sz="0" w:space="0" w:color="auto"/>
        <w:bottom w:val="none" w:sz="0" w:space="0" w:color="auto"/>
        <w:right w:val="none" w:sz="0" w:space="0" w:color="auto"/>
      </w:divBdr>
    </w:div>
    <w:div w:id="1483699578">
      <w:bodyDiv w:val="1"/>
      <w:marLeft w:val="0"/>
      <w:marRight w:val="0"/>
      <w:marTop w:val="0"/>
      <w:marBottom w:val="0"/>
      <w:divBdr>
        <w:top w:val="none" w:sz="0" w:space="0" w:color="auto"/>
        <w:left w:val="none" w:sz="0" w:space="0" w:color="auto"/>
        <w:bottom w:val="none" w:sz="0" w:space="0" w:color="auto"/>
        <w:right w:val="none" w:sz="0" w:space="0" w:color="auto"/>
      </w:divBdr>
    </w:div>
    <w:div w:id="1483766735">
      <w:bodyDiv w:val="1"/>
      <w:marLeft w:val="0"/>
      <w:marRight w:val="0"/>
      <w:marTop w:val="0"/>
      <w:marBottom w:val="0"/>
      <w:divBdr>
        <w:top w:val="none" w:sz="0" w:space="0" w:color="auto"/>
        <w:left w:val="none" w:sz="0" w:space="0" w:color="auto"/>
        <w:bottom w:val="none" w:sz="0" w:space="0" w:color="auto"/>
        <w:right w:val="none" w:sz="0" w:space="0" w:color="auto"/>
      </w:divBdr>
    </w:div>
    <w:div w:id="1483812214">
      <w:bodyDiv w:val="1"/>
      <w:marLeft w:val="0"/>
      <w:marRight w:val="0"/>
      <w:marTop w:val="0"/>
      <w:marBottom w:val="0"/>
      <w:divBdr>
        <w:top w:val="none" w:sz="0" w:space="0" w:color="auto"/>
        <w:left w:val="none" w:sz="0" w:space="0" w:color="auto"/>
        <w:bottom w:val="none" w:sz="0" w:space="0" w:color="auto"/>
        <w:right w:val="none" w:sz="0" w:space="0" w:color="auto"/>
      </w:divBdr>
    </w:div>
    <w:div w:id="1484160116">
      <w:bodyDiv w:val="1"/>
      <w:marLeft w:val="0"/>
      <w:marRight w:val="0"/>
      <w:marTop w:val="0"/>
      <w:marBottom w:val="0"/>
      <w:divBdr>
        <w:top w:val="none" w:sz="0" w:space="0" w:color="auto"/>
        <w:left w:val="none" w:sz="0" w:space="0" w:color="auto"/>
        <w:bottom w:val="none" w:sz="0" w:space="0" w:color="auto"/>
        <w:right w:val="none" w:sz="0" w:space="0" w:color="auto"/>
      </w:divBdr>
    </w:div>
    <w:div w:id="1484201549">
      <w:bodyDiv w:val="1"/>
      <w:marLeft w:val="0"/>
      <w:marRight w:val="0"/>
      <w:marTop w:val="0"/>
      <w:marBottom w:val="0"/>
      <w:divBdr>
        <w:top w:val="none" w:sz="0" w:space="0" w:color="auto"/>
        <w:left w:val="none" w:sz="0" w:space="0" w:color="auto"/>
        <w:bottom w:val="none" w:sz="0" w:space="0" w:color="auto"/>
        <w:right w:val="none" w:sz="0" w:space="0" w:color="auto"/>
      </w:divBdr>
    </w:div>
    <w:div w:id="1484397205">
      <w:bodyDiv w:val="1"/>
      <w:marLeft w:val="0"/>
      <w:marRight w:val="0"/>
      <w:marTop w:val="0"/>
      <w:marBottom w:val="0"/>
      <w:divBdr>
        <w:top w:val="none" w:sz="0" w:space="0" w:color="auto"/>
        <w:left w:val="none" w:sz="0" w:space="0" w:color="auto"/>
        <w:bottom w:val="none" w:sz="0" w:space="0" w:color="auto"/>
        <w:right w:val="none" w:sz="0" w:space="0" w:color="auto"/>
      </w:divBdr>
    </w:div>
    <w:div w:id="1485387272">
      <w:bodyDiv w:val="1"/>
      <w:marLeft w:val="0"/>
      <w:marRight w:val="0"/>
      <w:marTop w:val="0"/>
      <w:marBottom w:val="0"/>
      <w:divBdr>
        <w:top w:val="none" w:sz="0" w:space="0" w:color="auto"/>
        <w:left w:val="none" w:sz="0" w:space="0" w:color="auto"/>
        <w:bottom w:val="none" w:sz="0" w:space="0" w:color="auto"/>
        <w:right w:val="none" w:sz="0" w:space="0" w:color="auto"/>
      </w:divBdr>
    </w:div>
    <w:div w:id="1485581084">
      <w:bodyDiv w:val="1"/>
      <w:marLeft w:val="0"/>
      <w:marRight w:val="0"/>
      <w:marTop w:val="0"/>
      <w:marBottom w:val="0"/>
      <w:divBdr>
        <w:top w:val="none" w:sz="0" w:space="0" w:color="auto"/>
        <w:left w:val="none" w:sz="0" w:space="0" w:color="auto"/>
        <w:bottom w:val="none" w:sz="0" w:space="0" w:color="auto"/>
        <w:right w:val="none" w:sz="0" w:space="0" w:color="auto"/>
      </w:divBdr>
    </w:div>
    <w:div w:id="1485660423">
      <w:bodyDiv w:val="1"/>
      <w:marLeft w:val="0"/>
      <w:marRight w:val="0"/>
      <w:marTop w:val="0"/>
      <w:marBottom w:val="0"/>
      <w:divBdr>
        <w:top w:val="none" w:sz="0" w:space="0" w:color="auto"/>
        <w:left w:val="none" w:sz="0" w:space="0" w:color="auto"/>
        <w:bottom w:val="none" w:sz="0" w:space="0" w:color="auto"/>
        <w:right w:val="none" w:sz="0" w:space="0" w:color="auto"/>
      </w:divBdr>
    </w:div>
    <w:div w:id="1485664017">
      <w:bodyDiv w:val="1"/>
      <w:marLeft w:val="0"/>
      <w:marRight w:val="0"/>
      <w:marTop w:val="0"/>
      <w:marBottom w:val="0"/>
      <w:divBdr>
        <w:top w:val="none" w:sz="0" w:space="0" w:color="auto"/>
        <w:left w:val="none" w:sz="0" w:space="0" w:color="auto"/>
        <w:bottom w:val="none" w:sz="0" w:space="0" w:color="auto"/>
        <w:right w:val="none" w:sz="0" w:space="0" w:color="auto"/>
      </w:divBdr>
    </w:div>
    <w:div w:id="1486244237">
      <w:bodyDiv w:val="1"/>
      <w:marLeft w:val="0"/>
      <w:marRight w:val="0"/>
      <w:marTop w:val="0"/>
      <w:marBottom w:val="0"/>
      <w:divBdr>
        <w:top w:val="none" w:sz="0" w:space="0" w:color="auto"/>
        <w:left w:val="none" w:sz="0" w:space="0" w:color="auto"/>
        <w:bottom w:val="none" w:sz="0" w:space="0" w:color="auto"/>
        <w:right w:val="none" w:sz="0" w:space="0" w:color="auto"/>
      </w:divBdr>
    </w:div>
    <w:div w:id="1486581543">
      <w:bodyDiv w:val="1"/>
      <w:marLeft w:val="0"/>
      <w:marRight w:val="0"/>
      <w:marTop w:val="0"/>
      <w:marBottom w:val="0"/>
      <w:divBdr>
        <w:top w:val="none" w:sz="0" w:space="0" w:color="auto"/>
        <w:left w:val="none" w:sz="0" w:space="0" w:color="auto"/>
        <w:bottom w:val="none" w:sz="0" w:space="0" w:color="auto"/>
        <w:right w:val="none" w:sz="0" w:space="0" w:color="auto"/>
      </w:divBdr>
    </w:div>
    <w:div w:id="1487086646">
      <w:bodyDiv w:val="1"/>
      <w:marLeft w:val="0"/>
      <w:marRight w:val="0"/>
      <w:marTop w:val="0"/>
      <w:marBottom w:val="0"/>
      <w:divBdr>
        <w:top w:val="none" w:sz="0" w:space="0" w:color="auto"/>
        <w:left w:val="none" w:sz="0" w:space="0" w:color="auto"/>
        <w:bottom w:val="none" w:sz="0" w:space="0" w:color="auto"/>
        <w:right w:val="none" w:sz="0" w:space="0" w:color="auto"/>
      </w:divBdr>
    </w:div>
    <w:div w:id="1487093694">
      <w:bodyDiv w:val="1"/>
      <w:marLeft w:val="0"/>
      <w:marRight w:val="0"/>
      <w:marTop w:val="0"/>
      <w:marBottom w:val="0"/>
      <w:divBdr>
        <w:top w:val="none" w:sz="0" w:space="0" w:color="auto"/>
        <w:left w:val="none" w:sz="0" w:space="0" w:color="auto"/>
        <w:bottom w:val="none" w:sz="0" w:space="0" w:color="auto"/>
        <w:right w:val="none" w:sz="0" w:space="0" w:color="auto"/>
      </w:divBdr>
    </w:div>
    <w:div w:id="1487160004">
      <w:bodyDiv w:val="1"/>
      <w:marLeft w:val="0"/>
      <w:marRight w:val="0"/>
      <w:marTop w:val="0"/>
      <w:marBottom w:val="0"/>
      <w:divBdr>
        <w:top w:val="none" w:sz="0" w:space="0" w:color="auto"/>
        <w:left w:val="none" w:sz="0" w:space="0" w:color="auto"/>
        <w:bottom w:val="none" w:sz="0" w:space="0" w:color="auto"/>
        <w:right w:val="none" w:sz="0" w:space="0" w:color="auto"/>
      </w:divBdr>
    </w:div>
    <w:div w:id="1487354251">
      <w:bodyDiv w:val="1"/>
      <w:marLeft w:val="0"/>
      <w:marRight w:val="0"/>
      <w:marTop w:val="0"/>
      <w:marBottom w:val="0"/>
      <w:divBdr>
        <w:top w:val="none" w:sz="0" w:space="0" w:color="auto"/>
        <w:left w:val="none" w:sz="0" w:space="0" w:color="auto"/>
        <w:bottom w:val="none" w:sz="0" w:space="0" w:color="auto"/>
        <w:right w:val="none" w:sz="0" w:space="0" w:color="auto"/>
      </w:divBdr>
    </w:div>
    <w:div w:id="1488207230">
      <w:bodyDiv w:val="1"/>
      <w:marLeft w:val="0"/>
      <w:marRight w:val="0"/>
      <w:marTop w:val="0"/>
      <w:marBottom w:val="0"/>
      <w:divBdr>
        <w:top w:val="none" w:sz="0" w:space="0" w:color="auto"/>
        <w:left w:val="none" w:sz="0" w:space="0" w:color="auto"/>
        <w:bottom w:val="none" w:sz="0" w:space="0" w:color="auto"/>
        <w:right w:val="none" w:sz="0" w:space="0" w:color="auto"/>
      </w:divBdr>
    </w:div>
    <w:div w:id="1488397225">
      <w:bodyDiv w:val="1"/>
      <w:marLeft w:val="0"/>
      <w:marRight w:val="0"/>
      <w:marTop w:val="0"/>
      <w:marBottom w:val="0"/>
      <w:divBdr>
        <w:top w:val="none" w:sz="0" w:space="0" w:color="auto"/>
        <w:left w:val="none" w:sz="0" w:space="0" w:color="auto"/>
        <w:bottom w:val="none" w:sz="0" w:space="0" w:color="auto"/>
        <w:right w:val="none" w:sz="0" w:space="0" w:color="auto"/>
      </w:divBdr>
    </w:div>
    <w:div w:id="1488403805">
      <w:bodyDiv w:val="1"/>
      <w:marLeft w:val="0"/>
      <w:marRight w:val="0"/>
      <w:marTop w:val="0"/>
      <w:marBottom w:val="0"/>
      <w:divBdr>
        <w:top w:val="none" w:sz="0" w:space="0" w:color="auto"/>
        <w:left w:val="none" w:sz="0" w:space="0" w:color="auto"/>
        <w:bottom w:val="none" w:sz="0" w:space="0" w:color="auto"/>
        <w:right w:val="none" w:sz="0" w:space="0" w:color="auto"/>
      </w:divBdr>
    </w:div>
    <w:div w:id="1488668108">
      <w:bodyDiv w:val="1"/>
      <w:marLeft w:val="0"/>
      <w:marRight w:val="0"/>
      <w:marTop w:val="0"/>
      <w:marBottom w:val="0"/>
      <w:divBdr>
        <w:top w:val="none" w:sz="0" w:space="0" w:color="auto"/>
        <w:left w:val="none" w:sz="0" w:space="0" w:color="auto"/>
        <w:bottom w:val="none" w:sz="0" w:space="0" w:color="auto"/>
        <w:right w:val="none" w:sz="0" w:space="0" w:color="auto"/>
      </w:divBdr>
    </w:div>
    <w:div w:id="1488739609">
      <w:bodyDiv w:val="1"/>
      <w:marLeft w:val="0"/>
      <w:marRight w:val="0"/>
      <w:marTop w:val="0"/>
      <w:marBottom w:val="0"/>
      <w:divBdr>
        <w:top w:val="none" w:sz="0" w:space="0" w:color="auto"/>
        <w:left w:val="none" w:sz="0" w:space="0" w:color="auto"/>
        <w:bottom w:val="none" w:sz="0" w:space="0" w:color="auto"/>
        <w:right w:val="none" w:sz="0" w:space="0" w:color="auto"/>
      </w:divBdr>
    </w:div>
    <w:div w:id="1488934211">
      <w:bodyDiv w:val="1"/>
      <w:marLeft w:val="0"/>
      <w:marRight w:val="0"/>
      <w:marTop w:val="0"/>
      <w:marBottom w:val="0"/>
      <w:divBdr>
        <w:top w:val="none" w:sz="0" w:space="0" w:color="auto"/>
        <w:left w:val="none" w:sz="0" w:space="0" w:color="auto"/>
        <w:bottom w:val="none" w:sz="0" w:space="0" w:color="auto"/>
        <w:right w:val="none" w:sz="0" w:space="0" w:color="auto"/>
      </w:divBdr>
    </w:div>
    <w:div w:id="1489248655">
      <w:bodyDiv w:val="1"/>
      <w:marLeft w:val="0"/>
      <w:marRight w:val="0"/>
      <w:marTop w:val="0"/>
      <w:marBottom w:val="0"/>
      <w:divBdr>
        <w:top w:val="none" w:sz="0" w:space="0" w:color="auto"/>
        <w:left w:val="none" w:sz="0" w:space="0" w:color="auto"/>
        <w:bottom w:val="none" w:sz="0" w:space="0" w:color="auto"/>
        <w:right w:val="none" w:sz="0" w:space="0" w:color="auto"/>
      </w:divBdr>
    </w:div>
    <w:div w:id="1489395032">
      <w:bodyDiv w:val="1"/>
      <w:marLeft w:val="0"/>
      <w:marRight w:val="0"/>
      <w:marTop w:val="0"/>
      <w:marBottom w:val="0"/>
      <w:divBdr>
        <w:top w:val="none" w:sz="0" w:space="0" w:color="auto"/>
        <w:left w:val="none" w:sz="0" w:space="0" w:color="auto"/>
        <w:bottom w:val="none" w:sz="0" w:space="0" w:color="auto"/>
        <w:right w:val="none" w:sz="0" w:space="0" w:color="auto"/>
      </w:divBdr>
    </w:div>
    <w:div w:id="1489521551">
      <w:bodyDiv w:val="1"/>
      <w:marLeft w:val="0"/>
      <w:marRight w:val="0"/>
      <w:marTop w:val="0"/>
      <w:marBottom w:val="0"/>
      <w:divBdr>
        <w:top w:val="none" w:sz="0" w:space="0" w:color="auto"/>
        <w:left w:val="none" w:sz="0" w:space="0" w:color="auto"/>
        <w:bottom w:val="none" w:sz="0" w:space="0" w:color="auto"/>
        <w:right w:val="none" w:sz="0" w:space="0" w:color="auto"/>
      </w:divBdr>
    </w:div>
    <w:div w:id="1490632327">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1023457">
      <w:bodyDiv w:val="1"/>
      <w:marLeft w:val="0"/>
      <w:marRight w:val="0"/>
      <w:marTop w:val="0"/>
      <w:marBottom w:val="0"/>
      <w:divBdr>
        <w:top w:val="none" w:sz="0" w:space="0" w:color="auto"/>
        <w:left w:val="none" w:sz="0" w:space="0" w:color="auto"/>
        <w:bottom w:val="none" w:sz="0" w:space="0" w:color="auto"/>
        <w:right w:val="none" w:sz="0" w:space="0" w:color="auto"/>
      </w:divBdr>
    </w:div>
    <w:div w:id="1491362255">
      <w:bodyDiv w:val="1"/>
      <w:marLeft w:val="0"/>
      <w:marRight w:val="0"/>
      <w:marTop w:val="0"/>
      <w:marBottom w:val="0"/>
      <w:divBdr>
        <w:top w:val="none" w:sz="0" w:space="0" w:color="auto"/>
        <w:left w:val="none" w:sz="0" w:space="0" w:color="auto"/>
        <w:bottom w:val="none" w:sz="0" w:space="0" w:color="auto"/>
        <w:right w:val="none" w:sz="0" w:space="0" w:color="auto"/>
      </w:divBdr>
    </w:div>
    <w:div w:id="1491367790">
      <w:bodyDiv w:val="1"/>
      <w:marLeft w:val="0"/>
      <w:marRight w:val="0"/>
      <w:marTop w:val="0"/>
      <w:marBottom w:val="0"/>
      <w:divBdr>
        <w:top w:val="none" w:sz="0" w:space="0" w:color="auto"/>
        <w:left w:val="none" w:sz="0" w:space="0" w:color="auto"/>
        <w:bottom w:val="none" w:sz="0" w:space="0" w:color="auto"/>
        <w:right w:val="none" w:sz="0" w:space="0" w:color="auto"/>
      </w:divBdr>
    </w:div>
    <w:div w:id="1491368040">
      <w:bodyDiv w:val="1"/>
      <w:marLeft w:val="0"/>
      <w:marRight w:val="0"/>
      <w:marTop w:val="0"/>
      <w:marBottom w:val="0"/>
      <w:divBdr>
        <w:top w:val="none" w:sz="0" w:space="0" w:color="auto"/>
        <w:left w:val="none" w:sz="0" w:space="0" w:color="auto"/>
        <w:bottom w:val="none" w:sz="0" w:space="0" w:color="auto"/>
        <w:right w:val="none" w:sz="0" w:space="0" w:color="auto"/>
      </w:divBdr>
    </w:div>
    <w:div w:id="1492141749">
      <w:bodyDiv w:val="1"/>
      <w:marLeft w:val="0"/>
      <w:marRight w:val="0"/>
      <w:marTop w:val="0"/>
      <w:marBottom w:val="0"/>
      <w:divBdr>
        <w:top w:val="none" w:sz="0" w:space="0" w:color="auto"/>
        <w:left w:val="none" w:sz="0" w:space="0" w:color="auto"/>
        <w:bottom w:val="none" w:sz="0" w:space="0" w:color="auto"/>
        <w:right w:val="none" w:sz="0" w:space="0" w:color="auto"/>
      </w:divBdr>
    </w:div>
    <w:div w:id="1492212340">
      <w:bodyDiv w:val="1"/>
      <w:marLeft w:val="0"/>
      <w:marRight w:val="0"/>
      <w:marTop w:val="0"/>
      <w:marBottom w:val="0"/>
      <w:divBdr>
        <w:top w:val="none" w:sz="0" w:space="0" w:color="auto"/>
        <w:left w:val="none" w:sz="0" w:space="0" w:color="auto"/>
        <w:bottom w:val="none" w:sz="0" w:space="0" w:color="auto"/>
        <w:right w:val="none" w:sz="0" w:space="0" w:color="auto"/>
      </w:divBdr>
    </w:div>
    <w:div w:id="1492216075">
      <w:bodyDiv w:val="1"/>
      <w:marLeft w:val="0"/>
      <w:marRight w:val="0"/>
      <w:marTop w:val="0"/>
      <w:marBottom w:val="0"/>
      <w:divBdr>
        <w:top w:val="none" w:sz="0" w:space="0" w:color="auto"/>
        <w:left w:val="none" w:sz="0" w:space="0" w:color="auto"/>
        <w:bottom w:val="none" w:sz="0" w:space="0" w:color="auto"/>
        <w:right w:val="none" w:sz="0" w:space="0" w:color="auto"/>
      </w:divBdr>
    </w:div>
    <w:div w:id="1492284600">
      <w:bodyDiv w:val="1"/>
      <w:marLeft w:val="0"/>
      <w:marRight w:val="0"/>
      <w:marTop w:val="0"/>
      <w:marBottom w:val="0"/>
      <w:divBdr>
        <w:top w:val="none" w:sz="0" w:space="0" w:color="auto"/>
        <w:left w:val="none" w:sz="0" w:space="0" w:color="auto"/>
        <w:bottom w:val="none" w:sz="0" w:space="0" w:color="auto"/>
        <w:right w:val="none" w:sz="0" w:space="0" w:color="auto"/>
      </w:divBdr>
    </w:div>
    <w:div w:id="1492285749">
      <w:bodyDiv w:val="1"/>
      <w:marLeft w:val="0"/>
      <w:marRight w:val="0"/>
      <w:marTop w:val="0"/>
      <w:marBottom w:val="0"/>
      <w:divBdr>
        <w:top w:val="none" w:sz="0" w:space="0" w:color="auto"/>
        <w:left w:val="none" w:sz="0" w:space="0" w:color="auto"/>
        <w:bottom w:val="none" w:sz="0" w:space="0" w:color="auto"/>
        <w:right w:val="none" w:sz="0" w:space="0" w:color="auto"/>
      </w:divBdr>
    </w:div>
    <w:div w:id="1492941507">
      <w:bodyDiv w:val="1"/>
      <w:marLeft w:val="0"/>
      <w:marRight w:val="0"/>
      <w:marTop w:val="0"/>
      <w:marBottom w:val="0"/>
      <w:divBdr>
        <w:top w:val="none" w:sz="0" w:space="0" w:color="auto"/>
        <w:left w:val="none" w:sz="0" w:space="0" w:color="auto"/>
        <w:bottom w:val="none" w:sz="0" w:space="0" w:color="auto"/>
        <w:right w:val="none" w:sz="0" w:space="0" w:color="auto"/>
      </w:divBdr>
    </w:div>
    <w:div w:id="1492987955">
      <w:bodyDiv w:val="1"/>
      <w:marLeft w:val="0"/>
      <w:marRight w:val="0"/>
      <w:marTop w:val="0"/>
      <w:marBottom w:val="0"/>
      <w:divBdr>
        <w:top w:val="none" w:sz="0" w:space="0" w:color="auto"/>
        <w:left w:val="none" w:sz="0" w:space="0" w:color="auto"/>
        <w:bottom w:val="none" w:sz="0" w:space="0" w:color="auto"/>
        <w:right w:val="none" w:sz="0" w:space="0" w:color="auto"/>
      </w:divBdr>
    </w:div>
    <w:div w:id="1493175865">
      <w:bodyDiv w:val="1"/>
      <w:marLeft w:val="0"/>
      <w:marRight w:val="0"/>
      <w:marTop w:val="0"/>
      <w:marBottom w:val="0"/>
      <w:divBdr>
        <w:top w:val="none" w:sz="0" w:space="0" w:color="auto"/>
        <w:left w:val="none" w:sz="0" w:space="0" w:color="auto"/>
        <w:bottom w:val="none" w:sz="0" w:space="0" w:color="auto"/>
        <w:right w:val="none" w:sz="0" w:space="0" w:color="auto"/>
      </w:divBdr>
    </w:div>
    <w:div w:id="1494297404">
      <w:bodyDiv w:val="1"/>
      <w:marLeft w:val="0"/>
      <w:marRight w:val="0"/>
      <w:marTop w:val="0"/>
      <w:marBottom w:val="0"/>
      <w:divBdr>
        <w:top w:val="none" w:sz="0" w:space="0" w:color="auto"/>
        <w:left w:val="none" w:sz="0" w:space="0" w:color="auto"/>
        <w:bottom w:val="none" w:sz="0" w:space="0" w:color="auto"/>
        <w:right w:val="none" w:sz="0" w:space="0" w:color="auto"/>
      </w:divBdr>
    </w:div>
    <w:div w:id="1494680073">
      <w:bodyDiv w:val="1"/>
      <w:marLeft w:val="0"/>
      <w:marRight w:val="0"/>
      <w:marTop w:val="0"/>
      <w:marBottom w:val="0"/>
      <w:divBdr>
        <w:top w:val="none" w:sz="0" w:space="0" w:color="auto"/>
        <w:left w:val="none" w:sz="0" w:space="0" w:color="auto"/>
        <w:bottom w:val="none" w:sz="0" w:space="0" w:color="auto"/>
        <w:right w:val="none" w:sz="0" w:space="0" w:color="auto"/>
      </w:divBdr>
    </w:div>
    <w:div w:id="1495224689">
      <w:bodyDiv w:val="1"/>
      <w:marLeft w:val="0"/>
      <w:marRight w:val="0"/>
      <w:marTop w:val="0"/>
      <w:marBottom w:val="0"/>
      <w:divBdr>
        <w:top w:val="none" w:sz="0" w:space="0" w:color="auto"/>
        <w:left w:val="none" w:sz="0" w:space="0" w:color="auto"/>
        <w:bottom w:val="none" w:sz="0" w:space="0" w:color="auto"/>
        <w:right w:val="none" w:sz="0" w:space="0" w:color="auto"/>
      </w:divBdr>
    </w:div>
    <w:div w:id="1495485581">
      <w:bodyDiv w:val="1"/>
      <w:marLeft w:val="0"/>
      <w:marRight w:val="0"/>
      <w:marTop w:val="0"/>
      <w:marBottom w:val="0"/>
      <w:divBdr>
        <w:top w:val="none" w:sz="0" w:space="0" w:color="auto"/>
        <w:left w:val="none" w:sz="0" w:space="0" w:color="auto"/>
        <w:bottom w:val="none" w:sz="0" w:space="0" w:color="auto"/>
        <w:right w:val="none" w:sz="0" w:space="0" w:color="auto"/>
      </w:divBdr>
    </w:div>
    <w:div w:id="1495800103">
      <w:bodyDiv w:val="1"/>
      <w:marLeft w:val="0"/>
      <w:marRight w:val="0"/>
      <w:marTop w:val="0"/>
      <w:marBottom w:val="0"/>
      <w:divBdr>
        <w:top w:val="none" w:sz="0" w:space="0" w:color="auto"/>
        <w:left w:val="none" w:sz="0" w:space="0" w:color="auto"/>
        <w:bottom w:val="none" w:sz="0" w:space="0" w:color="auto"/>
        <w:right w:val="none" w:sz="0" w:space="0" w:color="auto"/>
      </w:divBdr>
    </w:div>
    <w:div w:id="1496605486">
      <w:bodyDiv w:val="1"/>
      <w:marLeft w:val="0"/>
      <w:marRight w:val="0"/>
      <w:marTop w:val="0"/>
      <w:marBottom w:val="0"/>
      <w:divBdr>
        <w:top w:val="none" w:sz="0" w:space="0" w:color="auto"/>
        <w:left w:val="none" w:sz="0" w:space="0" w:color="auto"/>
        <w:bottom w:val="none" w:sz="0" w:space="0" w:color="auto"/>
        <w:right w:val="none" w:sz="0" w:space="0" w:color="auto"/>
      </w:divBdr>
    </w:div>
    <w:div w:id="1496646892">
      <w:bodyDiv w:val="1"/>
      <w:marLeft w:val="0"/>
      <w:marRight w:val="0"/>
      <w:marTop w:val="0"/>
      <w:marBottom w:val="0"/>
      <w:divBdr>
        <w:top w:val="none" w:sz="0" w:space="0" w:color="auto"/>
        <w:left w:val="none" w:sz="0" w:space="0" w:color="auto"/>
        <w:bottom w:val="none" w:sz="0" w:space="0" w:color="auto"/>
        <w:right w:val="none" w:sz="0" w:space="0" w:color="auto"/>
      </w:divBdr>
    </w:div>
    <w:div w:id="1497266904">
      <w:bodyDiv w:val="1"/>
      <w:marLeft w:val="0"/>
      <w:marRight w:val="0"/>
      <w:marTop w:val="0"/>
      <w:marBottom w:val="0"/>
      <w:divBdr>
        <w:top w:val="none" w:sz="0" w:space="0" w:color="auto"/>
        <w:left w:val="none" w:sz="0" w:space="0" w:color="auto"/>
        <w:bottom w:val="none" w:sz="0" w:space="0" w:color="auto"/>
        <w:right w:val="none" w:sz="0" w:space="0" w:color="auto"/>
      </w:divBdr>
    </w:div>
    <w:div w:id="1498301822">
      <w:bodyDiv w:val="1"/>
      <w:marLeft w:val="0"/>
      <w:marRight w:val="0"/>
      <w:marTop w:val="0"/>
      <w:marBottom w:val="0"/>
      <w:divBdr>
        <w:top w:val="none" w:sz="0" w:space="0" w:color="auto"/>
        <w:left w:val="none" w:sz="0" w:space="0" w:color="auto"/>
        <w:bottom w:val="none" w:sz="0" w:space="0" w:color="auto"/>
        <w:right w:val="none" w:sz="0" w:space="0" w:color="auto"/>
      </w:divBdr>
    </w:div>
    <w:div w:id="1498879155">
      <w:bodyDiv w:val="1"/>
      <w:marLeft w:val="0"/>
      <w:marRight w:val="0"/>
      <w:marTop w:val="0"/>
      <w:marBottom w:val="0"/>
      <w:divBdr>
        <w:top w:val="none" w:sz="0" w:space="0" w:color="auto"/>
        <w:left w:val="none" w:sz="0" w:space="0" w:color="auto"/>
        <w:bottom w:val="none" w:sz="0" w:space="0" w:color="auto"/>
        <w:right w:val="none" w:sz="0" w:space="0" w:color="auto"/>
      </w:divBdr>
    </w:div>
    <w:div w:id="1499152993">
      <w:bodyDiv w:val="1"/>
      <w:marLeft w:val="0"/>
      <w:marRight w:val="0"/>
      <w:marTop w:val="0"/>
      <w:marBottom w:val="0"/>
      <w:divBdr>
        <w:top w:val="none" w:sz="0" w:space="0" w:color="auto"/>
        <w:left w:val="none" w:sz="0" w:space="0" w:color="auto"/>
        <w:bottom w:val="none" w:sz="0" w:space="0" w:color="auto"/>
        <w:right w:val="none" w:sz="0" w:space="0" w:color="auto"/>
      </w:divBdr>
    </w:div>
    <w:div w:id="1499687847">
      <w:bodyDiv w:val="1"/>
      <w:marLeft w:val="0"/>
      <w:marRight w:val="0"/>
      <w:marTop w:val="0"/>
      <w:marBottom w:val="0"/>
      <w:divBdr>
        <w:top w:val="none" w:sz="0" w:space="0" w:color="auto"/>
        <w:left w:val="none" w:sz="0" w:space="0" w:color="auto"/>
        <w:bottom w:val="none" w:sz="0" w:space="0" w:color="auto"/>
        <w:right w:val="none" w:sz="0" w:space="0" w:color="auto"/>
      </w:divBdr>
    </w:div>
    <w:div w:id="1500775679">
      <w:bodyDiv w:val="1"/>
      <w:marLeft w:val="0"/>
      <w:marRight w:val="0"/>
      <w:marTop w:val="0"/>
      <w:marBottom w:val="0"/>
      <w:divBdr>
        <w:top w:val="none" w:sz="0" w:space="0" w:color="auto"/>
        <w:left w:val="none" w:sz="0" w:space="0" w:color="auto"/>
        <w:bottom w:val="none" w:sz="0" w:space="0" w:color="auto"/>
        <w:right w:val="none" w:sz="0" w:space="0" w:color="auto"/>
      </w:divBdr>
    </w:div>
    <w:div w:id="1501313151">
      <w:bodyDiv w:val="1"/>
      <w:marLeft w:val="0"/>
      <w:marRight w:val="0"/>
      <w:marTop w:val="0"/>
      <w:marBottom w:val="0"/>
      <w:divBdr>
        <w:top w:val="none" w:sz="0" w:space="0" w:color="auto"/>
        <w:left w:val="none" w:sz="0" w:space="0" w:color="auto"/>
        <w:bottom w:val="none" w:sz="0" w:space="0" w:color="auto"/>
        <w:right w:val="none" w:sz="0" w:space="0" w:color="auto"/>
      </w:divBdr>
    </w:div>
    <w:div w:id="1501580134">
      <w:bodyDiv w:val="1"/>
      <w:marLeft w:val="0"/>
      <w:marRight w:val="0"/>
      <w:marTop w:val="0"/>
      <w:marBottom w:val="0"/>
      <w:divBdr>
        <w:top w:val="none" w:sz="0" w:space="0" w:color="auto"/>
        <w:left w:val="none" w:sz="0" w:space="0" w:color="auto"/>
        <w:bottom w:val="none" w:sz="0" w:space="0" w:color="auto"/>
        <w:right w:val="none" w:sz="0" w:space="0" w:color="auto"/>
      </w:divBdr>
    </w:div>
    <w:div w:id="1502045454">
      <w:bodyDiv w:val="1"/>
      <w:marLeft w:val="0"/>
      <w:marRight w:val="0"/>
      <w:marTop w:val="0"/>
      <w:marBottom w:val="0"/>
      <w:divBdr>
        <w:top w:val="none" w:sz="0" w:space="0" w:color="auto"/>
        <w:left w:val="none" w:sz="0" w:space="0" w:color="auto"/>
        <w:bottom w:val="none" w:sz="0" w:space="0" w:color="auto"/>
        <w:right w:val="none" w:sz="0" w:space="0" w:color="auto"/>
      </w:divBdr>
    </w:div>
    <w:div w:id="1502114477">
      <w:bodyDiv w:val="1"/>
      <w:marLeft w:val="0"/>
      <w:marRight w:val="0"/>
      <w:marTop w:val="0"/>
      <w:marBottom w:val="0"/>
      <w:divBdr>
        <w:top w:val="none" w:sz="0" w:space="0" w:color="auto"/>
        <w:left w:val="none" w:sz="0" w:space="0" w:color="auto"/>
        <w:bottom w:val="none" w:sz="0" w:space="0" w:color="auto"/>
        <w:right w:val="none" w:sz="0" w:space="0" w:color="auto"/>
      </w:divBdr>
    </w:div>
    <w:div w:id="1502156815">
      <w:bodyDiv w:val="1"/>
      <w:marLeft w:val="0"/>
      <w:marRight w:val="0"/>
      <w:marTop w:val="0"/>
      <w:marBottom w:val="0"/>
      <w:divBdr>
        <w:top w:val="none" w:sz="0" w:space="0" w:color="auto"/>
        <w:left w:val="none" w:sz="0" w:space="0" w:color="auto"/>
        <w:bottom w:val="none" w:sz="0" w:space="0" w:color="auto"/>
        <w:right w:val="none" w:sz="0" w:space="0" w:color="auto"/>
      </w:divBdr>
    </w:div>
    <w:div w:id="1502741329">
      <w:bodyDiv w:val="1"/>
      <w:marLeft w:val="0"/>
      <w:marRight w:val="0"/>
      <w:marTop w:val="0"/>
      <w:marBottom w:val="0"/>
      <w:divBdr>
        <w:top w:val="none" w:sz="0" w:space="0" w:color="auto"/>
        <w:left w:val="none" w:sz="0" w:space="0" w:color="auto"/>
        <w:bottom w:val="none" w:sz="0" w:space="0" w:color="auto"/>
        <w:right w:val="none" w:sz="0" w:space="0" w:color="auto"/>
      </w:divBdr>
    </w:div>
    <w:div w:id="1502819586">
      <w:bodyDiv w:val="1"/>
      <w:marLeft w:val="0"/>
      <w:marRight w:val="0"/>
      <w:marTop w:val="0"/>
      <w:marBottom w:val="0"/>
      <w:divBdr>
        <w:top w:val="none" w:sz="0" w:space="0" w:color="auto"/>
        <w:left w:val="none" w:sz="0" w:space="0" w:color="auto"/>
        <w:bottom w:val="none" w:sz="0" w:space="0" w:color="auto"/>
        <w:right w:val="none" w:sz="0" w:space="0" w:color="auto"/>
      </w:divBdr>
    </w:div>
    <w:div w:id="1502967815">
      <w:bodyDiv w:val="1"/>
      <w:marLeft w:val="0"/>
      <w:marRight w:val="0"/>
      <w:marTop w:val="0"/>
      <w:marBottom w:val="0"/>
      <w:divBdr>
        <w:top w:val="none" w:sz="0" w:space="0" w:color="auto"/>
        <w:left w:val="none" w:sz="0" w:space="0" w:color="auto"/>
        <w:bottom w:val="none" w:sz="0" w:space="0" w:color="auto"/>
        <w:right w:val="none" w:sz="0" w:space="0" w:color="auto"/>
      </w:divBdr>
    </w:div>
    <w:div w:id="1503474067">
      <w:bodyDiv w:val="1"/>
      <w:marLeft w:val="0"/>
      <w:marRight w:val="0"/>
      <w:marTop w:val="0"/>
      <w:marBottom w:val="0"/>
      <w:divBdr>
        <w:top w:val="none" w:sz="0" w:space="0" w:color="auto"/>
        <w:left w:val="none" w:sz="0" w:space="0" w:color="auto"/>
        <w:bottom w:val="none" w:sz="0" w:space="0" w:color="auto"/>
        <w:right w:val="none" w:sz="0" w:space="0" w:color="auto"/>
      </w:divBdr>
    </w:div>
    <w:div w:id="1503741593">
      <w:bodyDiv w:val="1"/>
      <w:marLeft w:val="0"/>
      <w:marRight w:val="0"/>
      <w:marTop w:val="0"/>
      <w:marBottom w:val="0"/>
      <w:divBdr>
        <w:top w:val="none" w:sz="0" w:space="0" w:color="auto"/>
        <w:left w:val="none" w:sz="0" w:space="0" w:color="auto"/>
        <w:bottom w:val="none" w:sz="0" w:space="0" w:color="auto"/>
        <w:right w:val="none" w:sz="0" w:space="0" w:color="auto"/>
      </w:divBdr>
    </w:div>
    <w:div w:id="1503932962">
      <w:bodyDiv w:val="1"/>
      <w:marLeft w:val="0"/>
      <w:marRight w:val="0"/>
      <w:marTop w:val="0"/>
      <w:marBottom w:val="0"/>
      <w:divBdr>
        <w:top w:val="none" w:sz="0" w:space="0" w:color="auto"/>
        <w:left w:val="none" w:sz="0" w:space="0" w:color="auto"/>
        <w:bottom w:val="none" w:sz="0" w:space="0" w:color="auto"/>
        <w:right w:val="none" w:sz="0" w:space="0" w:color="auto"/>
      </w:divBdr>
    </w:div>
    <w:div w:id="1504082967">
      <w:bodyDiv w:val="1"/>
      <w:marLeft w:val="0"/>
      <w:marRight w:val="0"/>
      <w:marTop w:val="0"/>
      <w:marBottom w:val="0"/>
      <w:divBdr>
        <w:top w:val="none" w:sz="0" w:space="0" w:color="auto"/>
        <w:left w:val="none" w:sz="0" w:space="0" w:color="auto"/>
        <w:bottom w:val="none" w:sz="0" w:space="0" w:color="auto"/>
        <w:right w:val="none" w:sz="0" w:space="0" w:color="auto"/>
      </w:divBdr>
    </w:div>
    <w:div w:id="1505246699">
      <w:bodyDiv w:val="1"/>
      <w:marLeft w:val="0"/>
      <w:marRight w:val="0"/>
      <w:marTop w:val="0"/>
      <w:marBottom w:val="0"/>
      <w:divBdr>
        <w:top w:val="none" w:sz="0" w:space="0" w:color="auto"/>
        <w:left w:val="none" w:sz="0" w:space="0" w:color="auto"/>
        <w:bottom w:val="none" w:sz="0" w:space="0" w:color="auto"/>
        <w:right w:val="none" w:sz="0" w:space="0" w:color="auto"/>
      </w:divBdr>
    </w:div>
    <w:div w:id="1505702590">
      <w:bodyDiv w:val="1"/>
      <w:marLeft w:val="0"/>
      <w:marRight w:val="0"/>
      <w:marTop w:val="0"/>
      <w:marBottom w:val="0"/>
      <w:divBdr>
        <w:top w:val="none" w:sz="0" w:space="0" w:color="auto"/>
        <w:left w:val="none" w:sz="0" w:space="0" w:color="auto"/>
        <w:bottom w:val="none" w:sz="0" w:space="0" w:color="auto"/>
        <w:right w:val="none" w:sz="0" w:space="0" w:color="auto"/>
      </w:divBdr>
    </w:div>
    <w:div w:id="1506246169">
      <w:bodyDiv w:val="1"/>
      <w:marLeft w:val="0"/>
      <w:marRight w:val="0"/>
      <w:marTop w:val="0"/>
      <w:marBottom w:val="0"/>
      <w:divBdr>
        <w:top w:val="none" w:sz="0" w:space="0" w:color="auto"/>
        <w:left w:val="none" w:sz="0" w:space="0" w:color="auto"/>
        <w:bottom w:val="none" w:sz="0" w:space="0" w:color="auto"/>
        <w:right w:val="none" w:sz="0" w:space="0" w:color="auto"/>
      </w:divBdr>
    </w:div>
    <w:div w:id="1506285355">
      <w:bodyDiv w:val="1"/>
      <w:marLeft w:val="0"/>
      <w:marRight w:val="0"/>
      <w:marTop w:val="0"/>
      <w:marBottom w:val="0"/>
      <w:divBdr>
        <w:top w:val="none" w:sz="0" w:space="0" w:color="auto"/>
        <w:left w:val="none" w:sz="0" w:space="0" w:color="auto"/>
        <w:bottom w:val="none" w:sz="0" w:space="0" w:color="auto"/>
        <w:right w:val="none" w:sz="0" w:space="0" w:color="auto"/>
      </w:divBdr>
    </w:div>
    <w:div w:id="1506748019">
      <w:bodyDiv w:val="1"/>
      <w:marLeft w:val="0"/>
      <w:marRight w:val="0"/>
      <w:marTop w:val="0"/>
      <w:marBottom w:val="0"/>
      <w:divBdr>
        <w:top w:val="none" w:sz="0" w:space="0" w:color="auto"/>
        <w:left w:val="none" w:sz="0" w:space="0" w:color="auto"/>
        <w:bottom w:val="none" w:sz="0" w:space="0" w:color="auto"/>
        <w:right w:val="none" w:sz="0" w:space="0" w:color="auto"/>
      </w:divBdr>
    </w:div>
    <w:div w:id="1507088604">
      <w:bodyDiv w:val="1"/>
      <w:marLeft w:val="0"/>
      <w:marRight w:val="0"/>
      <w:marTop w:val="0"/>
      <w:marBottom w:val="0"/>
      <w:divBdr>
        <w:top w:val="none" w:sz="0" w:space="0" w:color="auto"/>
        <w:left w:val="none" w:sz="0" w:space="0" w:color="auto"/>
        <w:bottom w:val="none" w:sz="0" w:space="0" w:color="auto"/>
        <w:right w:val="none" w:sz="0" w:space="0" w:color="auto"/>
      </w:divBdr>
    </w:div>
    <w:div w:id="1507137420">
      <w:bodyDiv w:val="1"/>
      <w:marLeft w:val="0"/>
      <w:marRight w:val="0"/>
      <w:marTop w:val="0"/>
      <w:marBottom w:val="0"/>
      <w:divBdr>
        <w:top w:val="none" w:sz="0" w:space="0" w:color="auto"/>
        <w:left w:val="none" w:sz="0" w:space="0" w:color="auto"/>
        <w:bottom w:val="none" w:sz="0" w:space="0" w:color="auto"/>
        <w:right w:val="none" w:sz="0" w:space="0" w:color="auto"/>
      </w:divBdr>
    </w:div>
    <w:div w:id="1507287051">
      <w:bodyDiv w:val="1"/>
      <w:marLeft w:val="0"/>
      <w:marRight w:val="0"/>
      <w:marTop w:val="0"/>
      <w:marBottom w:val="0"/>
      <w:divBdr>
        <w:top w:val="none" w:sz="0" w:space="0" w:color="auto"/>
        <w:left w:val="none" w:sz="0" w:space="0" w:color="auto"/>
        <w:bottom w:val="none" w:sz="0" w:space="0" w:color="auto"/>
        <w:right w:val="none" w:sz="0" w:space="0" w:color="auto"/>
      </w:divBdr>
    </w:div>
    <w:div w:id="1508060198">
      <w:bodyDiv w:val="1"/>
      <w:marLeft w:val="0"/>
      <w:marRight w:val="0"/>
      <w:marTop w:val="0"/>
      <w:marBottom w:val="0"/>
      <w:divBdr>
        <w:top w:val="none" w:sz="0" w:space="0" w:color="auto"/>
        <w:left w:val="none" w:sz="0" w:space="0" w:color="auto"/>
        <w:bottom w:val="none" w:sz="0" w:space="0" w:color="auto"/>
        <w:right w:val="none" w:sz="0" w:space="0" w:color="auto"/>
      </w:divBdr>
    </w:div>
    <w:div w:id="1508326548">
      <w:bodyDiv w:val="1"/>
      <w:marLeft w:val="0"/>
      <w:marRight w:val="0"/>
      <w:marTop w:val="0"/>
      <w:marBottom w:val="0"/>
      <w:divBdr>
        <w:top w:val="none" w:sz="0" w:space="0" w:color="auto"/>
        <w:left w:val="none" w:sz="0" w:space="0" w:color="auto"/>
        <w:bottom w:val="none" w:sz="0" w:space="0" w:color="auto"/>
        <w:right w:val="none" w:sz="0" w:space="0" w:color="auto"/>
      </w:divBdr>
    </w:div>
    <w:div w:id="1508448576">
      <w:bodyDiv w:val="1"/>
      <w:marLeft w:val="0"/>
      <w:marRight w:val="0"/>
      <w:marTop w:val="0"/>
      <w:marBottom w:val="0"/>
      <w:divBdr>
        <w:top w:val="none" w:sz="0" w:space="0" w:color="auto"/>
        <w:left w:val="none" w:sz="0" w:space="0" w:color="auto"/>
        <w:bottom w:val="none" w:sz="0" w:space="0" w:color="auto"/>
        <w:right w:val="none" w:sz="0" w:space="0" w:color="auto"/>
      </w:divBdr>
    </w:div>
    <w:div w:id="1508642280">
      <w:bodyDiv w:val="1"/>
      <w:marLeft w:val="0"/>
      <w:marRight w:val="0"/>
      <w:marTop w:val="0"/>
      <w:marBottom w:val="0"/>
      <w:divBdr>
        <w:top w:val="none" w:sz="0" w:space="0" w:color="auto"/>
        <w:left w:val="none" w:sz="0" w:space="0" w:color="auto"/>
        <w:bottom w:val="none" w:sz="0" w:space="0" w:color="auto"/>
        <w:right w:val="none" w:sz="0" w:space="0" w:color="auto"/>
      </w:divBdr>
    </w:div>
    <w:div w:id="1508790724">
      <w:bodyDiv w:val="1"/>
      <w:marLeft w:val="0"/>
      <w:marRight w:val="0"/>
      <w:marTop w:val="0"/>
      <w:marBottom w:val="0"/>
      <w:divBdr>
        <w:top w:val="none" w:sz="0" w:space="0" w:color="auto"/>
        <w:left w:val="none" w:sz="0" w:space="0" w:color="auto"/>
        <w:bottom w:val="none" w:sz="0" w:space="0" w:color="auto"/>
        <w:right w:val="none" w:sz="0" w:space="0" w:color="auto"/>
      </w:divBdr>
    </w:div>
    <w:div w:id="1508979857">
      <w:bodyDiv w:val="1"/>
      <w:marLeft w:val="0"/>
      <w:marRight w:val="0"/>
      <w:marTop w:val="0"/>
      <w:marBottom w:val="0"/>
      <w:divBdr>
        <w:top w:val="none" w:sz="0" w:space="0" w:color="auto"/>
        <w:left w:val="none" w:sz="0" w:space="0" w:color="auto"/>
        <w:bottom w:val="none" w:sz="0" w:space="0" w:color="auto"/>
        <w:right w:val="none" w:sz="0" w:space="0" w:color="auto"/>
      </w:divBdr>
    </w:div>
    <w:div w:id="1509104143">
      <w:bodyDiv w:val="1"/>
      <w:marLeft w:val="0"/>
      <w:marRight w:val="0"/>
      <w:marTop w:val="0"/>
      <w:marBottom w:val="0"/>
      <w:divBdr>
        <w:top w:val="none" w:sz="0" w:space="0" w:color="auto"/>
        <w:left w:val="none" w:sz="0" w:space="0" w:color="auto"/>
        <w:bottom w:val="none" w:sz="0" w:space="0" w:color="auto"/>
        <w:right w:val="none" w:sz="0" w:space="0" w:color="auto"/>
      </w:divBdr>
    </w:div>
    <w:div w:id="1509178612">
      <w:bodyDiv w:val="1"/>
      <w:marLeft w:val="0"/>
      <w:marRight w:val="0"/>
      <w:marTop w:val="0"/>
      <w:marBottom w:val="0"/>
      <w:divBdr>
        <w:top w:val="none" w:sz="0" w:space="0" w:color="auto"/>
        <w:left w:val="none" w:sz="0" w:space="0" w:color="auto"/>
        <w:bottom w:val="none" w:sz="0" w:space="0" w:color="auto"/>
        <w:right w:val="none" w:sz="0" w:space="0" w:color="auto"/>
      </w:divBdr>
    </w:div>
    <w:div w:id="1509711977">
      <w:bodyDiv w:val="1"/>
      <w:marLeft w:val="0"/>
      <w:marRight w:val="0"/>
      <w:marTop w:val="0"/>
      <w:marBottom w:val="0"/>
      <w:divBdr>
        <w:top w:val="none" w:sz="0" w:space="0" w:color="auto"/>
        <w:left w:val="none" w:sz="0" w:space="0" w:color="auto"/>
        <w:bottom w:val="none" w:sz="0" w:space="0" w:color="auto"/>
        <w:right w:val="none" w:sz="0" w:space="0" w:color="auto"/>
      </w:divBdr>
    </w:div>
    <w:div w:id="1510636911">
      <w:bodyDiv w:val="1"/>
      <w:marLeft w:val="0"/>
      <w:marRight w:val="0"/>
      <w:marTop w:val="0"/>
      <w:marBottom w:val="0"/>
      <w:divBdr>
        <w:top w:val="none" w:sz="0" w:space="0" w:color="auto"/>
        <w:left w:val="none" w:sz="0" w:space="0" w:color="auto"/>
        <w:bottom w:val="none" w:sz="0" w:space="0" w:color="auto"/>
        <w:right w:val="none" w:sz="0" w:space="0" w:color="auto"/>
      </w:divBdr>
    </w:div>
    <w:div w:id="1510947687">
      <w:bodyDiv w:val="1"/>
      <w:marLeft w:val="0"/>
      <w:marRight w:val="0"/>
      <w:marTop w:val="0"/>
      <w:marBottom w:val="0"/>
      <w:divBdr>
        <w:top w:val="none" w:sz="0" w:space="0" w:color="auto"/>
        <w:left w:val="none" w:sz="0" w:space="0" w:color="auto"/>
        <w:bottom w:val="none" w:sz="0" w:space="0" w:color="auto"/>
        <w:right w:val="none" w:sz="0" w:space="0" w:color="auto"/>
      </w:divBdr>
    </w:div>
    <w:div w:id="1511094573">
      <w:bodyDiv w:val="1"/>
      <w:marLeft w:val="0"/>
      <w:marRight w:val="0"/>
      <w:marTop w:val="0"/>
      <w:marBottom w:val="0"/>
      <w:divBdr>
        <w:top w:val="none" w:sz="0" w:space="0" w:color="auto"/>
        <w:left w:val="none" w:sz="0" w:space="0" w:color="auto"/>
        <w:bottom w:val="none" w:sz="0" w:space="0" w:color="auto"/>
        <w:right w:val="none" w:sz="0" w:space="0" w:color="auto"/>
      </w:divBdr>
    </w:div>
    <w:div w:id="1511405326">
      <w:bodyDiv w:val="1"/>
      <w:marLeft w:val="0"/>
      <w:marRight w:val="0"/>
      <w:marTop w:val="0"/>
      <w:marBottom w:val="0"/>
      <w:divBdr>
        <w:top w:val="none" w:sz="0" w:space="0" w:color="auto"/>
        <w:left w:val="none" w:sz="0" w:space="0" w:color="auto"/>
        <w:bottom w:val="none" w:sz="0" w:space="0" w:color="auto"/>
        <w:right w:val="none" w:sz="0" w:space="0" w:color="auto"/>
      </w:divBdr>
    </w:div>
    <w:div w:id="1511529377">
      <w:bodyDiv w:val="1"/>
      <w:marLeft w:val="0"/>
      <w:marRight w:val="0"/>
      <w:marTop w:val="0"/>
      <w:marBottom w:val="0"/>
      <w:divBdr>
        <w:top w:val="none" w:sz="0" w:space="0" w:color="auto"/>
        <w:left w:val="none" w:sz="0" w:space="0" w:color="auto"/>
        <w:bottom w:val="none" w:sz="0" w:space="0" w:color="auto"/>
        <w:right w:val="none" w:sz="0" w:space="0" w:color="auto"/>
      </w:divBdr>
    </w:div>
    <w:div w:id="1511530171">
      <w:bodyDiv w:val="1"/>
      <w:marLeft w:val="0"/>
      <w:marRight w:val="0"/>
      <w:marTop w:val="0"/>
      <w:marBottom w:val="0"/>
      <w:divBdr>
        <w:top w:val="none" w:sz="0" w:space="0" w:color="auto"/>
        <w:left w:val="none" w:sz="0" w:space="0" w:color="auto"/>
        <w:bottom w:val="none" w:sz="0" w:space="0" w:color="auto"/>
        <w:right w:val="none" w:sz="0" w:space="0" w:color="auto"/>
      </w:divBdr>
    </w:div>
    <w:div w:id="1511607513">
      <w:bodyDiv w:val="1"/>
      <w:marLeft w:val="0"/>
      <w:marRight w:val="0"/>
      <w:marTop w:val="0"/>
      <w:marBottom w:val="0"/>
      <w:divBdr>
        <w:top w:val="none" w:sz="0" w:space="0" w:color="auto"/>
        <w:left w:val="none" w:sz="0" w:space="0" w:color="auto"/>
        <w:bottom w:val="none" w:sz="0" w:space="0" w:color="auto"/>
        <w:right w:val="none" w:sz="0" w:space="0" w:color="auto"/>
      </w:divBdr>
    </w:div>
    <w:div w:id="1511749133">
      <w:bodyDiv w:val="1"/>
      <w:marLeft w:val="0"/>
      <w:marRight w:val="0"/>
      <w:marTop w:val="0"/>
      <w:marBottom w:val="0"/>
      <w:divBdr>
        <w:top w:val="none" w:sz="0" w:space="0" w:color="auto"/>
        <w:left w:val="none" w:sz="0" w:space="0" w:color="auto"/>
        <w:bottom w:val="none" w:sz="0" w:space="0" w:color="auto"/>
        <w:right w:val="none" w:sz="0" w:space="0" w:color="auto"/>
      </w:divBdr>
    </w:div>
    <w:div w:id="1512069286">
      <w:bodyDiv w:val="1"/>
      <w:marLeft w:val="0"/>
      <w:marRight w:val="0"/>
      <w:marTop w:val="0"/>
      <w:marBottom w:val="0"/>
      <w:divBdr>
        <w:top w:val="none" w:sz="0" w:space="0" w:color="auto"/>
        <w:left w:val="none" w:sz="0" w:space="0" w:color="auto"/>
        <w:bottom w:val="none" w:sz="0" w:space="0" w:color="auto"/>
        <w:right w:val="none" w:sz="0" w:space="0" w:color="auto"/>
      </w:divBdr>
    </w:div>
    <w:div w:id="1512374762">
      <w:bodyDiv w:val="1"/>
      <w:marLeft w:val="0"/>
      <w:marRight w:val="0"/>
      <w:marTop w:val="0"/>
      <w:marBottom w:val="0"/>
      <w:divBdr>
        <w:top w:val="none" w:sz="0" w:space="0" w:color="auto"/>
        <w:left w:val="none" w:sz="0" w:space="0" w:color="auto"/>
        <w:bottom w:val="none" w:sz="0" w:space="0" w:color="auto"/>
        <w:right w:val="none" w:sz="0" w:space="0" w:color="auto"/>
      </w:divBdr>
    </w:div>
    <w:div w:id="1512524373">
      <w:bodyDiv w:val="1"/>
      <w:marLeft w:val="0"/>
      <w:marRight w:val="0"/>
      <w:marTop w:val="0"/>
      <w:marBottom w:val="0"/>
      <w:divBdr>
        <w:top w:val="none" w:sz="0" w:space="0" w:color="auto"/>
        <w:left w:val="none" w:sz="0" w:space="0" w:color="auto"/>
        <w:bottom w:val="none" w:sz="0" w:space="0" w:color="auto"/>
        <w:right w:val="none" w:sz="0" w:space="0" w:color="auto"/>
      </w:divBdr>
    </w:div>
    <w:div w:id="1512600516">
      <w:bodyDiv w:val="1"/>
      <w:marLeft w:val="0"/>
      <w:marRight w:val="0"/>
      <w:marTop w:val="0"/>
      <w:marBottom w:val="0"/>
      <w:divBdr>
        <w:top w:val="none" w:sz="0" w:space="0" w:color="auto"/>
        <w:left w:val="none" w:sz="0" w:space="0" w:color="auto"/>
        <w:bottom w:val="none" w:sz="0" w:space="0" w:color="auto"/>
        <w:right w:val="none" w:sz="0" w:space="0" w:color="auto"/>
      </w:divBdr>
    </w:div>
    <w:div w:id="1513645737">
      <w:bodyDiv w:val="1"/>
      <w:marLeft w:val="0"/>
      <w:marRight w:val="0"/>
      <w:marTop w:val="0"/>
      <w:marBottom w:val="0"/>
      <w:divBdr>
        <w:top w:val="none" w:sz="0" w:space="0" w:color="auto"/>
        <w:left w:val="none" w:sz="0" w:space="0" w:color="auto"/>
        <w:bottom w:val="none" w:sz="0" w:space="0" w:color="auto"/>
        <w:right w:val="none" w:sz="0" w:space="0" w:color="auto"/>
      </w:divBdr>
    </w:div>
    <w:div w:id="1513837300">
      <w:bodyDiv w:val="1"/>
      <w:marLeft w:val="0"/>
      <w:marRight w:val="0"/>
      <w:marTop w:val="0"/>
      <w:marBottom w:val="0"/>
      <w:divBdr>
        <w:top w:val="none" w:sz="0" w:space="0" w:color="auto"/>
        <w:left w:val="none" w:sz="0" w:space="0" w:color="auto"/>
        <w:bottom w:val="none" w:sz="0" w:space="0" w:color="auto"/>
        <w:right w:val="none" w:sz="0" w:space="0" w:color="auto"/>
      </w:divBdr>
    </w:div>
    <w:div w:id="1515342966">
      <w:bodyDiv w:val="1"/>
      <w:marLeft w:val="0"/>
      <w:marRight w:val="0"/>
      <w:marTop w:val="0"/>
      <w:marBottom w:val="0"/>
      <w:divBdr>
        <w:top w:val="none" w:sz="0" w:space="0" w:color="auto"/>
        <w:left w:val="none" w:sz="0" w:space="0" w:color="auto"/>
        <w:bottom w:val="none" w:sz="0" w:space="0" w:color="auto"/>
        <w:right w:val="none" w:sz="0" w:space="0" w:color="auto"/>
      </w:divBdr>
    </w:div>
    <w:div w:id="1515411933">
      <w:bodyDiv w:val="1"/>
      <w:marLeft w:val="0"/>
      <w:marRight w:val="0"/>
      <w:marTop w:val="0"/>
      <w:marBottom w:val="0"/>
      <w:divBdr>
        <w:top w:val="none" w:sz="0" w:space="0" w:color="auto"/>
        <w:left w:val="none" w:sz="0" w:space="0" w:color="auto"/>
        <w:bottom w:val="none" w:sz="0" w:space="0" w:color="auto"/>
        <w:right w:val="none" w:sz="0" w:space="0" w:color="auto"/>
      </w:divBdr>
    </w:div>
    <w:div w:id="1515880348">
      <w:bodyDiv w:val="1"/>
      <w:marLeft w:val="0"/>
      <w:marRight w:val="0"/>
      <w:marTop w:val="0"/>
      <w:marBottom w:val="0"/>
      <w:divBdr>
        <w:top w:val="none" w:sz="0" w:space="0" w:color="auto"/>
        <w:left w:val="none" w:sz="0" w:space="0" w:color="auto"/>
        <w:bottom w:val="none" w:sz="0" w:space="0" w:color="auto"/>
        <w:right w:val="none" w:sz="0" w:space="0" w:color="auto"/>
      </w:divBdr>
    </w:div>
    <w:div w:id="1516574683">
      <w:bodyDiv w:val="1"/>
      <w:marLeft w:val="0"/>
      <w:marRight w:val="0"/>
      <w:marTop w:val="0"/>
      <w:marBottom w:val="0"/>
      <w:divBdr>
        <w:top w:val="none" w:sz="0" w:space="0" w:color="auto"/>
        <w:left w:val="none" w:sz="0" w:space="0" w:color="auto"/>
        <w:bottom w:val="none" w:sz="0" w:space="0" w:color="auto"/>
        <w:right w:val="none" w:sz="0" w:space="0" w:color="auto"/>
      </w:divBdr>
    </w:div>
    <w:div w:id="1516722172">
      <w:bodyDiv w:val="1"/>
      <w:marLeft w:val="0"/>
      <w:marRight w:val="0"/>
      <w:marTop w:val="0"/>
      <w:marBottom w:val="0"/>
      <w:divBdr>
        <w:top w:val="none" w:sz="0" w:space="0" w:color="auto"/>
        <w:left w:val="none" w:sz="0" w:space="0" w:color="auto"/>
        <w:bottom w:val="none" w:sz="0" w:space="0" w:color="auto"/>
        <w:right w:val="none" w:sz="0" w:space="0" w:color="auto"/>
      </w:divBdr>
    </w:div>
    <w:div w:id="1516731117">
      <w:bodyDiv w:val="1"/>
      <w:marLeft w:val="0"/>
      <w:marRight w:val="0"/>
      <w:marTop w:val="0"/>
      <w:marBottom w:val="0"/>
      <w:divBdr>
        <w:top w:val="none" w:sz="0" w:space="0" w:color="auto"/>
        <w:left w:val="none" w:sz="0" w:space="0" w:color="auto"/>
        <w:bottom w:val="none" w:sz="0" w:space="0" w:color="auto"/>
        <w:right w:val="none" w:sz="0" w:space="0" w:color="auto"/>
      </w:divBdr>
    </w:div>
    <w:div w:id="1516966571">
      <w:bodyDiv w:val="1"/>
      <w:marLeft w:val="0"/>
      <w:marRight w:val="0"/>
      <w:marTop w:val="0"/>
      <w:marBottom w:val="0"/>
      <w:divBdr>
        <w:top w:val="none" w:sz="0" w:space="0" w:color="auto"/>
        <w:left w:val="none" w:sz="0" w:space="0" w:color="auto"/>
        <w:bottom w:val="none" w:sz="0" w:space="0" w:color="auto"/>
        <w:right w:val="none" w:sz="0" w:space="0" w:color="auto"/>
      </w:divBdr>
    </w:div>
    <w:div w:id="1517305036">
      <w:bodyDiv w:val="1"/>
      <w:marLeft w:val="0"/>
      <w:marRight w:val="0"/>
      <w:marTop w:val="0"/>
      <w:marBottom w:val="0"/>
      <w:divBdr>
        <w:top w:val="none" w:sz="0" w:space="0" w:color="auto"/>
        <w:left w:val="none" w:sz="0" w:space="0" w:color="auto"/>
        <w:bottom w:val="none" w:sz="0" w:space="0" w:color="auto"/>
        <w:right w:val="none" w:sz="0" w:space="0" w:color="auto"/>
      </w:divBdr>
    </w:div>
    <w:div w:id="1517306680">
      <w:bodyDiv w:val="1"/>
      <w:marLeft w:val="0"/>
      <w:marRight w:val="0"/>
      <w:marTop w:val="0"/>
      <w:marBottom w:val="0"/>
      <w:divBdr>
        <w:top w:val="none" w:sz="0" w:space="0" w:color="auto"/>
        <w:left w:val="none" w:sz="0" w:space="0" w:color="auto"/>
        <w:bottom w:val="none" w:sz="0" w:space="0" w:color="auto"/>
        <w:right w:val="none" w:sz="0" w:space="0" w:color="auto"/>
      </w:divBdr>
    </w:div>
    <w:div w:id="1517422911">
      <w:bodyDiv w:val="1"/>
      <w:marLeft w:val="0"/>
      <w:marRight w:val="0"/>
      <w:marTop w:val="0"/>
      <w:marBottom w:val="0"/>
      <w:divBdr>
        <w:top w:val="none" w:sz="0" w:space="0" w:color="auto"/>
        <w:left w:val="none" w:sz="0" w:space="0" w:color="auto"/>
        <w:bottom w:val="none" w:sz="0" w:space="0" w:color="auto"/>
        <w:right w:val="none" w:sz="0" w:space="0" w:color="auto"/>
      </w:divBdr>
    </w:div>
    <w:div w:id="1517579047">
      <w:bodyDiv w:val="1"/>
      <w:marLeft w:val="0"/>
      <w:marRight w:val="0"/>
      <w:marTop w:val="0"/>
      <w:marBottom w:val="0"/>
      <w:divBdr>
        <w:top w:val="none" w:sz="0" w:space="0" w:color="auto"/>
        <w:left w:val="none" w:sz="0" w:space="0" w:color="auto"/>
        <w:bottom w:val="none" w:sz="0" w:space="0" w:color="auto"/>
        <w:right w:val="none" w:sz="0" w:space="0" w:color="auto"/>
      </w:divBdr>
    </w:div>
    <w:div w:id="1517961909">
      <w:bodyDiv w:val="1"/>
      <w:marLeft w:val="0"/>
      <w:marRight w:val="0"/>
      <w:marTop w:val="0"/>
      <w:marBottom w:val="0"/>
      <w:divBdr>
        <w:top w:val="none" w:sz="0" w:space="0" w:color="auto"/>
        <w:left w:val="none" w:sz="0" w:space="0" w:color="auto"/>
        <w:bottom w:val="none" w:sz="0" w:space="0" w:color="auto"/>
        <w:right w:val="none" w:sz="0" w:space="0" w:color="auto"/>
      </w:divBdr>
    </w:div>
    <w:div w:id="1518469154">
      <w:bodyDiv w:val="1"/>
      <w:marLeft w:val="0"/>
      <w:marRight w:val="0"/>
      <w:marTop w:val="0"/>
      <w:marBottom w:val="0"/>
      <w:divBdr>
        <w:top w:val="none" w:sz="0" w:space="0" w:color="auto"/>
        <w:left w:val="none" w:sz="0" w:space="0" w:color="auto"/>
        <w:bottom w:val="none" w:sz="0" w:space="0" w:color="auto"/>
        <w:right w:val="none" w:sz="0" w:space="0" w:color="auto"/>
      </w:divBdr>
    </w:div>
    <w:div w:id="1518688876">
      <w:bodyDiv w:val="1"/>
      <w:marLeft w:val="0"/>
      <w:marRight w:val="0"/>
      <w:marTop w:val="0"/>
      <w:marBottom w:val="0"/>
      <w:divBdr>
        <w:top w:val="none" w:sz="0" w:space="0" w:color="auto"/>
        <w:left w:val="none" w:sz="0" w:space="0" w:color="auto"/>
        <w:bottom w:val="none" w:sz="0" w:space="0" w:color="auto"/>
        <w:right w:val="none" w:sz="0" w:space="0" w:color="auto"/>
      </w:divBdr>
    </w:div>
    <w:div w:id="1519537136">
      <w:bodyDiv w:val="1"/>
      <w:marLeft w:val="0"/>
      <w:marRight w:val="0"/>
      <w:marTop w:val="0"/>
      <w:marBottom w:val="0"/>
      <w:divBdr>
        <w:top w:val="none" w:sz="0" w:space="0" w:color="auto"/>
        <w:left w:val="none" w:sz="0" w:space="0" w:color="auto"/>
        <w:bottom w:val="none" w:sz="0" w:space="0" w:color="auto"/>
        <w:right w:val="none" w:sz="0" w:space="0" w:color="auto"/>
      </w:divBdr>
    </w:div>
    <w:div w:id="1520193167">
      <w:bodyDiv w:val="1"/>
      <w:marLeft w:val="0"/>
      <w:marRight w:val="0"/>
      <w:marTop w:val="0"/>
      <w:marBottom w:val="0"/>
      <w:divBdr>
        <w:top w:val="none" w:sz="0" w:space="0" w:color="auto"/>
        <w:left w:val="none" w:sz="0" w:space="0" w:color="auto"/>
        <w:bottom w:val="none" w:sz="0" w:space="0" w:color="auto"/>
        <w:right w:val="none" w:sz="0" w:space="0" w:color="auto"/>
      </w:divBdr>
    </w:div>
    <w:div w:id="1520850149">
      <w:bodyDiv w:val="1"/>
      <w:marLeft w:val="0"/>
      <w:marRight w:val="0"/>
      <w:marTop w:val="0"/>
      <w:marBottom w:val="0"/>
      <w:divBdr>
        <w:top w:val="none" w:sz="0" w:space="0" w:color="auto"/>
        <w:left w:val="none" w:sz="0" w:space="0" w:color="auto"/>
        <w:bottom w:val="none" w:sz="0" w:space="0" w:color="auto"/>
        <w:right w:val="none" w:sz="0" w:space="0" w:color="auto"/>
      </w:divBdr>
    </w:div>
    <w:div w:id="1521508854">
      <w:bodyDiv w:val="1"/>
      <w:marLeft w:val="0"/>
      <w:marRight w:val="0"/>
      <w:marTop w:val="0"/>
      <w:marBottom w:val="0"/>
      <w:divBdr>
        <w:top w:val="none" w:sz="0" w:space="0" w:color="auto"/>
        <w:left w:val="none" w:sz="0" w:space="0" w:color="auto"/>
        <w:bottom w:val="none" w:sz="0" w:space="0" w:color="auto"/>
        <w:right w:val="none" w:sz="0" w:space="0" w:color="auto"/>
      </w:divBdr>
    </w:div>
    <w:div w:id="1521621660">
      <w:bodyDiv w:val="1"/>
      <w:marLeft w:val="0"/>
      <w:marRight w:val="0"/>
      <w:marTop w:val="0"/>
      <w:marBottom w:val="0"/>
      <w:divBdr>
        <w:top w:val="none" w:sz="0" w:space="0" w:color="auto"/>
        <w:left w:val="none" w:sz="0" w:space="0" w:color="auto"/>
        <w:bottom w:val="none" w:sz="0" w:space="0" w:color="auto"/>
        <w:right w:val="none" w:sz="0" w:space="0" w:color="auto"/>
      </w:divBdr>
    </w:div>
    <w:div w:id="1522430735">
      <w:bodyDiv w:val="1"/>
      <w:marLeft w:val="0"/>
      <w:marRight w:val="0"/>
      <w:marTop w:val="0"/>
      <w:marBottom w:val="0"/>
      <w:divBdr>
        <w:top w:val="none" w:sz="0" w:space="0" w:color="auto"/>
        <w:left w:val="none" w:sz="0" w:space="0" w:color="auto"/>
        <w:bottom w:val="none" w:sz="0" w:space="0" w:color="auto"/>
        <w:right w:val="none" w:sz="0" w:space="0" w:color="auto"/>
      </w:divBdr>
    </w:div>
    <w:div w:id="1522549300">
      <w:bodyDiv w:val="1"/>
      <w:marLeft w:val="0"/>
      <w:marRight w:val="0"/>
      <w:marTop w:val="0"/>
      <w:marBottom w:val="0"/>
      <w:divBdr>
        <w:top w:val="none" w:sz="0" w:space="0" w:color="auto"/>
        <w:left w:val="none" w:sz="0" w:space="0" w:color="auto"/>
        <w:bottom w:val="none" w:sz="0" w:space="0" w:color="auto"/>
        <w:right w:val="none" w:sz="0" w:space="0" w:color="auto"/>
      </w:divBdr>
    </w:div>
    <w:div w:id="1522665228">
      <w:bodyDiv w:val="1"/>
      <w:marLeft w:val="0"/>
      <w:marRight w:val="0"/>
      <w:marTop w:val="0"/>
      <w:marBottom w:val="0"/>
      <w:divBdr>
        <w:top w:val="none" w:sz="0" w:space="0" w:color="auto"/>
        <w:left w:val="none" w:sz="0" w:space="0" w:color="auto"/>
        <w:bottom w:val="none" w:sz="0" w:space="0" w:color="auto"/>
        <w:right w:val="none" w:sz="0" w:space="0" w:color="auto"/>
      </w:divBdr>
    </w:div>
    <w:div w:id="1523008318">
      <w:bodyDiv w:val="1"/>
      <w:marLeft w:val="0"/>
      <w:marRight w:val="0"/>
      <w:marTop w:val="0"/>
      <w:marBottom w:val="0"/>
      <w:divBdr>
        <w:top w:val="none" w:sz="0" w:space="0" w:color="auto"/>
        <w:left w:val="none" w:sz="0" w:space="0" w:color="auto"/>
        <w:bottom w:val="none" w:sz="0" w:space="0" w:color="auto"/>
        <w:right w:val="none" w:sz="0" w:space="0" w:color="auto"/>
      </w:divBdr>
    </w:div>
    <w:div w:id="1524203278">
      <w:bodyDiv w:val="1"/>
      <w:marLeft w:val="0"/>
      <w:marRight w:val="0"/>
      <w:marTop w:val="0"/>
      <w:marBottom w:val="0"/>
      <w:divBdr>
        <w:top w:val="none" w:sz="0" w:space="0" w:color="auto"/>
        <w:left w:val="none" w:sz="0" w:space="0" w:color="auto"/>
        <w:bottom w:val="none" w:sz="0" w:space="0" w:color="auto"/>
        <w:right w:val="none" w:sz="0" w:space="0" w:color="auto"/>
      </w:divBdr>
    </w:div>
    <w:div w:id="1524395273">
      <w:bodyDiv w:val="1"/>
      <w:marLeft w:val="0"/>
      <w:marRight w:val="0"/>
      <w:marTop w:val="0"/>
      <w:marBottom w:val="0"/>
      <w:divBdr>
        <w:top w:val="none" w:sz="0" w:space="0" w:color="auto"/>
        <w:left w:val="none" w:sz="0" w:space="0" w:color="auto"/>
        <w:bottom w:val="none" w:sz="0" w:space="0" w:color="auto"/>
        <w:right w:val="none" w:sz="0" w:space="0" w:color="auto"/>
      </w:divBdr>
    </w:div>
    <w:div w:id="1524515602">
      <w:bodyDiv w:val="1"/>
      <w:marLeft w:val="0"/>
      <w:marRight w:val="0"/>
      <w:marTop w:val="0"/>
      <w:marBottom w:val="0"/>
      <w:divBdr>
        <w:top w:val="none" w:sz="0" w:space="0" w:color="auto"/>
        <w:left w:val="none" w:sz="0" w:space="0" w:color="auto"/>
        <w:bottom w:val="none" w:sz="0" w:space="0" w:color="auto"/>
        <w:right w:val="none" w:sz="0" w:space="0" w:color="auto"/>
      </w:divBdr>
    </w:div>
    <w:div w:id="1524977022">
      <w:bodyDiv w:val="1"/>
      <w:marLeft w:val="0"/>
      <w:marRight w:val="0"/>
      <w:marTop w:val="0"/>
      <w:marBottom w:val="0"/>
      <w:divBdr>
        <w:top w:val="none" w:sz="0" w:space="0" w:color="auto"/>
        <w:left w:val="none" w:sz="0" w:space="0" w:color="auto"/>
        <w:bottom w:val="none" w:sz="0" w:space="0" w:color="auto"/>
        <w:right w:val="none" w:sz="0" w:space="0" w:color="auto"/>
      </w:divBdr>
    </w:div>
    <w:div w:id="1525706505">
      <w:bodyDiv w:val="1"/>
      <w:marLeft w:val="0"/>
      <w:marRight w:val="0"/>
      <w:marTop w:val="0"/>
      <w:marBottom w:val="0"/>
      <w:divBdr>
        <w:top w:val="none" w:sz="0" w:space="0" w:color="auto"/>
        <w:left w:val="none" w:sz="0" w:space="0" w:color="auto"/>
        <w:bottom w:val="none" w:sz="0" w:space="0" w:color="auto"/>
        <w:right w:val="none" w:sz="0" w:space="0" w:color="auto"/>
      </w:divBdr>
    </w:div>
    <w:div w:id="1525896720">
      <w:bodyDiv w:val="1"/>
      <w:marLeft w:val="0"/>
      <w:marRight w:val="0"/>
      <w:marTop w:val="0"/>
      <w:marBottom w:val="0"/>
      <w:divBdr>
        <w:top w:val="none" w:sz="0" w:space="0" w:color="auto"/>
        <w:left w:val="none" w:sz="0" w:space="0" w:color="auto"/>
        <w:bottom w:val="none" w:sz="0" w:space="0" w:color="auto"/>
        <w:right w:val="none" w:sz="0" w:space="0" w:color="auto"/>
      </w:divBdr>
    </w:div>
    <w:div w:id="1526017081">
      <w:bodyDiv w:val="1"/>
      <w:marLeft w:val="0"/>
      <w:marRight w:val="0"/>
      <w:marTop w:val="0"/>
      <w:marBottom w:val="0"/>
      <w:divBdr>
        <w:top w:val="none" w:sz="0" w:space="0" w:color="auto"/>
        <w:left w:val="none" w:sz="0" w:space="0" w:color="auto"/>
        <w:bottom w:val="none" w:sz="0" w:space="0" w:color="auto"/>
        <w:right w:val="none" w:sz="0" w:space="0" w:color="auto"/>
      </w:divBdr>
    </w:div>
    <w:div w:id="1526400581">
      <w:bodyDiv w:val="1"/>
      <w:marLeft w:val="0"/>
      <w:marRight w:val="0"/>
      <w:marTop w:val="0"/>
      <w:marBottom w:val="0"/>
      <w:divBdr>
        <w:top w:val="none" w:sz="0" w:space="0" w:color="auto"/>
        <w:left w:val="none" w:sz="0" w:space="0" w:color="auto"/>
        <w:bottom w:val="none" w:sz="0" w:space="0" w:color="auto"/>
        <w:right w:val="none" w:sz="0" w:space="0" w:color="auto"/>
      </w:divBdr>
    </w:div>
    <w:div w:id="1526627023">
      <w:bodyDiv w:val="1"/>
      <w:marLeft w:val="0"/>
      <w:marRight w:val="0"/>
      <w:marTop w:val="0"/>
      <w:marBottom w:val="0"/>
      <w:divBdr>
        <w:top w:val="none" w:sz="0" w:space="0" w:color="auto"/>
        <w:left w:val="none" w:sz="0" w:space="0" w:color="auto"/>
        <w:bottom w:val="none" w:sz="0" w:space="0" w:color="auto"/>
        <w:right w:val="none" w:sz="0" w:space="0" w:color="auto"/>
      </w:divBdr>
    </w:div>
    <w:div w:id="1526944077">
      <w:bodyDiv w:val="1"/>
      <w:marLeft w:val="0"/>
      <w:marRight w:val="0"/>
      <w:marTop w:val="0"/>
      <w:marBottom w:val="0"/>
      <w:divBdr>
        <w:top w:val="none" w:sz="0" w:space="0" w:color="auto"/>
        <w:left w:val="none" w:sz="0" w:space="0" w:color="auto"/>
        <w:bottom w:val="none" w:sz="0" w:space="0" w:color="auto"/>
        <w:right w:val="none" w:sz="0" w:space="0" w:color="auto"/>
      </w:divBdr>
    </w:div>
    <w:div w:id="1527064056">
      <w:bodyDiv w:val="1"/>
      <w:marLeft w:val="0"/>
      <w:marRight w:val="0"/>
      <w:marTop w:val="0"/>
      <w:marBottom w:val="0"/>
      <w:divBdr>
        <w:top w:val="none" w:sz="0" w:space="0" w:color="auto"/>
        <w:left w:val="none" w:sz="0" w:space="0" w:color="auto"/>
        <w:bottom w:val="none" w:sz="0" w:space="0" w:color="auto"/>
        <w:right w:val="none" w:sz="0" w:space="0" w:color="auto"/>
      </w:divBdr>
    </w:div>
    <w:div w:id="1527602416">
      <w:bodyDiv w:val="1"/>
      <w:marLeft w:val="0"/>
      <w:marRight w:val="0"/>
      <w:marTop w:val="0"/>
      <w:marBottom w:val="0"/>
      <w:divBdr>
        <w:top w:val="none" w:sz="0" w:space="0" w:color="auto"/>
        <w:left w:val="none" w:sz="0" w:space="0" w:color="auto"/>
        <w:bottom w:val="none" w:sz="0" w:space="0" w:color="auto"/>
        <w:right w:val="none" w:sz="0" w:space="0" w:color="auto"/>
      </w:divBdr>
    </w:div>
    <w:div w:id="1527713122">
      <w:bodyDiv w:val="1"/>
      <w:marLeft w:val="0"/>
      <w:marRight w:val="0"/>
      <w:marTop w:val="0"/>
      <w:marBottom w:val="0"/>
      <w:divBdr>
        <w:top w:val="none" w:sz="0" w:space="0" w:color="auto"/>
        <w:left w:val="none" w:sz="0" w:space="0" w:color="auto"/>
        <w:bottom w:val="none" w:sz="0" w:space="0" w:color="auto"/>
        <w:right w:val="none" w:sz="0" w:space="0" w:color="auto"/>
      </w:divBdr>
    </w:div>
    <w:div w:id="1528178725">
      <w:bodyDiv w:val="1"/>
      <w:marLeft w:val="0"/>
      <w:marRight w:val="0"/>
      <w:marTop w:val="0"/>
      <w:marBottom w:val="0"/>
      <w:divBdr>
        <w:top w:val="none" w:sz="0" w:space="0" w:color="auto"/>
        <w:left w:val="none" w:sz="0" w:space="0" w:color="auto"/>
        <w:bottom w:val="none" w:sz="0" w:space="0" w:color="auto"/>
        <w:right w:val="none" w:sz="0" w:space="0" w:color="auto"/>
      </w:divBdr>
    </w:div>
    <w:div w:id="1528445989">
      <w:bodyDiv w:val="1"/>
      <w:marLeft w:val="0"/>
      <w:marRight w:val="0"/>
      <w:marTop w:val="0"/>
      <w:marBottom w:val="0"/>
      <w:divBdr>
        <w:top w:val="none" w:sz="0" w:space="0" w:color="auto"/>
        <w:left w:val="none" w:sz="0" w:space="0" w:color="auto"/>
        <w:bottom w:val="none" w:sz="0" w:space="0" w:color="auto"/>
        <w:right w:val="none" w:sz="0" w:space="0" w:color="auto"/>
      </w:divBdr>
    </w:div>
    <w:div w:id="1528828678">
      <w:bodyDiv w:val="1"/>
      <w:marLeft w:val="0"/>
      <w:marRight w:val="0"/>
      <w:marTop w:val="0"/>
      <w:marBottom w:val="0"/>
      <w:divBdr>
        <w:top w:val="none" w:sz="0" w:space="0" w:color="auto"/>
        <w:left w:val="none" w:sz="0" w:space="0" w:color="auto"/>
        <w:bottom w:val="none" w:sz="0" w:space="0" w:color="auto"/>
        <w:right w:val="none" w:sz="0" w:space="0" w:color="auto"/>
      </w:divBdr>
    </w:div>
    <w:div w:id="1528905799">
      <w:bodyDiv w:val="1"/>
      <w:marLeft w:val="0"/>
      <w:marRight w:val="0"/>
      <w:marTop w:val="0"/>
      <w:marBottom w:val="0"/>
      <w:divBdr>
        <w:top w:val="none" w:sz="0" w:space="0" w:color="auto"/>
        <w:left w:val="none" w:sz="0" w:space="0" w:color="auto"/>
        <w:bottom w:val="none" w:sz="0" w:space="0" w:color="auto"/>
        <w:right w:val="none" w:sz="0" w:space="0" w:color="auto"/>
      </w:divBdr>
    </w:div>
    <w:div w:id="1530025149">
      <w:bodyDiv w:val="1"/>
      <w:marLeft w:val="0"/>
      <w:marRight w:val="0"/>
      <w:marTop w:val="0"/>
      <w:marBottom w:val="0"/>
      <w:divBdr>
        <w:top w:val="none" w:sz="0" w:space="0" w:color="auto"/>
        <w:left w:val="none" w:sz="0" w:space="0" w:color="auto"/>
        <w:bottom w:val="none" w:sz="0" w:space="0" w:color="auto"/>
        <w:right w:val="none" w:sz="0" w:space="0" w:color="auto"/>
      </w:divBdr>
    </w:div>
    <w:div w:id="1530027152">
      <w:bodyDiv w:val="1"/>
      <w:marLeft w:val="0"/>
      <w:marRight w:val="0"/>
      <w:marTop w:val="0"/>
      <w:marBottom w:val="0"/>
      <w:divBdr>
        <w:top w:val="none" w:sz="0" w:space="0" w:color="auto"/>
        <w:left w:val="none" w:sz="0" w:space="0" w:color="auto"/>
        <w:bottom w:val="none" w:sz="0" w:space="0" w:color="auto"/>
        <w:right w:val="none" w:sz="0" w:space="0" w:color="auto"/>
      </w:divBdr>
    </w:div>
    <w:div w:id="1530291415">
      <w:bodyDiv w:val="1"/>
      <w:marLeft w:val="0"/>
      <w:marRight w:val="0"/>
      <w:marTop w:val="0"/>
      <w:marBottom w:val="0"/>
      <w:divBdr>
        <w:top w:val="none" w:sz="0" w:space="0" w:color="auto"/>
        <w:left w:val="none" w:sz="0" w:space="0" w:color="auto"/>
        <w:bottom w:val="none" w:sz="0" w:space="0" w:color="auto"/>
        <w:right w:val="none" w:sz="0" w:space="0" w:color="auto"/>
      </w:divBdr>
    </w:div>
    <w:div w:id="1530490482">
      <w:bodyDiv w:val="1"/>
      <w:marLeft w:val="0"/>
      <w:marRight w:val="0"/>
      <w:marTop w:val="0"/>
      <w:marBottom w:val="0"/>
      <w:divBdr>
        <w:top w:val="none" w:sz="0" w:space="0" w:color="auto"/>
        <w:left w:val="none" w:sz="0" w:space="0" w:color="auto"/>
        <w:bottom w:val="none" w:sz="0" w:space="0" w:color="auto"/>
        <w:right w:val="none" w:sz="0" w:space="0" w:color="auto"/>
      </w:divBdr>
    </w:div>
    <w:div w:id="1530531685">
      <w:bodyDiv w:val="1"/>
      <w:marLeft w:val="0"/>
      <w:marRight w:val="0"/>
      <w:marTop w:val="0"/>
      <w:marBottom w:val="0"/>
      <w:divBdr>
        <w:top w:val="none" w:sz="0" w:space="0" w:color="auto"/>
        <w:left w:val="none" w:sz="0" w:space="0" w:color="auto"/>
        <w:bottom w:val="none" w:sz="0" w:space="0" w:color="auto"/>
        <w:right w:val="none" w:sz="0" w:space="0" w:color="auto"/>
      </w:divBdr>
    </w:div>
    <w:div w:id="1530558665">
      <w:bodyDiv w:val="1"/>
      <w:marLeft w:val="0"/>
      <w:marRight w:val="0"/>
      <w:marTop w:val="0"/>
      <w:marBottom w:val="0"/>
      <w:divBdr>
        <w:top w:val="none" w:sz="0" w:space="0" w:color="auto"/>
        <w:left w:val="none" w:sz="0" w:space="0" w:color="auto"/>
        <w:bottom w:val="none" w:sz="0" w:space="0" w:color="auto"/>
        <w:right w:val="none" w:sz="0" w:space="0" w:color="auto"/>
      </w:divBdr>
    </w:div>
    <w:div w:id="1530603286">
      <w:bodyDiv w:val="1"/>
      <w:marLeft w:val="0"/>
      <w:marRight w:val="0"/>
      <w:marTop w:val="0"/>
      <w:marBottom w:val="0"/>
      <w:divBdr>
        <w:top w:val="none" w:sz="0" w:space="0" w:color="auto"/>
        <w:left w:val="none" w:sz="0" w:space="0" w:color="auto"/>
        <w:bottom w:val="none" w:sz="0" w:space="0" w:color="auto"/>
        <w:right w:val="none" w:sz="0" w:space="0" w:color="auto"/>
      </w:divBdr>
    </w:div>
    <w:div w:id="1531063163">
      <w:bodyDiv w:val="1"/>
      <w:marLeft w:val="0"/>
      <w:marRight w:val="0"/>
      <w:marTop w:val="0"/>
      <w:marBottom w:val="0"/>
      <w:divBdr>
        <w:top w:val="none" w:sz="0" w:space="0" w:color="auto"/>
        <w:left w:val="none" w:sz="0" w:space="0" w:color="auto"/>
        <w:bottom w:val="none" w:sz="0" w:space="0" w:color="auto"/>
        <w:right w:val="none" w:sz="0" w:space="0" w:color="auto"/>
      </w:divBdr>
    </w:div>
    <w:div w:id="1531065922">
      <w:bodyDiv w:val="1"/>
      <w:marLeft w:val="0"/>
      <w:marRight w:val="0"/>
      <w:marTop w:val="0"/>
      <w:marBottom w:val="0"/>
      <w:divBdr>
        <w:top w:val="none" w:sz="0" w:space="0" w:color="auto"/>
        <w:left w:val="none" w:sz="0" w:space="0" w:color="auto"/>
        <w:bottom w:val="none" w:sz="0" w:space="0" w:color="auto"/>
        <w:right w:val="none" w:sz="0" w:space="0" w:color="auto"/>
      </w:divBdr>
    </w:div>
    <w:div w:id="1531646575">
      <w:bodyDiv w:val="1"/>
      <w:marLeft w:val="0"/>
      <w:marRight w:val="0"/>
      <w:marTop w:val="0"/>
      <w:marBottom w:val="0"/>
      <w:divBdr>
        <w:top w:val="none" w:sz="0" w:space="0" w:color="auto"/>
        <w:left w:val="none" w:sz="0" w:space="0" w:color="auto"/>
        <w:bottom w:val="none" w:sz="0" w:space="0" w:color="auto"/>
        <w:right w:val="none" w:sz="0" w:space="0" w:color="auto"/>
      </w:divBdr>
    </w:div>
    <w:div w:id="1531651398">
      <w:bodyDiv w:val="1"/>
      <w:marLeft w:val="0"/>
      <w:marRight w:val="0"/>
      <w:marTop w:val="0"/>
      <w:marBottom w:val="0"/>
      <w:divBdr>
        <w:top w:val="none" w:sz="0" w:space="0" w:color="auto"/>
        <w:left w:val="none" w:sz="0" w:space="0" w:color="auto"/>
        <w:bottom w:val="none" w:sz="0" w:space="0" w:color="auto"/>
        <w:right w:val="none" w:sz="0" w:space="0" w:color="auto"/>
      </w:divBdr>
    </w:div>
    <w:div w:id="1531719454">
      <w:bodyDiv w:val="1"/>
      <w:marLeft w:val="0"/>
      <w:marRight w:val="0"/>
      <w:marTop w:val="0"/>
      <w:marBottom w:val="0"/>
      <w:divBdr>
        <w:top w:val="none" w:sz="0" w:space="0" w:color="auto"/>
        <w:left w:val="none" w:sz="0" w:space="0" w:color="auto"/>
        <w:bottom w:val="none" w:sz="0" w:space="0" w:color="auto"/>
        <w:right w:val="none" w:sz="0" w:space="0" w:color="auto"/>
      </w:divBdr>
    </w:div>
    <w:div w:id="1531996088">
      <w:bodyDiv w:val="1"/>
      <w:marLeft w:val="0"/>
      <w:marRight w:val="0"/>
      <w:marTop w:val="0"/>
      <w:marBottom w:val="0"/>
      <w:divBdr>
        <w:top w:val="none" w:sz="0" w:space="0" w:color="auto"/>
        <w:left w:val="none" w:sz="0" w:space="0" w:color="auto"/>
        <w:bottom w:val="none" w:sz="0" w:space="0" w:color="auto"/>
        <w:right w:val="none" w:sz="0" w:space="0" w:color="auto"/>
      </w:divBdr>
    </w:div>
    <w:div w:id="1532258699">
      <w:bodyDiv w:val="1"/>
      <w:marLeft w:val="0"/>
      <w:marRight w:val="0"/>
      <w:marTop w:val="0"/>
      <w:marBottom w:val="0"/>
      <w:divBdr>
        <w:top w:val="none" w:sz="0" w:space="0" w:color="auto"/>
        <w:left w:val="none" w:sz="0" w:space="0" w:color="auto"/>
        <w:bottom w:val="none" w:sz="0" w:space="0" w:color="auto"/>
        <w:right w:val="none" w:sz="0" w:space="0" w:color="auto"/>
      </w:divBdr>
    </w:div>
    <w:div w:id="1532452480">
      <w:bodyDiv w:val="1"/>
      <w:marLeft w:val="0"/>
      <w:marRight w:val="0"/>
      <w:marTop w:val="0"/>
      <w:marBottom w:val="0"/>
      <w:divBdr>
        <w:top w:val="none" w:sz="0" w:space="0" w:color="auto"/>
        <w:left w:val="none" w:sz="0" w:space="0" w:color="auto"/>
        <w:bottom w:val="none" w:sz="0" w:space="0" w:color="auto"/>
        <w:right w:val="none" w:sz="0" w:space="0" w:color="auto"/>
      </w:divBdr>
    </w:div>
    <w:div w:id="1532454553">
      <w:bodyDiv w:val="1"/>
      <w:marLeft w:val="0"/>
      <w:marRight w:val="0"/>
      <w:marTop w:val="0"/>
      <w:marBottom w:val="0"/>
      <w:divBdr>
        <w:top w:val="none" w:sz="0" w:space="0" w:color="auto"/>
        <w:left w:val="none" w:sz="0" w:space="0" w:color="auto"/>
        <w:bottom w:val="none" w:sz="0" w:space="0" w:color="auto"/>
        <w:right w:val="none" w:sz="0" w:space="0" w:color="auto"/>
      </w:divBdr>
    </w:div>
    <w:div w:id="1532649044">
      <w:bodyDiv w:val="1"/>
      <w:marLeft w:val="0"/>
      <w:marRight w:val="0"/>
      <w:marTop w:val="0"/>
      <w:marBottom w:val="0"/>
      <w:divBdr>
        <w:top w:val="none" w:sz="0" w:space="0" w:color="auto"/>
        <w:left w:val="none" w:sz="0" w:space="0" w:color="auto"/>
        <w:bottom w:val="none" w:sz="0" w:space="0" w:color="auto"/>
        <w:right w:val="none" w:sz="0" w:space="0" w:color="auto"/>
      </w:divBdr>
    </w:div>
    <w:div w:id="1533030044">
      <w:bodyDiv w:val="1"/>
      <w:marLeft w:val="0"/>
      <w:marRight w:val="0"/>
      <w:marTop w:val="0"/>
      <w:marBottom w:val="0"/>
      <w:divBdr>
        <w:top w:val="none" w:sz="0" w:space="0" w:color="auto"/>
        <w:left w:val="none" w:sz="0" w:space="0" w:color="auto"/>
        <w:bottom w:val="none" w:sz="0" w:space="0" w:color="auto"/>
        <w:right w:val="none" w:sz="0" w:space="0" w:color="auto"/>
      </w:divBdr>
    </w:div>
    <w:div w:id="1533225178">
      <w:bodyDiv w:val="1"/>
      <w:marLeft w:val="0"/>
      <w:marRight w:val="0"/>
      <w:marTop w:val="0"/>
      <w:marBottom w:val="0"/>
      <w:divBdr>
        <w:top w:val="none" w:sz="0" w:space="0" w:color="auto"/>
        <w:left w:val="none" w:sz="0" w:space="0" w:color="auto"/>
        <w:bottom w:val="none" w:sz="0" w:space="0" w:color="auto"/>
        <w:right w:val="none" w:sz="0" w:space="0" w:color="auto"/>
      </w:divBdr>
    </w:div>
    <w:div w:id="1533885510">
      <w:bodyDiv w:val="1"/>
      <w:marLeft w:val="0"/>
      <w:marRight w:val="0"/>
      <w:marTop w:val="0"/>
      <w:marBottom w:val="0"/>
      <w:divBdr>
        <w:top w:val="none" w:sz="0" w:space="0" w:color="auto"/>
        <w:left w:val="none" w:sz="0" w:space="0" w:color="auto"/>
        <w:bottom w:val="none" w:sz="0" w:space="0" w:color="auto"/>
        <w:right w:val="none" w:sz="0" w:space="0" w:color="auto"/>
      </w:divBdr>
    </w:div>
    <w:div w:id="1534028551">
      <w:bodyDiv w:val="1"/>
      <w:marLeft w:val="0"/>
      <w:marRight w:val="0"/>
      <w:marTop w:val="0"/>
      <w:marBottom w:val="0"/>
      <w:divBdr>
        <w:top w:val="none" w:sz="0" w:space="0" w:color="auto"/>
        <w:left w:val="none" w:sz="0" w:space="0" w:color="auto"/>
        <w:bottom w:val="none" w:sz="0" w:space="0" w:color="auto"/>
        <w:right w:val="none" w:sz="0" w:space="0" w:color="auto"/>
      </w:divBdr>
    </w:div>
    <w:div w:id="1534146445">
      <w:bodyDiv w:val="1"/>
      <w:marLeft w:val="0"/>
      <w:marRight w:val="0"/>
      <w:marTop w:val="0"/>
      <w:marBottom w:val="0"/>
      <w:divBdr>
        <w:top w:val="none" w:sz="0" w:space="0" w:color="auto"/>
        <w:left w:val="none" w:sz="0" w:space="0" w:color="auto"/>
        <w:bottom w:val="none" w:sz="0" w:space="0" w:color="auto"/>
        <w:right w:val="none" w:sz="0" w:space="0" w:color="auto"/>
      </w:divBdr>
    </w:div>
    <w:div w:id="1534347220">
      <w:bodyDiv w:val="1"/>
      <w:marLeft w:val="0"/>
      <w:marRight w:val="0"/>
      <w:marTop w:val="0"/>
      <w:marBottom w:val="0"/>
      <w:divBdr>
        <w:top w:val="none" w:sz="0" w:space="0" w:color="auto"/>
        <w:left w:val="none" w:sz="0" w:space="0" w:color="auto"/>
        <w:bottom w:val="none" w:sz="0" w:space="0" w:color="auto"/>
        <w:right w:val="none" w:sz="0" w:space="0" w:color="auto"/>
      </w:divBdr>
    </w:div>
    <w:div w:id="1535000911">
      <w:bodyDiv w:val="1"/>
      <w:marLeft w:val="0"/>
      <w:marRight w:val="0"/>
      <w:marTop w:val="0"/>
      <w:marBottom w:val="0"/>
      <w:divBdr>
        <w:top w:val="none" w:sz="0" w:space="0" w:color="auto"/>
        <w:left w:val="none" w:sz="0" w:space="0" w:color="auto"/>
        <w:bottom w:val="none" w:sz="0" w:space="0" w:color="auto"/>
        <w:right w:val="none" w:sz="0" w:space="0" w:color="auto"/>
      </w:divBdr>
    </w:div>
    <w:div w:id="1535342383">
      <w:bodyDiv w:val="1"/>
      <w:marLeft w:val="0"/>
      <w:marRight w:val="0"/>
      <w:marTop w:val="0"/>
      <w:marBottom w:val="0"/>
      <w:divBdr>
        <w:top w:val="none" w:sz="0" w:space="0" w:color="auto"/>
        <w:left w:val="none" w:sz="0" w:space="0" w:color="auto"/>
        <w:bottom w:val="none" w:sz="0" w:space="0" w:color="auto"/>
        <w:right w:val="none" w:sz="0" w:space="0" w:color="auto"/>
      </w:divBdr>
    </w:div>
    <w:div w:id="1535382749">
      <w:bodyDiv w:val="1"/>
      <w:marLeft w:val="0"/>
      <w:marRight w:val="0"/>
      <w:marTop w:val="0"/>
      <w:marBottom w:val="0"/>
      <w:divBdr>
        <w:top w:val="none" w:sz="0" w:space="0" w:color="auto"/>
        <w:left w:val="none" w:sz="0" w:space="0" w:color="auto"/>
        <w:bottom w:val="none" w:sz="0" w:space="0" w:color="auto"/>
        <w:right w:val="none" w:sz="0" w:space="0" w:color="auto"/>
      </w:divBdr>
    </w:div>
    <w:div w:id="1536770529">
      <w:bodyDiv w:val="1"/>
      <w:marLeft w:val="0"/>
      <w:marRight w:val="0"/>
      <w:marTop w:val="0"/>
      <w:marBottom w:val="0"/>
      <w:divBdr>
        <w:top w:val="none" w:sz="0" w:space="0" w:color="auto"/>
        <w:left w:val="none" w:sz="0" w:space="0" w:color="auto"/>
        <w:bottom w:val="none" w:sz="0" w:space="0" w:color="auto"/>
        <w:right w:val="none" w:sz="0" w:space="0" w:color="auto"/>
      </w:divBdr>
    </w:div>
    <w:div w:id="1537113177">
      <w:bodyDiv w:val="1"/>
      <w:marLeft w:val="0"/>
      <w:marRight w:val="0"/>
      <w:marTop w:val="0"/>
      <w:marBottom w:val="0"/>
      <w:divBdr>
        <w:top w:val="none" w:sz="0" w:space="0" w:color="auto"/>
        <w:left w:val="none" w:sz="0" w:space="0" w:color="auto"/>
        <w:bottom w:val="none" w:sz="0" w:space="0" w:color="auto"/>
        <w:right w:val="none" w:sz="0" w:space="0" w:color="auto"/>
      </w:divBdr>
    </w:div>
    <w:div w:id="1537158461">
      <w:bodyDiv w:val="1"/>
      <w:marLeft w:val="0"/>
      <w:marRight w:val="0"/>
      <w:marTop w:val="0"/>
      <w:marBottom w:val="0"/>
      <w:divBdr>
        <w:top w:val="none" w:sz="0" w:space="0" w:color="auto"/>
        <w:left w:val="none" w:sz="0" w:space="0" w:color="auto"/>
        <w:bottom w:val="none" w:sz="0" w:space="0" w:color="auto"/>
        <w:right w:val="none" w:sz="0" w:space="0" w:color="auto"/>
      </w:divBdr>
    </w:div>
    <w:div w:id="1537350074">
      <w:bodyDiv w:val="1"/>
      <w:marLeft w:val="0"/>
      <w:marRight w:val="0"/>
      <w:marTop w:val="0"/>
      <w:marBottom w:val="0"/>
      <w:divBdr>
        <w:top w:val="none" w:sz="0" w:space="0" w:color="auto"/>
        <w:left w:val="none" w:sz="0" w:space="0" w:color="auto"/>
        <w:bottom w:val="none" w:sz="0" w:space="0" w:color="auto"/>
        <w:right w:val="none" w:sz="0" w:space="0" w:color="auto"/>
      </w:divBdr>
    </w:div>
    <w:div w:id="1537503805">
      <w:bodyDiv w:val="1"/>
      <w:marLeft w:val="0"/>
      <w:marRight w:val="0"/>
      <w:marTop w:val="0"/>
      <w:marBottom w:val="0"/>
      <w:divBdr>
        <w:top w:val="none" w:sz="0" w:space="0" w:color="auto"/>
        <w:left w:val="none" w:sz="0" w:space="0" w:color="auto"/>
        <w:bottom w:val="none" w:sz="0" w:space="0" w:color="auto"/>
        <w:right w:val="none" w:sz="0" w:space="0" w:color="auto"/>
      </w:divBdr>
    </w:div>
    <w:div w:id="1538002045">
      <w:bodyDiv w:val="1"/>
      <w:marLeft w:val="0"/>
      <w:marRight w:val="0"/>
      <w:marTop w:val="0"/>
      <w:marBottom w:val="0"/>
      <w:divBdr>
        <w:top w:val="none" w:sz="0" w:space="0" w:color="auto"/>
        <w:left w:val="none" w:sz="0" w:space="0" w:color="auto"/>
        <w:bottom w:val="none" w:sz="0" w:space="0" w:color="auto"/>
        <w:right w:val="none" w:sz="0" w:space="0" w:color="auto"/>
      </w:divBdr>
    </w:div>
    <w:div w:id="1538195957">
      <w:bodyDiv w:val="1"/>
      <w:marLeft w:val="0"/>
      <w:marRight w:val="0"/>
      <w:marTop w:val="0"/>
      <w:marBottom w:val="0"/>
      <w:divBdr>
        <w:top w:val="none" w:sz="0" w:space="0" w:color="auto"/>
        <w:left w:val="none" w:sz="0" w:space="0" w:color="auto"/>
        <w:bottom w:val="none" w:sz="0" w:space="0" w:color="auto"/>
        <w:right w:val="none" w:sz="0" w:space="0" w:color="auto"/>
      </w:divBdr>
    </w:div>
    <w:div w:id="1538547125">
      <w:bodyDiv w:val="1"/>
      <w:marLeft w:val="0"/>
      <w:marRight w:val="0"/>
      <w:marTop w:val="0"/>
      <w:marBottom w:val="0"/>
      <w:divBdr>
        <w:top w:val="none" w:sz="0" w:space="0" w:color="auto"/>
        <w:left w:val="none" w:sz="0" w:space="0" w:color="auto"/>
        <w:bottom w:val="none" w:sz="0" w:space="0" w:color="auto"/>
        <w:right w:val="none" w:sz="0" w:space="0" w:color="auto"/>
      </w:divBdr>
    </w:div>
    <w:div w:id="1538588902">
      <w:bodyDiv w:val="1"/>
      <w:marLeft w:val="0"/>
      <w:marRight w:val="0"/>
      <w:marTop w:val="0"/>
      <w:marBottom w:val="0"/>
      <w:divBdr>
        <w:top w:val="none" w:sz="0" w:space="0" w:color="auto"/>
        <w:left w:val="none" w:sz="0" w:space="0" w:color="auto"/>
        <w:bottom w:val="none" w:sz="0" w:space="0" w:color="auto"/>
        <w:right w:val="none" w:sz="0" w:space="0" w:color="auto"/>
      </w:divBdr>
    </w:div>
    <w:div w:id="1538736375">
      <w:bodyDiv w:val="1"/>
      <w:marLeft w:val="0"/>
      <w:marRight w:val="0"/>
      <w:marTop w:val="0"/>
      <w:marBottom w:val="0"/>
      <w:divBdr>
        <w:top w:val="none" w:sz="0" w:space="0" w:color="auto"/>
        <w:left w:val="none" w:sz="0" w:space="0" w:color="auto"/>
        <w:bottom w:val="none" w:sz="0" w:space="0" w:color="auto"/>
        <w:right w:val="none" w:sz="0" w:space="0" w:color="auto"/>
      </w:divBdr>
    </w:div>
    <w:div w:id="1539004156">
      <w:bodyDiv w:val="1"/>
      <w:marLeft w:val="0"/>
      <w:marRight w:val="0"/>
      <w:marTop w:val="0"/>
      <w:marBottom w:val="0"/>
      <w:divBdr>
        <w:top w:val="none" w:sz="0" w:space="0" w:color="auto"/>
        <w:left w:val="none" w:sz="0" w:space="0" w:color="auto"/>
        <w:bottom w:val="none" w:sz="0" w:space="0" w:color="auto"/>
        <w:right w:val="none" w:sz="0" w:space="0" w:color="auto"/>
      </w:divBdr>
    </w:div>
    <w:div w:id="1539928018">
      <w:bodyDiv w:val="1"/>
      <w:marLeft w:val="0"/>
      <w:marRight w:val="0"/>
      <w:marTop w:val="0"/>
      <w:marBottom w:val="0"/>
      <w:divBdr>
        <w:top w:val="none" w:sz="0" w:space="0" w:color="auto"/>
        <w:left w:val="none" w:sz="0" w:space="0" w:color="auto"/>
        <w:bottom w:val="none" w:sz="0" w:space="0" w:color="auto"/>
        <w:right w:val="none" w:sz="0" w:space="0" w:color="auto"/>
      </w:divBdr>
    </w:div>
    <w:div w:id="1540164877">
      <w:bodyDiv w:val="1"/>
      <w:marLeft w:val="0"/>
      <w:marRight w:val="0"/>
      <w:marTop w:val="0"/>
      <w:marBottom w:val="0"/>
      <w:divBdr>
        <w:top w:val="none" w:sz="0" w:space="0" w:color="auto"/>
        <w:left w:val="none" w:sz="0" w:space="0" w:color="auto"/>
        <w:bottom w:val="none" w:sz="0" w:space="0" w:color="auto"/>
        <w:right w:val="none" w:sz="0" w:space="0" w:color="auto"/>
      </w:divBdr>
    </w:div>
    <w:div w:id="1541211514">
      <w:bodyDiv w:val="1"/>
      <w:marLeft w:val="0"/>
      <w:marRight w:val="0"/>
      <w:marTop w:val="0"/>
      <w:marBottom w:val="0"/>
      <w:divBdr>
        <w:top w:val="none" w:sz="0" w:space="0" w:color="auto"/>
        <w:left w:val="none" w:sz="0" w:space="0" w:color="auto"/>
        <w:bottom w:val="none" w:sz="0" w:space="0" w:color="auto"/>
        <w:right w:val="none" w:sz="0" w:space="0" w:color="auto"/>
      </w:divBdr>
    </w:div>
    <w:div w:id="1541672884">
      <w:bodyDiv w:val="1"/>
      <w:marLeft w:val="0"/>
      <w:marRight w:val="0"/>
      <w:marTop w:val="0"/>
      <w:marBottom w:val="0"/>
      <w:divBdr>
        <w:top w:val="none" w:sz="0" w:space="0" w:color="auto"/>
        <w:left w:val="none" w:sz="0" w:space="0" w:color="auto"/>
        <w:bottom w:val="none" w:sz="0" w:space="0" w:color="auto"/>
        <w:right w:val="none" w:sz="0" w:space="0" w:color="auto"/>
      </w:divBdr>
    </w:div>
    <w:div w:id="1541893171">
      <w:bodyDiv w:val="1"/>
      <w:marLeft w:val="0"/>
      <w:marRight w:val="0"/>
      <w:marTop w:val="0"/>
      <w:marBottom w:val="0"/>
      <w:divBdr>
        <w:top w:val="none" w:sz="0" w:space="0" w:color="auto"/>
        <w:left w:val="none" w:sz="0" w:space="0" w:color="auto"/>
        <w:bottom w:val="none" w:sz="0" w:space="0" w:color="auto"/>
        <w:right w:val="none" w:sz="0" w:space="0" w:color="auto"/>
      </w:divBdr>
    </w:div>
    <w:div w:id="1542014539">
      <w:bodyDiv w:val="1"/>
      <w:marLeft w:val="0"/>
      <w:marRight w:val="0"/>
      <w:marTop w:val="0"/>
      <w:marBottom w:val="0"/>
      <w:divBdr>
        <w:top w:val="none" w:sz="0" w:space="0" w:color="auto"/>
        <w:left w:val="none" w:sz="0" w:space="0" w:color="auto"/>
        <w:bottom w:val="none" w:sz="0" w:space="0" w:color="auto"/>
        <w:right w:val="none" w:sz="0" w:space="0" w:color="auto"/>
      </w:divBdr>
    </w:div>
    <w:div w:id="1542085543">
      <w:bodyDiv w:val="1"/>
      <w:marLeft w:val="0"/>
      <w:marRight w:val="0"/>
      <w:marTop w:val="0"/>
      <w:marBottom w:val="0"/>
      <w:divBdr>
        <w:top w:val="none" w:sz="0" w:space="0" w:color="auto"/>
        <w:left w:val="none" w:sz="0" w:space="0" w:color="auto"/>
        <w:bottom w:val="none" w:sz="0" w:space="0" w:color="auto"/>
        <w:right w:val="none" w:sz="0" w:space="0" w:color="auto"/>
      </w:divBdr>
    </w:div>
    <w:div w:id="1542287332">
      <w:bodyDiv w:val="1"/>
      <w:marLeft w:val="0"/>
      <w:marRight w:val="0"/>
      <w:marTop w:val="0"/>
      <w:marBottom w:val="0"/>
      <w:divBdr>
        <w:top w:val="none" w:sz="0" w:space="0" w:color="auto"/>
        <w:left w:val="none" w:sz="0" w:space="0" w:color="auto"/>
        <w:bottom w:val="none" w:sz="0" w:space="0" w:color="auto"/>
        <w:right w:val="none" w:sz="0" w:space="0" w:color="auto"/>
      </w:divBdr>
    </w:div>
    <w:div w:id="1542353433">
      <w:bodyDiv w:val="1"/>
      <w:marLeft w:val="0"/>
      <w:marRight w:val="0"/>
      <w:marTop w:val="0"/>
      <w:marBottom w:val="0"/>
      <w:divBdr>
        <w:top w:val="none" w:sz="0" w:space="0" w:color="auto"/>
        <w:left w:val="none" w:sz="0" w:space="0" w:color="auto"/>
        <w:bottom w:val="none" w:sz="0" w:space="0" w:color="auto"/>
        <w:right w:val="none" w:sz="0" w:space="0" w:color="auto"/>
      </w:divBdr>
    </w:div>
    <w:div w:id="1542791545">
      <w:bodyDiv w:val="1"/>
      <w:marLeft w:val="0"/>
      <w:marRight w:val="0"/>
      <w:marTop w:val="0"/>
      <w:marBottom w:val="0"/>
      <w:divBdr>
        <w:top w:val="none" w:sz="0" w:space="0" w:color="auto"/>
        <w:left w:val="none" w:sz="0" w:space="0" w:color="auto"/>
        <w:bottom w:val="none" w:sz="0" w:space="0" w:color="auto"/>
        <w:right w:val="none" w:sz="0" w:space="0" w:color="auto"/>
      </w:divBdr>
    </w:div>
    <w:div w:id="1543785974">
      <w:bodyDiv w:val="1"/>
      <w:marLeft w:val="0"/>
      <w:marRight w:val="0"/>
      <w:marTop w:val="0"/>
      <w:marBottom w:val="0"/>
      <w:divBdr>
        <w:top w:val="none" w:sz="0" w:space="0" w:color="auto"/>
        <w:left w:val="none" w:sz="0" w:space="0" w:color="auto"/>
        <w:bottom w:val="none" w:sz="0" w:space="0" w:color="auto"/>
        <w:right w:val="none" w:sz="0" w:space="0" w:color="auto"/>
      </w:divBdr>
    </w:div>
    <w:div w:id="1543863274">
      <w:bodyDiv w:val="1"/>
      <w:marLeft w:val="0"/>
      <w:marRight w:val="0"/>
      <w:marTop w:val="0"/>
      <w:marBottom w:val="0"/>
      <w:divBdr>
        <w:top w:val="none" w:sz="0" w:space="0" w:color="auto"/>
        <w:left w:val="none" w:sz="0" w:space="0" w:color="auto"/>
        <w:bottom w:val="none" w:sz="0" w:space="0" w:color="auto"/>
        <w:right w:val="none" w:sz="0" w:space="0" w:color="auto"/>
      </w:divBdr>
    </w:div>
    <w:div w:id="1544556090">
      <w:bodyDiv w:val="1"/>
      <w:marLeft w:val="0"/>
      <w:marRight w:val="0"/>
      <w:marTop w:val="0"/>
      <w:marBottom w:val="0"/>
      <w:divBdr>
        <w:top w:val="none" w:sz="0" w:space="0" w:color="auto"/>
        <w:left w:val="none" w:sz="0" w:space="0" w:color="auto"/>
        <w:bottom w:val="none" w:sz="0" w:space="0" w:color="auto"/>
        <w:right w:val="none" w:sz="0" w:space="0" w:color="auto"/>
      </w:divBdr>
    </w:div>
    <w:div w:id="1544557452">
      <w:bodyDiv w:val="1"/>
      <w:marLeft w:val="0"/>
      <w:marRight w:val="0"/>
      <w:marTop w:val="0"/>
      <w:marBottom w:val="0"/>
      <w:divBdr>
        <w:top w:val="none" w:sz="0" w:space="0" w:color="auto"/>
        <w:left w:val="none" w:sz="0" w:space="0" w:color="auto"/>
        <w:bottom w:val="none" w:sz="0" w:space="0" w:color="auto"/>
        <w:right w:val="none" w:sz="0" w:space="0" w:color="auto"/>
      </w:divBdr>
    </w:div>
    <w:div w:id="1544902616">
      <w:bodyDiv w:val="1"/>
      <w:marLeft w:val="0"/>
      <w:marRight w:val="0"/>
      <w:marTop w:val="0"/>
      <w:marBottom w:val="0"/>
      <w:divBdr>
        <w:top w:val="none" w:sz="0" w:space="0" w:color="auto"/>
        <w:left w:val="none" w:sz="0" w:space="0" w:color="auto"/>
        <w:bottom w:val="none" w:sz="0" w:space="0" w:color="auto"/>
        <w:right w:val="none" w:sz="0" w:space="0" w:color="auto"/>
      </w:divBdr>
    </w:div>
    <w:div w:id="1545022771">
      <w:bodyDiv w:val="1"/>
      <w:marLeft w:val="0"/>
      <w:marRight w:val="0"/>
      <w:marTop w:val="0"/>
      <w:marBottom w:val="0"/>
      <w:divBdr>
        <w:top w:val="none" w:sz="0" w:space="0" w:color="auto"/>
        <w:left w:val="none" w:sz="0" w:space="0" w:color="auto"/>
        <w:bottom w:val="none" w:sz="0" w:space="0" w:color="auto"/>
        <w:right w:val="none" w:sz="0" w:space="0" w:color="auto"/>
      </w:divBdr>
    </w:div>
    <w:div w:id="1546211828">
      <w:bodyDiv w:val="1"/>
      <w:marLeft w:val="0"/>
      <w:marRight w:val="0"/>
      <w:marTop w:val="0"/>
      <w:marBottom w:val="0"/>
      <w:divBdr>
        <w:top w:val="none" w:sz="0" w:space="0" w:color="auto"/>
        <w:left w:val="none" w:sz="0" w:space="0" w:color="auto"/>
        <w:bottom w:val="none" w:sz="0" w:space="0" w:color="auto"/>
        <w:right w:val="none" w:sz="0" w:space="0" w:color="auto"/>
      </w:divBdr>
    </w:div>
    <w:div w:id="1547061309">
      <w:bodyDiv w:val="1"/>
      <w:marLeft w:val="0"/>
      <w:marRight w:val="0"/>
      <w:marTop w:val="0"/>
      <w:marBottom w:val="0"/>
      <w:divBdr>
        <w:top w:val="none" w:sz="0" w:space="0" w:color="auto"/>
        <w:left w:val="none" w:sz="0" w:space="0" w:color="auto"/>
        <w:bottom w:val="none" w:sz="0" w:space="0" w:color="auto"/>
        <w:right w:val="none" w:sz="0" w:space="0" w:color="auto"/>
      </w:divBdr>
    </w:div>
    <w:div w:id="1547907648">
      <w:bodyDiv w:val="1"/>
      <w:marLeft w:val="0"/>
      <w:marRight w:val="0"/>
      <w:marTop w:val="0"/>
      <w:marBottom w:val="0"/>
      <w:divBdr>
        <w:top w:val="none" w:sz="0" w:space="0" w:color="auto"/>
        <w:left w:val="none" w:sz="0" w:space="0" w:color="auto"/>
        <w:bottom w:val="none" w:sz="0" w:space="0" w:color="auto"/>
        <w:right w:val="none" w:sz="0" w:space="0" w:color="auto"/>
      </w:divBdr>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
    <w:div w:id="1548420456">
      <w:bodyDiv w:val="1"/>
      <w:marLeft w:val="0"/>
      <w:marRight w:val="0"/>
      <w:marTop w:val="0"/>
      <w:marBottom w:val="0"/>
      <w:divBdr>
        <w:top w:val="none" w:sz="0" w:space="0" w:color="auto"/>
        <w:left w:val="none" w:sz="0" w:space="0" w:color="auto"/>
        <w:bottom w:val="none" w:sz="0" w:space="0" w:color="auto"/>
        <w:right w:val="none" w:sz="0" w:space="0" w:color="auto"/>
      </w:divBdr>
    </w:div>
    <w:div w:id="1548881484">
      <w:bodyDiv w:val="1"/>
      <w:marLeft w:val="0"/>
      <w:marRight w:val="0"/>
      <w:marTop w:val="0"/>
      <w:marBottom w:val="0"/>
      <w:divBdr>
        <w:top w:val="none" w:sz="0" w:space="0" w:color="auto"/>
        <w:left w:val="none" w:sz="0" w:space="0" w:color="auto"/>
        <w:bottom w:val="none" w:sz="0" w:space="0" w:color="auto"/>
        <w:right w:val="none" w:sz="0" w:space="0" w:color="auto"/>
      </w:divBdr>
    </w:div>
    <w:div w:id="1548952678">
      <w:bodyDiv w:val="1"/>
      <w:marLeft w:val="0"/>
      <w:marRight w:val="0"/>
      <w:marTop w:val="0"/>
      <w:marBottom w:val="0"/>
      <w:divBdr>
        <w:top w:val="none" w:sz="0" w:space="0" w:color="auto"/>
        <w:left w:val="none" w:sz="0" w:space="0" w:color="auto"/>
        <w:bottom w:val="none" w:sz="0" w:space="0" w:color="auto"/>
        <w:right w:val="none" w:sz="0" w:space="0" w:color="auto"/>
      </w:divBdr>
    </w:div>
    <w:div w:id="1548953845">
      <w:bodyDiv w:val="1"/>
      <w:marLeft w:val="0"/>
      <w:marRight w:val="0"/>
      <w:marTop w:val="0"/>
      <w:marBottom w:val="0"/>
      <w:divBdr>
        <w:top w:val="none" w:sz="0" w:space="0" w:color="auto"/>
        <w:left w:val="none" w:sz="0" w:space="0" w:color="auto"/>
        <w:bottom w:val="none" w:sz="0" w:space="0" w:color="auto"/>
        <w:right w:val="none" w:sz="0" w:space="0" w:color="auto"/>
      </w:divBdr>
    </w:div>
    <w:div w:id="1549105424">
      <w:bodyDiv w:val="1"/>
      <w:marLeft w:val="0"/>
      <w:marRight w:val="0"/>
      <w:marTop w:val="0"/>
      <w:marBottom w:val="0"/>
      <w:divBdr>
        <w:top w:val="none" w:sz="0" w:space="0" w:color="auto"/>
        <w:left w:val="none" w:sz="0" w:space="0" w:color="auto"/>
        <w:bottom w:val="none" w:sz="0" w:space="0" w:color="auto"/>
        <w:right w:val="none" w:sz="0" w:space="0" w:color="auto"/>
      </w:divBdr>
    </w:div>
    <w:div w:id="1549296047">
      <w:bodyDiv w:val="1"/>
      <w:marLeft w:val="0"/>
      <w:marRight w:val="0"/>
      <w:marTop w:val="0"/>
      <w:marBottom w:val="0"/>
      <w:divBdr>
        <w:top w:val="none" w:sz="0" w:space="0" w:color="auto"/>
        <w:left w:val="none" w:sz="0" w:space="0" w:color="auto"/>
        <w:bottom w:val="none" w:sz="0" w:space="0" w:color="auto"/>
        <w:right w:val="none" w:sz="0" w:space="0" w:color="auto"/>
      </w:divBdr>
    </w:div>
    <w:div w:id="1549611906">
      <w:bodyDiv w:val="1"/>
      <w:marLeft w:val="0"/>
      <w:marRight w:val="0"/>
      <w:marTop w:val="0"/>
      <w:marBottom w:val="0"/>
      <w:divBdr>
        <w:top w:val="none" w:sz="0" w:space="0" w:color="auto"/>
        <w:left w:val="none" w:sz="0" w:space="0" w:color="auto"/>
        <w:bottom w:val="none" w:sz="0" w:space="0" w:color="auto"/>
        <w:right w:val="none" w:sz="0" w:space="0" w:color="auto"/>
      </w:divBdr>
    </w:div>
    <w:div w:id="1549683499">
      <w:bodyDiv w:val="1"/>
      <w:marLeft w:val="0"/>
      <w:marRight w:val="0"/>
      <w:marTop w:val="0"/>
      <w:marBottom w:val="0"/>
      <w:divBdr>
        <w:top w:val="none" w:sz="0" w:space="0" w:color="auto"/>
        <w:left w:val="none" w:sz="0" w:space="0" w:color="auto"/>
        <w:bottom w:val="none" w:sz="0" w:space="0" w:color="auto"/>
        <w:right w:val="none" w:sz="0" w:space="0" w:color="auto"/>
      </w:divBdr>
    </w:div>
    <w:div w:id="1550221158">
      <w:bodyDiv w:val="1"/>
      <w:marLeft w:val="0"/>
      <w:marRight w:val="0"/>
      <w:marTop w:val="0"/>
      <w:marBottom w:val="0"/>
      <w:divBdr>
        <w:top w:val="none" w:sz="0" w:space="0" w:color="auto"/>
        <w:left w:val="none" w:sz="0" w:space="0" w:color="auto"/>
        <w:bottom w:val="none" w:sz="0" w:space="0" w:color="auto"/>
        <w:right w:val="none" w:sz="0" w:space="0" w:color="auto"/>
      </w:divBdr>
    </w:div>
    <w:div w:id="1550844592">
      <w:bodyDiv w:val="1"/>
      <w:marLeft w:val="0"/>
      <w:marRight w:val="0"/>
      <w:marTop w:val="0"/>
      <w:marBottom w:val="0"/>
      <w:divBdr>
        <w:top w:val="none" w:sz="0" w:space="0" w:color="auto"/>
        <w:left w:val="none" w:sz="0" w:space="0" w:color="auto"/>
        <w:bottom w:val="none" w:sz="0" w:space="0" w:color="auto"/>
        <w:right w:val="none" w:sz="0" w:space="0" w:color="auto"/>
      </w:divBdr>
    </w:div>
    <w:div w:id="1551384085">
      <w:bodyDiv w:val="1"/>
      <w:marLeft w:val="0"/>
      <w:marRight w:val="0"/>
      <w:marTop w:val="0"/>
      <w:marBottom w:val="0"/>
      <w:divBdr>
        <w:top w:val="none" w:sz="0" w:space="0" w:color="auto"/>
        <w:left w:val="none" w:sz="0" w:space="0" w:color="auto"/>
        <w:bottom w:val="none" w:sz="0" w:space="0" w:color="auto"/>
        <w:right w:val="none" w:sz="0" w:space="0" w:color="auto"/>
      </w:divBdr>
    </w:div>
    <w:div w:id="1551529750">
      <w:bodyDiv w:val="1"/>
      <w:marLeft w:val="0"/>
      <w:marRight w:val="0"/>
      <w:marTop w:val="0"/>
      <w:marBottom w:val="0"/>
      <w:divBdr>
        <w:top w:val="none" w:sz="0" w:space="0" w:color="auto"/>
        <w:left w:val="none" w:sz="0" w:space="0" w:color="auto"/>
        <w:bottom w:val="none" w:sz="0" w:space="0" w:color="auto"/>
        <w:right w:val="none" w:sz="0" w:space="0" w:color="auto"/>
      </w:divBdr>
    </w:div>
    <w:div w:id="1551769390">
      <w:bodyDiv w:val="1"/>
      <w:marLeft w:val="0"/>
      <w:marRight w:val="0"/>
      <w:marTop w:val="0"/>
      <w:marBottom w:val="0"/>
      <w:divBdr>
        <w:top w:val="none" w:sz="0" w:space="0" w:color="auto"/>
        <w:left w:val="none" w:sz="0" w:space="0" w:color="auto"/>
        <w:bottom w:val="none" w:sz="0" w:space="0" w:color="auto"/>
        <w:right w:val="none" w:sz="0" w:space="0" w:color="auto"/>
      </w:divBdr>
    </w:div>
    <w:div w:id="1551771835">
      <w:bodyDiv w:val="1"/>
      <w:marLeft w:val="0"/>
      <w:marRight w:val="0"/>
      <w:marTop w:val="0"/>
      <w:marBottom w:val="0"/>
      <w:divBdr>
        <w:top w:val="none" w:sz="0" w:space="0" w:color="auto"/>
        <w:left w:val="none" w:sz="0" w:space="0" w:color="auto"/>
        <w:bottom w:val="none" w:sz="0" w:space="0" w:color="auto"/>
        <w:right w:val="none" w:sz="0" w:space="0" w:color="auto"/>
      </w:divBdr>
    </w:div>
    <w:div w:id="1551841729">
      <w:bodyDiv w:val="1"/>
      <w:marLeft w:val="0"/>
      <w:marRight w:val="0"/>
      <w:marTop w:val="0"/>
      <w:marBottom w:val="0"/>
      <w:divBdr>
        <w:top w:val="none" w:sz="0" w:space="0" w:color="auto"/>
        <w:left w:val="none" w:sz="0" w:space="0" w:color="auto"/>
        <w:bottom w:val="none" w:sz="0" w:space="0" w:color="auto"/>
        <w:right w:val="none" w:sz="0" w:space="0" w:color="auto"/>
      </w:divBdr>
    </w:div>
    <w:div w:id="1552031711">
      <w:bodyDiv w:val="1"/>
      <w:marLeft w:val="0"/>
      <w:marRight w:val="0"/>
      <w:marTop w:val="0"/>
      <w:marBottom w:val="0"/>
      <w:divBdr>
        <w:top w:val="none" w:sz="0" w:space="0" w:color="auto"/>
        <w:left w:val="none" w:sz="0" w:space="0" w:color="auto"/>
        <w:bottom w:val="none" w:sz="0" w:space="0" w:color="auto"/>
        <w:right w:val="none" w:sz="0" w:space="0" w:color="auto"/>
      </w:divBdr>
    </w:div>
    <w:div w:id="1552039133">
      <w:bodyDiv w:val="1"/>
      <w:marLeft w:val="0"/>
      <w:marRight w:val="0"/>
      <w:marTop w:val="0"/>
      <w:marBottom w:val="0"/>
      <w:divBdr>
        <w:top w:val="none" w:sz="0" w:space="0" w:color="auto"/>
        <w:left w:val="none" w:sz="0" w:space="0" w:color="auto"/>
        <w:bottom w:val="none" w:sz="0" w:space="0" w:color="auto"/>
        <w:right w:val="none" w:sz="0" w:space="0" w:color="auto"/>
      </w:divBdr>
    </w:div>
    <w:div w:id="1552186983">
      <w:bodyDiv w:val="1"/>
      <w:marLeft w:val="0"/>
      <w:marRight w:val="0"/>
      <w:marTop w:val="0"/>
      <w:marBottom w:val="0"/>
      <w:divBdr>
        <w:top w:val="none" w:sz="0" w:space="0" w:color="auto"/>
        <w:left w:val="none" w:sz="0" w:space="0" w:color="auto"/>
        <w:bottom w:val="none" w:sz="0" w:space="0" w:color="auto"/>
        <w:right w:val="none" w:sz="0" w:space="0" w:color="auto"/>
      </w:divBdr>
    </w:div>
    <w:div w:id="1552689122">
      <w:bodyDiv w:val="1"/>
      <w:marLeft w:val="0"/>
      <w:marRight w:val="0"/>
      <w:marTop w:val="0"/>
      <w:marBottom w:val="0"/>
      <w:divBdr>
        <w:top w:val="none" w:sz="0" w:space="0" w:color="auto"/>
        <w:left w:val="none" w:sz="0" w:space="0" w:color="auto"/>
        <w:bottom w:val="none" w:sz="0" w:space="0" w:color="auto"/>
        <w:right w:val="none" w:sz="0" w:space="0" w:color="auto"/>
      </w:divBdr>
    </w:div>
    <w:div w:id="1552841274">
      <w:bodyDiv w:val="1"/>
      <w:marLeft w:val="0"/>
      <w:marRight w:val="0"/>
      <w:marTop w:val="0"/>
      <w:marBottom w:val="0"/>
      <w:divBdr>
        <w:top w:val="none" w:sz="0" w:space="0" w:color="auto"/>
        <w:left w:val="none" w:sz="0" w:space="0" w:color="auto"/>
        <w:bottom w:val="none" w:sz="0" w:space="0" w:color="auto"/>
        <w:right w:val="none" w:sz="0" w:space="0" w:color="auto"/>
      </w:divBdr>
    </w:div>
    <w:div w:id="1553345317">
      <w:bodyDiv w:val="1"/>
      <w:marLeft w:val="0"/>
      <w:marRight w:val="0"/>
      <w:marTop w:val="0"/>
      <w:marBottom w:val="0"/>
      <w:divBdr>
        <w:top w:val="none" w:sz="0" w:space="0" w:color="auto"/>
        <w:left w:val="none" w:sz="0" w:space="0" w:color="auto"/>
        <w:bottom w:val="none" w:sz="0" w:space="0" w:color="auto"/>
        <w:right w:val="none" w:sz="0" w:space="0" w:color="auto"/>
      </w:divBdr>
    </w:div>
    <w:div w:id="1554344421">
      <w:bodyDiv w:val="1"/>
      <w:marLeft w:val="0"/>
      <w:marRight w:val="0"/>
      <w:marTop w:val="0"/>
      <w:marBottom w:val="0"/>
      <w:divBdr>
        <w:top w:val="none" w:sz="0" w:space="0" w:color="auto"/>
        <w:left w:val="none" w:sz="0" w:space="0" w:color="auto"/>
        <w:bottom w:val="none" w:sz="0" w:space="0" w:color="auto"/>
        <w:right w:val="none" w:sz="0" w:space="0" w:color="auto"/>
      </w:divBdr>
    </w:div>
    <w:div w:id="1554655208">
      <w:bodyDiv w:val="1"/>
      <w:marLeft w:val="0"/>
      <w:marRight w:val="0"/>
      <w:marTop w:val="0"/>
      <w:marBottom w:val="0"/>
      <w:divBdr>
        <w:top w:val="none" w:sz="0" w:space="0" w:color="auto"/>
        <w:left w:val="none" w:sz="0" w:space="0" w:color="auto"/>
        <w:bottom w:val="none" w:sz="0" w:space="0" w:color="auto"/>
        <w:right w:val="none" w:sz="0" w:space="0" w:color="auto"/>
      </w:divBdr>
    </w:div>
    <w:div w:id="1555197482">
      <w:bodyDiv w:val="1"/>
      <w:marLeft w:val="0"/>
      <w:marRight w:val="0"/>
      <w:marTop w:val="0"/>
      <w:marBottom w:val="0"/>
      <w:divBdr>
        <w:top w:val="none" w:sz="0" w:space="0" w:color="auto"/>
        <w:left w:val="none" w:sz="0" w:space="0" w:color="auto"/>
        <w:bottom w:val="none" w:sz="0" w:space="0" w:color="auto"/>
        <w:right w:val="none" w:sz="0" w:space="0" w:color="auto"/>
      </w:divBdr>
    </w:div>
    <w:div w:id="1557551117">
      <w:bodyDiv w:val="1"/>
      <w:marLeft w:val="0"/>
      <w:marRight w:val="0"/>
      <w:marTop w:val="0"/>
      <w:marBottom w:val="0"/>
      <w:divBdr>
        <w:top w:val="none" w:sz="0" w:space="0" w:color="auto"/>
        <w:left w:val="none" w:sz="0" w:space="0" w:color="auto"/>
        <w:bottom w:val="none" w:sz="0" w:space="0" w:color="auto"/>
        <w:right w:val="none" w:sz="0" w:space="0" w:color="auto"/>
      </w:divBdr>
    </w:div>
    <w:div w:id="1557551441">
      <w:bodyDiv w:val="1"/>
      <w:marLeft w:val="0"/>
      <w:marRight w:val="0"/>
      <w:marTop w:val="0"/>
      <w:marBottom w:val="0"/>
      <w:divBdr>
        <w:top w:val="none" w:sz="0" w:space="0" w:color="auto"/>
        <w:left w:val="none" w:sz="0" w:space="0" w:color="auto"/>
        <w:bottom w:val="none" w:sz="0" w:space="0" w:color="auto"/>
        <w:right w:val="none" w:sz="0" w:space="0" w:color="auto"/>
      </w:divBdr>
    </w:div>
    <w:div w:id="1557617478">
      <w:bodyDiv w:val="1"/>
      <w:marLeft w:val="0"/>
      <w:marRight w:val="0"/>
      <w:marTop w:val="0"/>
      <w:marBottom w:val="0"/>
      <w:divBdr>
        <w:top w:val="none" w:sz="0" w:space="0" w:color="auto"/>
        <w:left w:val="none" w:sz="0" w:space="0" w:color="auto"/>
        <w:bottom w:val="none" w:sz="0" w:space="0" w:color="auto"/>
        <w:right w:val="none" w:sz="0" w:space="0" w:color="auto"/>
      </w:divBdr>
    </w:div>
    <w:div w:id="1557817747">
      <w:bodyDiv w:val="1"/>
      <w:marLeft w:val="0"/>
      <w:marRight w:val="0"/>
      <w:marTop w:val="0"/>
      <w:marBottom w:val="0"/>
      <w:divBdr>
        <w:top w:val="none" w:sz="0" w:space="0" w:color="auto"/>
        <w:left w:val="none" w:sz="0" w:space="0" w:color="auto"/>
        <w:bottom w:val="none" w:sz="0" w:space="0" w:color="auto"/>
        <w:right w:val="none" w:sz="0" w:space="0" w:color="auto"/>
      </w:divBdr>
    </w:div>
    <w:div w:id="1558475340">
      <w:bodyDiv w:val="1"/>
      <w:marLeft w:val="0"/>
      <w:marRight w:val="0"/>
      <w:marTop w:val="0"/>
      <w:marBottom w:val="0"/>
      <w:divBdr>
        <w:top w:val="none" w:sz="0" w:space="0" w:color="auto"/>
        <w:left w:val="none" w:sz="0" w:space="0" w:color="auto"/>
        <w:bottom w:val="none" w:sz="0" w:space="0" w:color="auto"/>
        <w:right w:val="none" w:sz="0" w:space="0" w:color="auto"/>
      </w:divBdr>
    </w:div>
    <w:div w:id="1558666249">
      <w:bodyDiv w:val="1"/>
      <w:marLeft w:val="0"/>
      <w:marRight w:val="0"/>
      <w:marTop w:val="0"/>
      <w:marBottom w:val="0"/>
      <w:divBdr>
        <w:top w:val="none" w:sz="0" w:space="0" w:color="auto"/>
        <w:left w:val="none" w:sz="0" w:space="0" w:color="auto"/>
        <w:bottom w:val="none" w:sz="0" w:space="0" w:color="auto"/>
        <w:right w:val="none" w:sz="0" w:space="0" w:color="auto"/>
      </w:divBdr>
    </w:div>
    <w:div w:id="1559438946">
      <w:bodyDiv w:val="1"/>
      <w:marLeft w:val="0"/>
      <w:marRight w:val="0"/>
      <w:marTop w:val="0"/>
      <w:marBottom w:val="0"/>
      <w:divBdr>
        <w:top w:val="none" w:sz="0" w:space="0" w:color="auto"/>
        <w:left w:val="none" w:sz="0" w:space="0" w:color="auto"/>
        <w:bottom w:val="none" w:sz="0" w:space="0" w:color="auto"/>
        <w:right w:val="none" w:sz="0" w:space="0" w:color="auto"/>
      </w:divBdr>
    </w:div>
    <w:div w:id="1559509596">
      <w:bodyDiv w:val="1"/>
      <w:marLeft w:val="0"/>
      <w:marRight w:val="0"/>
      <w:marTop w:val="0"/>
      <w:marBottom w:val="0"/>
      <w:divBdr>
        <w:top w:val="none" w:sz="0" w:space="0" w:color="auto"/>
        <w:left w:val="none" w:sz="0" w:space="0" w:color="auto"/>
        <w:bottom w:val="none" w:sz="0" w:space="0" w:color="auto"/>
        <w:right w:val="none" w:sz="0" w:space="0" w:color="auto"/>
      </w:divBdr>
    </w:div>
    <w:div w:id="1559824783">
      <w:bodyDiv w:val="1"/>
      <w:marLeft w:val="0"/>
      <w:marRight w:val="0"/>
      <w:marTop w:val="0"/>
      <w:marBottom w:val="0"/>
      <w:divBdr>
        <w:top w:val="none" w:sz="0" w:space="0" w:color="auto"/>
        <w:left w:val="none" w:sz="0" w:space="0" w:color="auto"/>
        <w:bottom w:val="none" w:sz="0" w:space="0" w:color="auto"/>
        <w:right w:val="none" w:sz="0" w:space="0" w:color="auto"/>
      </w:divBdr>
    </w:div>
    <w:div w:id="1560481189">
      <w:bodyDiv w:val="1"/>
      <w:marLeft w:val="0"/>
      <w:marRight w:val="0"/>
      <w:marTop w:val="0"/>
      <w:marBottom w:val="0"/>
      <w:divBdr>
        <w:top w:val="none" w:sz="0" w:space="0" w:color="auto"/>
        <w:left w:val="none" w:sz="0" w:space="0" w:color="auto"/>
        <w:bottom w:val="none" w:sz="0" w:space="0" w:color="auto"/>
        <w:right w:val="none" w:sz="0" w:space="0" w:color="auto"/>
      </w:divBdr>
    </w:div>
    <w:div w:id="1560556056">
      <w:bodyDiv w:val="1"/>
      <w:marLeft w:val="0"/>
      <w:marRight w:val="0"/>
      <w:marTop w:val="0"/>
      <w:marBottom w:val="0"/>
      <w:divBdr>
        <w:top w:val="none" w:sz="0" w:space="0" w:color="auto"/>
        <w:left w:val="none" w:sz="0" w:space="0" w:color="auto"/>
        <w:bottom w:val="none" w:sz="0" w:space="0" w:color="auto"/>
        <w:right w:val="none" w:sz="0" w:space="0" w:color="auto"/>
      </w:divBdr>
    </w:div>
    <w:div w:id="1561135101">
      <w:bodyDiv w:val="1"/>
      <w:marLeft w:val="0"/>
      <w:marRight w:val="0"/>
      <w:marTop w:val="0"/>
      <w:marBottom w:val="0"/>
      <w:divBdr>
        <w:top w:val="none" w:sz="0" w:space="0" w:color="auto"/>
        <w:left w:val="none" w:sz="0" w:space="0" w:color="auto"/>
        <w:bottom w:val="none" w:sz="0" w:space="0" w:color="auto"/>
        <w:right w:val="none" w:sz="0" w:space="0" w:color="auto"/>
      </w:divBdr>
    </w:div>
    <w:div w:id="1561138808">
      <w:bodyDiv w:val="1"/>
      <w:marLeft w:val="0"/>
      <w:marRight w:val="0"/>
      <w:marTop w:val="0"/>
      <w:marBottom w:val="0"/>
      <w:divBdr>
        <w:top w:val="none" w:sz="0" w:space="0" w:color="auto"/>
        <w:left w:val="none" w:sz="0" w:space="0" w:color="auto"/>
        <w:bottom w:val="none" w:sz="0" w:space="0" w:color="auto"/>
        <w:right w:val="none" w:sz="0" w:space="0" w:color="auto"/>
      </w:divBdr>
    </w:div>
    <w:div w:id="1561596451">
      <w:bodyDiv w:val="1"/>
      <w:marLeft w:val="0"/>
      <w:marRight w:val="0"/>
      <w:marTop w:val="0"/>
      <w:marBottom w:val="0"/>
      <w:divBdr>
        <w:top w:val="none" w:sz="0" w:space="0" w:color="auto"/>
        <w:left w:val="none" w:sz="0" w:space="0" w:color="auto"/>
        <w:bottom w:val="none" w:sz="0" w:space="0" w:color="auto"/>
        <w:right w:val="none" w:sz="0" w:space="0" w:color="auto"/>
      </w:divBdr>
    </w:div>
    <w:div w:id="1561790341">
      <w:bodyDiv w:val="1"/>
      <w:marLeft w:val="0"/>
      <w:marRight w:val="0"/>
      <w:marTop w:val="0"/>
      <w:marBottom w:val="0"/>
      <w:divBdr>
        <w:top w:val="none" w:sz="0" w:space="0" w:color="auto"/>
        <w:left w:val="none" w:sz="0" w:space="0" w:color="auto"/>
        <w:bottom w:val="none" w:sz="0" w:space="0" w:color="auto"/>
        <w:right w:val="none" w:sz="0" w:space="0" w:color="auto"/>
      </w:divBdr>
    </w:div>
    <w:div w:id="1561866131">
      <w:bodyDiv w:val="1"/>
      <w:marLeft w:val="0"/>
      <w:marRight w:val="0"/>
      <w:marTop w:val="0"/>
      <w:marBottom w:val="0"/>
      <w:divBdr>
        <w:top w:val="none" w:sz="0" w:space="0" w:color="auto"/>
        <w:left w:val="none" w:sz="0" w:space="0" w:color="auto"/>
        <w:bottom w:val="none" w:sz="0" w:space="0" w:color="auto"/>
        <w:right w:val="none" w:sz="0" w:space="0" w:color="auto"/>
      </w:divBdr>
    </w:div>
    <w:div w:id="1562667282">
      <w:bodyDiv w:val="1"/>
      <w:marLeft w:val="0"/>
      <w:marRight w:val="0"/>
      <w:marTop w:val="0"/>
      <w:marBottom w:val="0"/>
      <w:divBdr>
        <w:top w:val="none" w:sz="0" w:space="0" w:color="auto"/>
        <w:left w:val="none" w:sz="0" w:space="0" w:color="auto"/>
        <w:bottom w:val="none" w:sz="0" w:space="0" w:color="auto"/>
        <w:right w:val="none" w:sz="0" w:space="0" w:color="auto"/>
      </w:divBdr>
    </w:div>
    <w:div w:id="1563443416">
      <w:bodyDiv w:val="1"/>
      <w:marLeft w:val="0"/>
      <w:marRight w:val="0"/>
      <w:marTop w:val="0"/>
      <w:marBottom w:val="0"/>
      <w:divBdr>
        <w:top w:val="none" w:sz="0" w:space="0" w:color="auto"/>
        <w:left w:val="none" w:sz="0" w:space="0" w:color="auto"/>
        <w:bottom w:val="none" w:sz="0" w:space="0" w:color="auto"/>
        <w:right w:val="none" w:sz="0" w:space="0" w:color="auto"/>
      </w:divBdr>
    </w:div>
    <w:div w:id="1563560471">
      <w:bodyDiv w:val="1"/>
      <w:marLeft w:val="0"/>
      <w:marRight w:val="0"/>
      <w:marTop w:val="0"/>
      <w:marBottom w:val="0"/>
      <w:divBdr>
        <w:top w:val="none" w:sz="0" w:space="0" w:color="auto"/>
        <w:left w:val="none" w:sz="0" w:space="0" w:color="auto"/>
        <w:bottom w:val="none" w:sz="0" w:space="0" w:color="auto"/>
        <w:right w:val="none" w:sz="0" w:space="0" w:color="auto"/>
      </w:divBdr>
    </w:div>
    <w:div w:id="1564215111">
      <w:bodyDiv w:val="1"/>
      <w:marLeft w:val="0"/>
      <w:marRight w:val="0"/>
      <w:marTop w:val="0"/>
      <w:marBottom w:val="0"/>
      <w:divBdr>
        <w:top w:val="none" w:sz="0" w:space="0" w:color="auto"/>
        <w:left w:val="none" w:sz="0" w:space="0" w:color="auto"/>
        <w:bottom w:val="none" w:sz="0" w:space="0" w:color="auto"/>
        <w:right w:val="none" w:sz="0" w:space="0" w:color="auto"/>
      </w:divBdr>
    </w:div>
    <w:div w:id="1564221619">
      <w:bodyDiv w:val="1"/>
      <w:marLeft w:val="0"/>
      <w:marRight w:val="0"/>
      <w:marTop w:val="0"/>
      <w:marBottom w:val="0"/>
      <w:divBdr>
        <w:top w:val="none" w:sz="0" w:space="0" w:color="auto"/>
        <w:left w:val="none" w:sz="0" w:space="0" w:color="auto"/>
        <w:bottom w:val="none" w:sz="0" w:space="0" w:color="auto"/>
        <w:right w:val="none" w:sz="0" w:space="0" w:color="auto"/>
      </w:divBdr>
    </w:div>
    <w:div w:id="1564563730">
      <w:bodyDiv w:val="1"/>
      <w:marLeft w:val="0"/>
      <w:marRight w:val="0"/>
      <w:marTop w:val="0"/>
      <w:marBottom w:val="0"/>
      <w:divBdr>
        <w:top w:val="none" w:sz="0" w:space="0" w:color="auto"/>
        <w:left w:val="none" w:sz="0" w:space="0" w:color="auto"/>
        <w:bottom w:val="none" w:sz="0" w:space="0" w:color="auto"/>
        <w:right w:val="none" w:sz="0" w:space="0" w:color="auto"/>
      </w:divBdr>
    </w:div>
    <w:div w:id="1564607309">
      <w:bodyDiv w:val="1"/>
      <w:marLeft w:val="0"/>
      <w:marRight w:val="0"/>
      <w:marTop w:val="0"/>
      <w:marBottom w:val="0"/>
      <w:divBdr>
        <w:top w:val="none" w:sz="0" w:space="0" w:color="auto"/>
        <w:left w:val="none" w:sz="0" w:space="0" w:color="auto"/>
        <w:bottom w:val="none" w:sz="0" w:space="0" w:color="auto"/>
        <w:right w:val="none" w:sz="0" w:space="0" w:color="auto"/>
      </w:divBdr>
    </w:div>
    <w:div w:id="1564831705">
      <w:bodyDiv w:val="1"/>
      <w:marLeft w:val="0"/>
      <w:marRight w:val="0"/>
      <w:marTop w:val="0"/>
      <w:marBottom w:val="0"/>
      <w:divBdr>
        <w:top w:val="none" w:sz="0" w:space="0" w:color="auto"/>
        <w:left w:val="none" w:sz="0" w:space="0" w:color="auto"/>
        <w:bottom w:val="none" w:sz="0" w:space="0" w:color="auto"/>
        <w:right w:val="none" w:sz="0" w:space="0" w:color="auto"/>
      </w:divBdr>
    </w:div>
    <w:div w:id="1565599541">
      <w:bodyDiv w:val="1"/>
      <w:marLeft w:val="0"/>
      <w:marRight w:val="0"/>
      <w:marTop w:val="0"/>
      <w:marBottom w:val="0"/>
      <w:divBdr>
        <w:top w:val="none" w:sz="0" w:space="0" w:color="auto"/>
        <w:left w:val="none" w:sz="0" w:space="0" w:color="auto"/>
        <w:bottom w:val="none" w:sz="0" w:space="0" w:color="auto"/>
        <w:right w:val="none" w:sz="0" w:space="0" w:color="auto"/>
      </w:divBdr>
    </w:div>
    <w:div w:id="1565725376">
      <w:bodyDiv w:val="1"/>
      <w:marLeft w:val="0"/>
      <w:marRight w:val="0"/>
      <w:marTop w:val="0"/>
      <w:marBottom w:val="0"/>
      <w:divBdr>
        <w:top w:val="none" w:sz="0" w:space="0" w:color="auto"/>
        <w:left w:val="none" w:sz="0" w:space="0" w:color="auto"/>
        <w:bottom w:val="none" w:sz="0" w:space="0" w:color="auto"/>
        <w:right w:val="none" w:sz="0" w:space="0" w:color="auto"/>
      </w:divBdr>
    </w:div>
    <w:div w:id="1565989881">
      <w:bodyDiv w:val="1"/>
      <w:marLeft w:val="0"/>
      <w:marRight w:val="0"/>
      <w:marTop w:val="0"/>
      <w:marBottom w:val="0"/>
      <w:divBdr>
        <w:top w:val="none" w:sz="0" w:space="0" w:color="auto"/>
        <w:left w:val="none" w:sz="0" w:space="0" w:color="auto"/>
        <w:bottom w:val="none" w:sz="0" w:space="0" w:color="auto"/>
        <w:right w:val="none" w:sz="0" w:space="0" w:color="auto"/>
      </w:divBdr>
    </w:div>
    <w:div w:id="1566067631">
      <w:bodyDiv w:val="1"/>
      <w:marLeft w:val="0"/>
      <w:marRight w:val="0"/>
      <w:marTop w:val="0"/>
      <w:marBottom w:val="0"/>
      <w:divBdr>
        <w:top w:val="none" w:sz="0" w:space="0" w:color="auto"/>
        <w:left w:val="none" w:sz="0" w:space="0" w:color="auto"/>
        <w:bottom w:val="none" w:sz="0" w:space="0" w:color="auto"/>
        <w:right w:val="none" w:sz="0" w:space="0" w:color="auto"/>
      </w:divBdr>
    </w:div>
    <w:div w:id="1566259686">
      <w:bodyDiv w:val="1"/>
      <w:marLeft w:val="0"/>
      <w:marRight w:val="0"/>
      <w:marTop w:val="0"/>
      <w:marBottom w:val="0"/>
      <w:divBdr>
        <w:top w:val="none" w:sz="0" w:space="0" w:color="auto"/>
        <w:left w:val="none" w:sz="0" w:space="0" w:color="auto"/>
        <w:bottom w:val="none" w:sz="0" w:space="0" w:color="auto"/>
        <w:right w:val="none" w:sz="0" w:space="0" w:color="auto"/>
      </w:divBdr>
    </w:div>
    <w:div w:id="1566456750">
      <w:bodyDiv w:val="1"/>
      <w:marLeft w:val="0"/>
      <w:marRight w:val="0"/>
      <w:marTop w:val="0"/>
      <w:marBottom w:val="0"/>
      <w:divBdr>
        <w:top w:val="none" w:sz="0" w:space="0" w:color="auto"/>
        <w:left w:val="none" w:sz="0" w:space="0" w:color="auto"/>
        <w:bottom w:val="none" w:sz="0" w:space="0" w:color="auto"/>
        <w:right w:val="none" w:sz="0" w:space="0" w:color="auto"/>
      </w:divBdr>
    </w:div>
    <w:div w:id="1566602718">
      <w:bodyDiv w:val="1"/>
      <w:marLeft w:val="0"/>
      <w:marRight w:val="0"/>
      <w:marTop w:val="0"/>
      <w:marBottom w:val="0"/>
      <w:divBdr>
        <w:top w:val="none" w:sz="0" w:space="0" w:color="auto"/>
        <w:left w:val="none" w:sz="0" w:space="0" w:color="auto"/>
        <w:bottom w:val="none" w:sz="0" w:space="0" w:color="auto"/>
        <w:right w:val="none" w:sz="0" w:space="0" w:color="auto"/>
      </w:divBdr>
    </w:div>
    <w:div w:id="1566717728">
      <w:bodyDiv w:val="1"/>
      <w:marLeft w:val="0"/>
      <w:marRight w:val="0"/>
      <w:marTop w:val="0"/>
      <w:marBottom w:val="0"/>
      <w:divBdr>
        <w:top w:val="none" w:sz="0" w:space="0" w:color="auto"/>
        <w:left w:val="none" w:sz="0" w:space="0" w:color="auto"/>
        <w:bottom w:val="none" w:sz="0" w:space="0" w:color="auto"/>
        <w:right w:val="none" w:sz="0" w:space="0" w:color="auto"/>
      </w:divBdr>
    </w:div>
    <w:div w:id="1566911437">
      <w:bodyDiv w:val="1"/>
      <w:marLeft w:val="0"/>
      <w:marRight w:val="0"/>
      <w:marTop w:val="0"/>
      <w:marBottom w:val="0"/>
      <w:divBdr>
        <w:top w:val="none" w:sz="0" w:space="0" w:color="auto"/>
        <w:left w:val="none" w:sz="0" w:space="0" w:color="auto"/>
        <w:bottom w:val="none" w:sz="0" w:space="0" w:color="auto"/>
        <w:right w:val="none" w:sz="0" w:space="0" w:color="auto"/>
      </w:divBdr>
    </w:div>
    <w:div w:id="1567452098">
      <w:bodyDiv w:val="1"/>
      <w:marLeft w:val="0"/>
      <w:marRight w:val="0"/>
      <w:marTop w:val="0"/>
      <w:marBottom w:val="0"/>
      <w:divBdr>
        <w:top w:val="none" w:sz="0" w:space="0" w:color="auto"/>
        <w:left w:val="none" w:sz="0" w:space="0" w:color="auto"/>
        <w:bottom w:val="none" w:sz="0" w:space="0" w:color="auto"/>
        <w:right w:val="none" w:sz="0" w:space="0" w:color="auto"/>
      </w:divBdr>
    </w:div>
    <w:div w:id="1567837064">
      <w:bodyDiv w:val="1"/>
      <w:marLeft w:val="0"/>
      <w:marRight w:val="0"/>
      <w:marTop w:val="0"/>
      <w:marBottom w:val="0"/>
      <w:divBdr>
        <w:top w:val="none" w:sz="0" w:space="0" w:color="auto"/>
        <w:left w:val="none" w:sz="0" w:space="0" w:color="auto"/>
        <w:bottom w:val="none" w:sz="0" w:space="0" w:color="auto"/>
        <w:right w:val="none" w:sz="0" w:space="0" w:color="auto"/>
      </w:divBdr>
    </w:div>
    <w:div w:id="1567913478">
      <w:bodyDiv w:val="1"/>
      <w:marLeft w:val="0"/>
      <w:marRight w:val="0"/>
      <w:marTop w:val="0"/>
      <w:marBottom w:val="0"/>
      <w:divBdr>
        <w:top w:val="none" w:sz="0" w:space="0" w:color="auto"/>
        <w:left w:val="none" w:sz="0" w:space="0" w:color="auto"/>
        <w:bottom w:val="none" w:sz="0" w:space="0" w:color="auto"/>
        <w:right w:val="none" w:sz="0" w:space="0" w:color="auto"/>
      </w:divBdr>
    </w:div>
    <w:div w:id="1568950924">
      <w:bodyDiv w:val="1"/>
      <w:marLeft w:val="0"/>
      <w:marRight w:val="0"/>
      <w:marTop w:val="0"/>
      <w:marBottom w:val="0"/>
      <w:divBdr>
        <w:top w:val="none" w:sz="0" w:space="0" w:color="auto"/>
        <w:left w:val="none" w:sz="0" w:space="0" w:color="auto"/>
        <w:bottom w:val="none" w:sz="0" w:space="0" w:color="auto"/>
        <w:right w:val="none" w:sz="0" w:space="0" w:color="auto"/>
      </w:divBdr>
    </w:div>
    <w:div w:id="1569804517">
      <w:bodyDiv w:val="1"/>
      <w:marLeft w:val="0"/>
      <w:marRight w:val="0"/>
      <w:marTop w:val="0"/>
      <w:marBottom w:val="0"/>
      <w:divBdr>
        <w:top w:val="none" w:sz="0" w:space="0" w:color="auto"/>
        <w:left w:val="none" w:sz="0" w:space="0" w:color="auto"/>
        <w:bottom w:val="none" w:sz="0" w:space="0" w:color="auto"/>
        <w:right w:val="none" w:sz="0" w:space="0" w:color="auto"/>
      </w:divBdr>
    </w:div>
    <w:div w:id="1570310528">
      <w:bodyDiv w:val="1"/>
      <w:marLeft w:val="0"/>
      <w:marRight w:val="0"/>
      <w:marTop w:val="0"/>
      <w:marBottom w:val="0"/>
      <w:divBdr>
        <w:top w:val="none" w:sz="0" w:space="0" w:color="auto"/>
        <w:left w:val="none" w:sz="0" w:space="0" w:color="auto"/>
        <w:bottom w:val="none" w:sz="0" w:space="0" w:color="auto"/>
        <w:right w:val="none" w:sz="0" w:space="0" w:color="auto"/>
      </w:divBdr>
    </w:div>
    <w:div w:id="1570992156">
      <w:bodyDiv w:val="1"/>
      <w:marLeft w:val="0"/>
      <w:marRight w:val="0"/>
      <w:marTop w:val="0"/>
      <w:marBottom w:val="0"/>
      <w:divBdr>
        <w:top w:val="none" w:sz="0" w:space="0" w:color="auto"/>
        <w:left w:val="none" w:sz="0" w:space="0" w:color="auto"/>
        <w:bottom w:val="none" w:sz="0" w:space="0" w:color="auto"/>
        <w:right w:val="none" w:sz="0" w:space="0" w:color="auto"/>
      </w:divBdr>
    </w:div>
    <w:div w:id="1571649058">
      <w:bodyDiv w:val="1"/>
      <w:marLeft w:val="0"/>
      <w:marRight w:val="0"/>
      <w:marTop w:val="0"/>
      <w:marBottom w:val="0"/>
      <w:divBdr>
        <w:top w:val="none" w:sz="0" w:space="0" w:color="auto"/>
        <w:left w:val="none" w:sz="0" w:space="0" w:color="auto"/>
        <w:bottom w:val="none" w:sz="0" w:space="0" w:color="auto"/>
        <w:right w:val="none" w:sz="0" w:space="0" w:color="auto"/>
      </w:divBdr>
    </w:div>
    <w:div w:id="1571889107">
      <w:bodyDiv w:val="1"/>
      <w:marLeft w:val="0"/>
      <w:marRight w:val="0"/>
      <w:marTop w:val="0"/>
      <w:marBottom w:val="0"/>
      <w:divBdr>
        <w:top w:val="none" w:sz="0" w:space="0" w:color="auto"/>
        <w:left w:val="none" w:sz="0" w:space="0" w:color="auto"/>
        <w:bottom w:val="none" w:sz="0" w:space="0" w:color="auto"/>
        <w:right w:val="none" w:sz="0" w:space="0" w:color="auto"/>
      </w:divBdr>
    </w:div>
    <w:div w:id="1572035268">
      <w:bodyDiv w:val="1"/>
      <w:marLeft w:val="0"/>
      <w:marRight w:val="0"/>
      <w:marTop w:val="0"/>
      <w:marBottom w:val="0"/>
      <w:divBdr>
        <w:top w:val="none" w:sz="0" w:space="0" w:color="auto"/>
        <w:left w:val="none" w:sz="0" w:space="0" w:color="auto"/>
        <w:bottom w:val="none" w:sz="0" w:space="0" w:color="auto"/>
        <w:right w:val="none" w:sz="0" w:space="0" w:color="auto"/>
      </w:divBdr>
    </w:div>
    <w:div w:id="1572160713">
      <w:bodyDiv w:val="1"/>
      <w:marLeft w:val="0"/>
      <w:marRight w:val="0"/>
      <w:marTop w:val="0"/>
      <w:marBottom w:val="0"/>
      <w:divBdr>
        <w:top w:val="none" w:sz="0" w:space="0" w:color="auto"/>
        <w:left w:val="none" w:sz="0" w:space="0" w:color="auto"/>
        <w:bottom w:val="none" w:sz="0" w:space="0" w:color="auto"/>
        <w:right w:val="none" w:sz="0" w:space="0" w:color="auto"/>
      </w:divBdr>
    </w:div>
    <w:div w:id="1572347923">
      <w:bodyDiv w:val="1"/>
      <w:marLeft w:val="0"/>
      <w:marRight w:val="0"/>
      <w:marTop w:val="0"/>
      <w:marBottom w:val="0"/>
      <w:divBdr>
        <w:top w:val="none" w:sz="0" w:space="0" w:color="auto"/>
        <w:left w:val="none" w:sz="0" w:space="0" w:color="auto"/>
        <w:bottom w:val="none" w:sz="0" w:space="0" w:color="auto"/>
        <w:right w:val="none" w:sz="0" w:space="0" w:color="auto"/>
      </w:divBdr>
    </w:div>
    <w:div w:id="1573200516">
      <w:bodyDiv w:val="1"/>
      <w:marLeft w:val="0"/>
      <w:marRight w:val="0"/>
      <w:marTop w:val="0"/>
      <w:marBottom w:val="0"/>
      <w:divBdr>
        <w:top w:val="none" w:sz="0" w:space="0" w:color="auto"/>
        <w:left w:val="none" w:sz="0" w:space="0" w:color="auto"/>
        <w:bottom w:val="none" w:sz="0" w:space="0" w:color="auto"/>
        <w:right w:val="none" w:sz="0" w:space="0" w:color="auto"/>
      </w:divBdr>
    </w:div>
    <w:div w:id="1573925475">
      <w:bodyDiv w:val="1"/>
      <w:marLeft w:val="0"/>
      <w:marRight w:val="0"/>
      <w:marTop w:val="0"/>
      <w:marBottom w:val="0"/>
      <w:divBdr>
        <w:top w:val="none" w:sz="0" w:space="0" w:color="auto"/>
        <w:left w:val="none" w:sz="0" w:space="0" w:color="auto"/>
        <w:bottom w:val="none" w:sz="0" w:space="0" w:color="auto"/>
        <w:right w:val="none" w:sz="0" w:space="0" w:color="auto"/>
      </w:divBdr>
    </w:div>
    <w:div w:id="1573925610">
      <w:bodyDiv w:val="1"/>
      <w:marLeft w:val="0"/>
      <w:marRight w:val="0"/>
      <w:marTop w:val="0"/>
      <w:marBottom w:val="0"/>
      <w:divBdr>
        <w:top w:val="none" w:sz="0" w:space="0" w:color="auto"/>
        <w:left w:val="none" w:sz="0" w:space="0" w:color="auto"/>
        <w:bottom w:val="none" w:sz="0" w:space="0" w:color="auto"/>
        <w:right w:val="none" w:sz="0" w:space="0" w:color="auto"/>
      </w:divBdr>
    </w:div>
    <w:div w:id="1574045905">
      <w:bodyDiv w:val="1"/>
      <w:marLeft w:val="0"/>
      <w:marRight w:val="0"/>
      <w:marTop w:val="0"/>
      <w:marBottom w:val="0"/>
      <w:divBdr>
        <w:top w:val="none" w:sz="0" w:space="0" w:color="auto"/>
        <w:left w:val="none" w:sz="0" w:space="0" w:color="auto"/>
        <w:bottom w:val="none" w:sz="0" w:space="0" w:color="auto"/>
        <w:right w:val="none" w:sz="0" w:space="0" w:color="auto"/>
      </w:divBdr>
    </w:div>
    <w:div w:id="1574468629">
      <w:bodyDiv w:val="1"/>
      <w:marLeft w:val="0"/>
      <w:marRight w:val="0"/>
      <w:marTop w:val="0"/>
      <w:marBottom w:val="0"/>
      <w:divBdr>
        <w:top w:val="none" w:sz="0" w:space="0" w:color="auto"/>
        <w:left w:val="none" w:sz="0" w:space="0" w:color="auto"/>
        <w:bottom w:val="none" w:sz="0" w:space="0" w:color="auto"/>
        <w:right w:val="none" w:sz="0" w:space="0" w:color="auto"/>
      </w:divBdr>
    </w:div>
    <w:div w:id="1574586228">
      <w:bodyDiv w:val="1"/>
      <w:marLeft w:val="0"/>
      <w:marRight w:val="0"/>
      <w:marTop w:val="0"/>
      <w:marBottom w:val="0"/>
      <w:divBdr>
        <w:top w:val="none" w:sz="0" w:space="0" w:color="auto"/>
        <w:left w:val="none" w:sz="0" w:space="0" w:color="auto"/>
        <w:bottom w:val="none" w:sz="0" w:space="0" w:color="auto"/>
        <w:right w:val="none" w:sz="0" w:space="0" w:color="auto"/>
      </w:divBdr>
    </w:div>
    <w:div w:id="1574587661">
      <w:bodyDiv w:val="1"/>
      <w:marLeft w:val="0"/>
      <w:marRight w:val="0"/>
      <w:marTop w:val="0"/>
      <w:marBottom w:val="0"/>
      <w:divBdr>
        <w:top w:val="none" w:sz="0" w:space="0" w:color="auto"/>
        <w:left w:val="none" w:sz="0" w:space="0" w:color="auto"/>
        <w:bottom w:val="none" w:sz="0" w:space="0" w:color="auto"/>
        <w:right w:val="none" w:sz="0" w:space="0" w:color="auto"/>
      </w:divBdr>
    </w:div>
    <w:div w:id="1574658211">
      <w:bodyDiv w:val="1"/>
      <w:marLeft w:val="0"/>
      <w:marRight w:val="0"/>
      <w:marTop w:val="0"/>
      <w:marBottom w:val="0"/>
      <w:divBdr>
        <w:top w:val="none" w:sz="0" w:space="0" w:color="auto"/>
        <w:left w:val="none" w:sz="0" w:space="0" w:color="auto"/>
        <w:bottom w:val="none" w:sz="0" w:space="0" w:color="auto"/>
        <w:right w:val="none" w:sz="0" w:space="0" w:color="auto"/>
      </w:divBdr>
    </w:div>
    <w:div w:id="1574848880">
      <w:bodyDiv w:val="1"/>
      <w:marLeft w:val="0"/>
      <w:marRight w:val="0"/>
      <w:marTop w:val="0"/>
      <w:marBottom w:val="0"/>
      <w:divBdr>
        <w:top w:val="none" w:sz="0" w:space="0" w:color="auto"/>
        <w:left w:val="none" w:sz="0" w:space="0" w:color="auto"/>
        <w:bottom w:val="none" w:sz="0" w:space="0" w:color="auto"/>
        <w:right w:val="none" w:sz="0" w:space="0" w:color="auto"/>
      </w:divBdr>
    </w:div>
    <w:div w:id="1575166878">
      <w:bodyDiv w:val="1"/>
      <w:marLeft w:val="0"/>
      <w:marRight w:val="0"/>
      <w:marTop w:val="0"/>
      <w:marBottom w:val="0"/>
      <w:divBdr>
        <w:top w:val="none" w:sz="0" w:space="0" w:color="auto"/>
        <w:left w:val="none" w:sz="0" w:space="0" w:color="auto"/>
        <w:bottom w:val="none" w:sz="0" w:space="0" w:color="auto"/>
        <w:right w:val="none" w:sz="0" w:space="0" w:color="auto"/>
      </w:divBdr>
    </w:div>
    <w:div w:id="1575891687">
      <w:bodyDiv w:val="1"/>
      <w:marLeft w:val="0"/>
      <w:marRight w:val="0"/>
      <w:marTop w:val="0"/>
      <w:marBottom w:val="0"/>
      <w:divBdr>
        <w:top w:val="none" w:sz="0" w:space="0" w:color="auto"/>
        <w:left w:val="none" w:sz="0" w:space="0" w:color="auto"/>
        <w:bottom w:val="none" w:sz="0" w:space="0" w:color="auto"/>
        <w:right w:val="none" w:sz="0" w:space="0" w:color="auto"/>
      </w:divBdr>
    </w:div>
    <w:div w:id="1575892290">
      <w:bodyDiv w:val="1"/>
      <w:marLeft w:val="0"/>
      <w:marRight w:val="0"/>
      <w:marTop w:val="0"/>
      <w:marBottom w:val="0"/>
      <w:divBdr>
        <w:top w:val="none" w:sz="0" w:space="0" w:color="auto"/>
        <w:left w:val="none" w:sz="0" w:space="0" w:color="auto"/>
        <w:bottom w:val="none" w:sz="0" w:space="0" w:color="auto"/>
        <w:right w:val="none" w:sz="0" w:space="0" w:color="auto"/>
      </w:divBdr>
    </w:div>
    <w:div w:id="1576358055">
      <w:bodyDiv w:val="1"/>
      <w:marLeft w:val="0"/>
      <w:marRight w:val="0"/>
      <w:marTop w:val="0"/>
      <w:marBottom w:val="0"/>
      <w:divBdr>
        <w:top w:val="none" w:sz="0" w:space="0" w:color="auto"/>
        <w:left w:val="none" w:sz="0" w:space="0" w:color="auto"/>
        <w:bottom w:val="none" w:sz="0" w:space="0" w:color="auto"/>
        <w:right w:val="none" w:sz="0" w:space="0" w:color="auto"/>
      </w:divBdr>
    </w:div>
    <w:div w:id="1576889362">
      <w:bodyDiv w:val="1"/>
      <w:marLeft w:val="0"/>
      <w:marRight w:val="0"/>
      <w:marTop w:val="0"/>
      <w:marBottom w:val="0"/>
      <w:divBdr>
        <w:top w:val="none" w:sz="0" w:space="0" w:color="auto"/>
        <w:left w:val="none" w:sz="0" w:space="0" w:color="auto"/>
        <w:bottom w:val="none" w:sz="0" w:space="0" w:color="auto"/>
        <w:right w:val="none" w:sz="0" w:space="0" w:color="auto"/>
      </w:divBdr>
    </w:div>
    <w:div w:id="1576890021">
      <w:bodyDiv w:val="1"/>
      <w:marLeft w:val="0"/>
      <w:marRight w:val="0"/>
      <w:marTop w:val="0"/>
      <w:marBottom w:val="0"/>
      <w:divBdr>
        <w:top w:val="none" w:sz="0" w:space="0" w:color="auto"/>
        <w:left w:val="none" w:sz="0" w:space="0" w:color="auto"/>
        <w:bottom w:val="none" w:sz="0" w:space="0" w:color="auto"/>
        <w:right w:val="none" w:sz="0" w:space="0" w:color="auto"/>
      </w:divBdr>
    </w:div>
    <w:div w:id="1578519303">
      <w:bodyDiv w:val="1"/>
      <w:marLeft w:val="0"/>
      <w:marRight w:val="0"/>
      <w:marTop w:val="0"/>
      <w:marBottom w:val="0"/>
      <w:divBdr>
        <w:top w:val="none" w:sz="0" w:space="0" w:color="auto"/>
        <w:left w:val="none" w:sz="0" w:space="0" w:color="auto"/>
        <w:bottom w:val="none" w:sz="0" w:space="0" w:color="auto"/>
        <w:right w:val="none" w:sz="0" w:space="0" w:color="auto"/>
      </w:divBdr>
    </w:div>
    <w:div w:id="1579361334">
      <w:bodyDiv w:val="1"/>
      <w:marLeft w:val="0"/>
      <w:marRight w:val="0"/>
      <w:marTop w:val="0"/>
      <w:marBottom w:val="0"/>
      <w:divBdr>
        <w:top w:val="none" w:sz="0" w:space="0" w:color="auto"/>
        <w:left w:val="none" w:sz="0" w:space="0" w:color="auto"/>
        <w:bottom w:val="none" w:sz="0" w:space="0" w:color="auto"/>
        <w:right w:val="none" w:sz="0" w:space="0" w:color="auto"/>
      </w:divBdr>
    </w:div>
    <w:div w:id="1579438508">
      <w:bodyDiv w:val="1"/>
      <w:marLeft w:val="0"/>
      <w:marRight w:val="0"/>
      <w:marTop w:val="0"/>
      <w:marBottom w:val="0"/>
      <w:divBdr>
        <w:top w:val="none" w:sz="0" w:space="0" w:color="auto"/>
        <w:left w:val="none" w:sz="0" w:space="0" w:color="auto"/>
        <w:bottom w:val="none" w:sz="0" w:space="0" w:color="auto"/>
        <w:right w:val="none" w:sz="0" w:space="0" w:color="auto"/>
      </w:divBdr>
    </w:div>
    <w:div w:id="1579710114">
      <w:bodyDiv w:val="1"/>
      <w:marLeft w:val="0"/>
      <w:marRight w:val="0"/>
      <w:marTop w:val="0"/>
      <w:marBottom w:val="0"/>
      <w:divBdr>
        <w:top w:val="none" w:sz="0" w:space="0" w:color="auto"/>
        <w:left w:val="none" w:sz="0" w:space="0" w:color="auto"/>
        <w:bottom w:val="none" w:sz="0" w:space="0" w:color="auto"/>
        <w:right w:val="none" w:sz="0" w:space="0" w:color="auto"/>
      </w:divBdr>
    </w:div>
    <w:div w:id="1579822993">
      <w:bodyDiv w:val="1"/>
      <w:marLeft w:val="0"/>
      <w:marRight w:val="0"/>
      <w:marTop w:val="0"/>
      <w:marBottom w:val="0"/>
      <w:divBdr>
        <w:top w:val="none" w:sz="0" w:space="0" w:color="auto"/>
        <w:left w:val="none" w:sz="0" w:space="0" w:color="auto"/>
        <w:bottom w:val="none" w:sz="0" w:space="0" w:color="auto"/>
        <w:right w:val="none" w:sz="0" w:space="0" w:color="auto"/>
      </w:divBdr>
    </w:div>
    <w:div w:id="1579905539">
      <w:bodyDiv w:val="1"/>
      <w:marLeft w:val="0"/>
      <w:marRight w:val="0"/>
      <w:marTop w:val="0"/>
      <w:marBottom w:val="0"/>
      <w:divBdr>
        <w:top w:val="none" w:sz="0" w:space="0" w:color="auto"/>
        <w:left w:val="none" w:sz="0" w:space="0" w:color="auto"/>
        <w:bottom w:val="none" w:sz="0" w:space="0" w:color="auto"/>
        <w:right w:val="none" w:sz="0" w:space="0" w:color="auto"/>
      </w:divBdr>
    </w:div>
    <w:div w:id="1581984101">
      <w:bodyDiv w:val="1"/>
      <w:marLeft w:val="0"/>
      <w:marRight w:val="0"/>
      <w:marTop w:val="0"/>
      <w:marBottom w:val="0"/>
      <w:divBdr>
        <w:top w:val="none" w:sz="0" w:space="0" w:color="auto"/>
        <w:left w:val="none" w:sz="0" w:space="0" w:color="auto"/>
        <w:bottom w:val="none" w:sz="0" w:space="0" w:color="auto"/>
        <w:right w:val="none" w:sz="0" w:space="0" w:color="auto"/>
      </w:divBdr>
    </w:div>
    <w:div w:id="1582445457">
      <w:bodyDiv w:val="1"/>
      <w:marLeft w:val="0"/>
      <w:marRight w:val="0"/>
      <w:marTop w:val="0"/>
      <w:marBottom w:val="0"/>
      <w:divBdr>
        <w:top w:val="none" w:sz="0" w:space="0" w:color="auto"/>
        <w:left w:val="none" w:sz="0" w:space="0" w:color="auto"/>
        <w:bottom w:val="none" w:sz="0" w:space="0" w:color="auto"/>
        <w:right w:val="none" w:sz="0" w:space="0" w:color="auto"/>
      </w:divBdr>
    </w:div>
    <w:div w:id="1583443695">
      <w:bodyDiv w:val="1"/>
      <w:marLeft w:val="0"/>
      <w:marRight w:val="0"/>
      <w:marTop w:val="0"/>
      <w:marBottom w:val="0"/>
      <w:divBdr>
        <w:top w:val="none" w:sz="0" w:space="0" w:color="auto"/>
        <w:left w:val="none" w:sz="0" w:space="0" w:color="auto"/>
        <w:bottom w:val="none" w:sz="0" w:space="0" w:color="auto"/>
        <w:right w:val="none" w:sz="0" w:space="0" w:color="auto"/>
      </w:divBdr>
    </w:div>
    <w:div w:id="1583564518">
      <w:bodyDiv w:val="1"/>
      <w:marLeft w:val="0"/>
      <w:marRight w:val="0"/>
      <w:marTop w:val="0"/>
      <w:marBottom w:val="0"/>
      <w:divBdr>
        <w:top w:val="none" w:sz="0" w:space="0" w:color="auto"/>
        <w:left w:val="none" w:sz="0" w:space="0" w:color="auto"/>
        <w:bottom w:val="none" w:sz="0" w:space="0" w:color="auto"/>
        <w:right w:val="none" w:sz="0" w:space="0" w:color="auto"/>
      </w:divBdr>
    </w:div>
    <w:div w:id="1584484614">
      <w:bodyDiv w:val="1"/>
      <w:marLeft w:val="0"/>
      <w:marRight w:val="0"/>
      <w:marTop w:val="0"/>
      <w:marBottom w:val="0"/>
      <w:divBdr>
        <w:top w:val="none" w:sz="0" w:space="0" w:color="auto"/>
        <w:left w:val="none" w:sz="0" w:space="0" w:color="auto"/>
        <w:bottom w:val="none" w:sz="0" w:space="0" w:color="auto"/>
        <w:right w:val="none" w:sz="0" w:space="0" w:color="auto"/>
      </w:divBdr>
    </w:div>
    <w:div w:id="1584604454">
      <w:bodyDiv w:val="1"/>
      <w:marLeft w:val="0"/>
      <w:marRight w:val="0"/>
      <w:marTop w:val="0"/>
      <w:marBottom w:val="0"/>
      <w:divBdr>
        <w:top w:val="none" w:sz="0" w:space="0" w:color="auto"/>
        <w:left w:val="none" w:sz="0" w:space="0" w:color="auto"/>
        <w:bottom w:val="none" w:sz="0" w:space="0" w:color="auto"/>
        <w:right w:val="none" w:sz="0" w:space="0" w:color="auto"/>
      </w:divBdr>
    </w:div>
    <w:div w:id="1584803556">
      <w:bodyDiv w:val="1"/>
      <w:marLeft w:val="0"/>
      <w:marRight w:val="0"/>
      <w:marTop w:val="0"/>
      <w:marBottom w:val="0"/>
      <w:divBdr>
        <w:top w:val="none" w:sz="0" w:space="0" w:color="auto"/>
        <w:left w:val="none" w:sz="0" w:space="0" w:color="auto"/>
        <w:bottom w:val="none" w:sz="0" w:space="0" w:color="auto"/>
        <w:right w:val="none" w:sz="0" w:space="0" w:color="auto"/>
      </w:divBdr>
    </w:div>
    <w:div w:id="1585216766">
      <w:bodyDiv w:val="1"/>
      <w:marLeft w:val="0"/>
      <w:marRight w:val="0"/>
      <w:marTop w:val="0"/>
      <w:marBottom w:val="0"/>
      <w:divBdr>
        <w:top w:val="none" w:sz="0" w:space="0" w:color="auto"/>
        <w:left w:val="none" w:sz="0" w:space="0" w:color="auto"/>
        <w:bottom w:val="none" w:sz="0" w:space="0" w:color="auto"/>
        <w:right w:val="none" w:sz="0" w:space="0" w:color="auto"/>
      </w:divBdr>
    </w:div>
    <w:div w:id="1585608198">
      <w:bodyDiv w:val="1"/>
      <w:marLeft w:val="0"/>
      <w:marRight w:val="0"/>
      <w:marTop w:val="0"/>
      <w:marBottom w:val="0"/>
      <w:divBdr>
        <w:top w:val="none" w:sz="0" w:space="0" w:color="auto"/>
        <w:left w:val="none" w:sz="0" w:space="0" w:color="auto"/>
        <w:bottom w:val="none" w:sz="0" w:space="0" w:color="auto"/>
        <w:right w:val="none" w:sz="0" w:space="0" w:color="auto"/>
      </w:divBdr>
    </w:div>
    <w:div w:id="1585844553">
      <w:bodyDiv w:val="1"/>
      <w:marLeft w:val="0"/>
      <w:marRight w:val="0"/>
      <w:marTop w:val="0"/>
      <w:marBottom w:val="0"/>
      <w:divBdr>
        <w:top w:val="none" w:sz="0" w:space="0" w:color="auto"/>
        <w:left w:val="none" w:sz="0" w:space="0" w:color="auto"/>
        <w:bottom w:val="none" w:sz="0" w:space="0" w:color="auto"/>
        <w:right w:val="none" w:sz="0" w:space="0" w:color="auto"/>
      </w:divBdr>
    </w:div>
    <w:div w:id="1586454237">
      <w:bodyDiv w:val="1"/>
      <w:marLeft w:val="0"/>
      <w:marRight w:val="0"/>
      <w:marTop w:val="0"/>
      <w:marBottom w:val="0"/>
      <w:divBdr>
        <w:top w:val="none" w:sz="0" w:space="0" w:color="auto"/>
        <w:left w:val="none" w:sz="0" w:space="0" w:color="auto"/>
        <w:bottom w:val="none" w:sz="0" w:space="0" w:color="auto"/>
        <w:right w:val="none" w:sz="0" w:space="0" w:color="auto"/>
      </w:divBdr>
    </w:div>
    <w:div w:id="1587574080">
      <w:bodyDiv w:val="1"/>
      <w:marLeft w:val="0"/>
      <w:marRight w:val="0"/>
      <w:marTop w:val="0"/>
      <w:marBottom w:val="0"/>
      <w:divBdr>
        <w:top w:val="none" w:sz="0" w:space="0" w:color="auto"/>
        <w:left w:val="none" w:sz="0" w:space="0" w:color="auto"/>
        <w:bottom w:val="none" w:sz="0" w:space="0" w:color="auto"/>
        <w:right w:val="none" w:sz="0" w:space="0" w:color="auto"/>
      </w:divBdr>
    </w:div>
    <w:div w:id="1588150574">
      <w:bodyDiv w:val="1"/>
      <w:marLeft w:val="0"/>
      <w:marRight w:val="0"/>
      <w:marTop w:val="0"/>
      <w:marBottom w:val="0"/>
      <w:divBdr>
        <w:top w:val="none" w:sz="0" w:space="0" w:color="auto"/>
        <w:left w:val="none" w:sz="0" w:space="0" w:color="auto"/>
        <w:bottom w:val="none" w:sz="0" w:space="0" w:color="auto"/>
        <w:right w:val="none" w:sz="0" w:space="0" w:color="auto"/>
      </w:divBdr>
    </w:div>
    <w:div w:id="1588345224">
      <w:bodyDiv w:val="1"/>
      <w:marLeft w:val="0"/>
      <w:marRight w:val="0"/>
      <w:marTop w:val="0"/>
      <w:marBottom w:val="0"/>
      <w:divBdr>
        <w:top w:val="none" w:sz="0" w:space="0" w:color="auto"/>
        <w:left w:val="none" w:sz="0" w:space="0" w:color="auto"/>
        <w:bottom w:val="none" w:sz="0" w:space="0" w:color="auto"/>
        <w:right w:val="none" w:sz="0" w:space="0" w:color="auto"/>
      </w:divBdr>
    </w:div>
    <w:div w:id="1588688390">
      <w:bodyDiv w:val="1"/>
      <w:marLeft w:val="0"/>
      <w:marRight w:val="0"/>
      <w:marTop w:val="0"/>
      <w:marBottom w:val="0"/>
      <w:divBdr>
        <w:top w:val="none" w:sz="0" w:space="0" w:color="auto"/>
        <w:left w:val="none" w:sz="0" w:space="0" w:color="auto"/>
        <w:bottom w:val="none" w:sz="0" w:space="0" w:color="auto"/>
        <w:right w:val="none" w:sz="0" w:space="0" w:color="auto"/>
      </w:divBdr>
    </w:div>
    <w:div w:id="1589071863">
      <w:bodyDiv w:val="1"/>
      <w:marLeft w:val="0"/>
      <w:marRight w:val="0"/>
      <w:marTop w:val="0"/>
      <w:marBottom w:val="0"/>
      <w:divBdr>
        <w:top w:val="none" w:sz="0" w:space="0" w:color="auto"/>
        <w:left w:val="none" w:sz="0" w:space="0" w:color="auto"/>
        <w:bottom w:val="none" w:sz="0" w:space="0" w:color="auto"/>
        <w:right w:val="none" w:sz="0" w:space="0" w:color="auto"/>
      </w:divBdr>
    </w:div>
    <w:div w:id="1589344102">
      <w:bodyDiv w:val="1"/>
      <w:marLeft w:val="0"/>
      <w:marRight w:val="0"/>
      <w:marTop w:val="0"/>
      <w:marBottom w:val="0"/>
      <w:divBdr>
        <w:top w:val="none" w:sz="0" w:space="0" w:color="auto"/>
        <w:left w:val="none" w:sz="0" w:space="0" w:color="auto"/>
        <w:bottom w:val="none" w:sz="0" w:space="0" w:color="auto"/>
        <w:right w:val="none" w:sz="0" w:space="0" w:color="auto"/>
      </w:divBdr>
    </w:div>
    <w:div w:id="1589994570">
      <w:bodyDiv w:val="1"/>
      <w:marLeft w:val="0"/>
      <w:marRight w:val="0"/>
      <w:marTop w:val="0"/>
      <w:marBottom w:val="0"/>
      <w:divBdr>
        <w:top w:val="none" w:sz="0" w:space="0" w:color="auto"/>
        <w:left w:val="none" w:sz="0" w:space="0" w:color="auto"/>
        <w:bottom w:val="none" w:sz="0" w:space="0" w:color="auto"/>
        <w:right w:val="none" w:sz="0" w:space="0" w:color="auto"/>
      </w:divBdr>
    </w:div>
    <w:div w:id="1590188320">
      <w:bodyDiv w:val="1"/>
      <w:marLeft w:val="0"/>
      <w:marRight w:val="0"/>
      <w:marTop w:val="0"/>
      <w:marBottom w:val="0"/>
      <w:divBdr>
        <w:top w:val="none" w:sz="0" w:space="0" w:color="auto"/>
        <w:left w:val="none" w:sz="0" w:space="0" w:color="auto"/>
        <w:bottom w:val="none" w:sz="0" w:space="0" w:color="auto"/>
        <w:right w:val="none" w:sz="0" w:space="0" w:color="auto"/>
      </w:divBdr>
    </w:div>
    <w:div w:id="1590577208">
      <w:bodyDiv w:val="1"/>
      <w:marLeft w:val="0"/>
      <w:marRight w:val="0"/>
      <w:marTop w:val="0"/>
      <w:marBottom w:val="0"/>
      <w:divBdr>
        <w:top w:val="none" w:sz="0" w:space="0" w:color="auto"/>
        <w:left w:val="none" w:sz="0" w:space="0" w:color="auto"/>
        <w:bottom w:val="none" w:sz="0" w:space="0" w:color="auto"/>
        <w:right w:val="none" w:sz="0" w:space="0" w:color="auto"/>
      </w:divBdr>
    </w:div>
    <w:div w:id="1591045064">
      <w:bodyDiv w:val="1"/>
      <w:marLeft w:val="0"/>
      <w:marRight w:val="0"/>
      <w:marTop w:val="0"/>
      <w:marBottom w:val="0"/>
      <w:divBdr>
        <w:top w:val="none" w:sz="0" w:space="0" w:color="auto"/>
        <w:left w:val="none" w:sz="0" w:space="0" w:color="auto"/>
        <w:bottom w:val="none" w:sz="0" w:space="0" w:color="auto"/>
        <w:right w:val="none" w:sz="0" w:space="0" w:color="auto"/>
      </w:divBdr>
    </w:div>
    <w:div w:id="1591084521">
      <w:bodyDiv w:val="1"/>
      <w:marLeft w:val="0"/>
      <w:marRight w:val="0"/>
      <w:marTop w:val="0"/>
      <w:marBottom w:val="0"/>
      <w:divBdr>
        <w:top w:val="none" w:sz="0" w:space="0" w:color="auto"/>
        <w:left w:val="none" w:sz="0" w:space="0" w:color="auto"/>
        <w:bottom w:val="none" w:sz="0" w:space="0" w:color="auto"/>
        <w:right w:val="none" w:sz="0" w:space="0" w:color="auto"/>
      </w:divBdr>
    </w:div>
    <w:div w:id="1591348378">
      <w:bodyDiv w:val="1"/>
      <w:marLeft w:val="0"/>
      <w:marRight w:val="0"/>
      <w:marTop w:val="0"/>
      <w:marBottom w:val="0"/>
      <w:divBdr>
        <w:top w:val="none" w:sz="0" w:space="0" w:color="auto"/>
        <w:left w:val="none" w:sz="0" w:space="0" w:color="auto"/>
        <w:bottom w:val="none" w:sz="0" w:space="0" w:color="auto"/>
        <w:right w:val="none" w:sz="0" w:space="0" w:color="auto"/>
      </w:divBdr>
    </w:div>
    <w:div w:id="1591623659">
      <w:bodyDiv w:val="1"/>
      <w:marLeft w:val="0"/>
      <w:marRight w:val="0"/>
      <w:marTop w:val="0"/>
      <w:marBottom w:val="0"/>
      <w:divBdr>
        <w:top w:val="none" w:sz="0" w:space="0" w:color="auto"/>
        <w:left w:val="none" w:sz="0" w:space="0" w:color="auto"/>
        <w:bottom w:val="none" w:sz="0" w:space="0" w:color="auto"/>
        <w:right w:val="none" w:sz="0" w:space="0" w:color="auto"/>
      </w:divBdr>
    </w:div>
    <w:div w:id="1591816867">
      <w:bodyDiv w:val="1"/>
      <w:marLeft w:val="0"/>
      <w:marRight w:val="0"/>
      <w:marTop w:val="0"/>
      <w:marBottom w:val="0"/>
      <w:divBdr>
        <w:top w:val="none" w:sz="0" w:space="0" w:color="auto"/>
        <w:left w:val="none" w:sz="0" w:space="0" w:color="auto"/>
        <w:bottom w:val="none" w:sz="0" w:space="0" w:color="auto"/>
        <w:right w:val="none" w:sz="0" w:space="0" w:color="auto"/>
      </w:divBdr>
    </w:div>
    <w:div w:id="1591937024">
      <w:bodyDiv w:val="1"/>
      <w:marLeft w:val="0"/>
      <w:marRight w:val="0"/>
      <w:marTop w:val="0"/>
      <w:marBottom w:val="0"/>
      <w:divBdr>
        <w:top w:val="none" w:sz="0" w:space="0" w:color="auto"/>
        <w:left w:val="none" w:sz="0" w:space="0" w:color="auto"/>
        <w:bottom w:val="none" w:sz="0" w:space="0" w:color="auto"/>
        <w:right w:val="none" w:sz="0" w:space="0" w:color="auto"/>
      </w:divBdr>
    </w:div>
    <w:div w:id="1592201716">
      <w:bodyDiv w:val="1"/>
      <w:marLeft w:val="0"/>
      <w:marRight w:val="0"/>
      <w:marTop w:val="0"/>
      <w:marBottom w:val="0"/>
      <w:divBdr>
        <w:top w:val="none" w:sz="0" w:space="0" w:color="auto"/>
        <w:left w:val="none" w:sz="0" w:space="0" w:color="auto"/>
        <w:bottom w:val="none" w:sz="0" w:space="0" w:color="auto"/>
        <w:right w:val="none" w:sz="0" w:space="0" w:color="auto"/>
      </w:divBdr>
    </w:div>
    <w:div w:id="1592397422">
      <w:bodyDiv w:val="1"/>
      <w:marLeft w:val="0"/>
      <w:marRight w:val="0"/>
      <w:marTop w:val="0"/>
      <w:marBottom w:val="0"/>
      <w:divBdr>
        <w:top w:val="none" w:sz="0" w:space="0" w:color="auto"/>
        <w:left w:val="none" w:sz="0" w:space="0" w:color="auto"/>
        <w:bottom w:val="none" w:sz="0" w:space="0" w:color="auto"/>
        <w:right w:val="none" w:sz="0" w:space="0" w:color="auto"/>
      </w:divBdr>
    </w:div>
    <w:div w:id="1592667426">
      <w:bodyDiv w:val="1"/>
      <w:marLeft w:val="0"/>
      <w:marRight w:val="0"/>
      <w:marTop w:val="0"/>
      <w:marBottom w:val="0"/>
      <w:divBdr>
        <w:top w:val="none" w:sz="0" w:space="0" w:color="auto"/>
        <w:left w:val="none" w:sz="0" w:space="0" w:color="auto"/>
        <w:bottom w:val="none" w:sz="0" w:space="0" w:color="auto"/>
        <w:right w:val="none" w:sz="0" w:space="0" w:color="auto"/>
      </w:divBdr>
    </w:div>
    <w:div w:id="1593126305">
      <w:bodyDiv w:val="1"/>
      <w:marLeft w:val="0"/>
      <w:marRight w:val="0"/>
      <w:marTop w:val="0"/>
      <w:marBottom w:val="0"/>
      <w:divBdr>
        <w:top w:val="none" w:sz="0" w:space="0" w:color="auto"/>
        <w:left w:val="none" w:sz="0" w:space="0" w:color="auto"/>
        <w:bottom w:val="none" w:sz="0" w:space="0" w:color="auto"/>
        <w:right w:val="none" w:sz="0" w:space="0" w:color="auto"/>
      </w:divBdr>
    </w:div>
    <w:div w:id="1593202997">
      <w:bodyDiv w:val="1"/>
      <w:marLeft w:val="0"/>
      <w:marRight w:val="0"/>
      <w:marTop w:val="0"/>
      <w:marBottom w:val="0"/>
      <w:divBdr>
        <w:top w:val="none" w:sz="0" w:space="0" w:color="auto"/>
        <w:left w:val="none" w:sz="0" w:space="0" w:color="auto"/>
        <w:bottom w:val="none" w:sz="0" w:space="0" w:color="auto"/>
        <w:right w:val="none" w:sz="0" w:space="0" w:color="auto"/>
      </w:divBdr>
    </w:div>
    <w:div w:id="1593707320">
      <w:bodyDiv w:val="1"/>
      <w:marLeft w:val="0"/>
      <w:marRight w:val="0"/>
      <w:marTop w:val="0"/>
      <w:marBottom w:val="0"/>
      <w:divBdr>
        <w:top w:val="none" w:sz="0" w:space="0" w:color="auto"/>
        <w:left w:val="none" w:sz="0" w:space="0" w:color="auto"/>
        <w:bottom w:val="none" w:sz="0" w:space="0" w:color="auto"/>
        <w:right w:val="none" w:sz="0" w:space="0" w:color="auto"/>
      </w:divBdr>
    </w:div>
    <w:div w:id="1593734355">
      <w:bodyDiv w:val="1"/>
      <w:marLeft w:val="0"/>
      <w:marRight w:val="0"/>
      <w:marTop w:val="0"/>
      <w:marBottom w:val="0"/>
      <w:divBdr>
        <w:top w:val="none" w:sz="0" w:space="0" w:color="auto"/>
        <w:left w:val="none" w:sz="0" w:space="0" w:color="auto"/>
        <w:bottom w:val="none" w:sz="0" w:space="0" w:color="auto"/>
        <w:right w:val="none" w:sz="0" w:space="0" w:color="auto"/>
      </w:divBdr>
    </w:div>
    <w:div w:id="1594438338">
      <w:bodyDiv w:val="1"/>
      <w:marLeft w:val="0"/>
      <w:marRight w:val="0"/>
      <w:marTop w:val="0"/>
      <w:marBottom w:val="0"/>
      <w:divBdr>
        <w:top w:val="none" w:sz="0" w:space="0" w:color="auto"/>
        <w:left w:val="none" w:sz="0" w:space="0" w:color="auto"/>
        <w:bottom w:val="none" w:sz="0" w:space="0" w:color="auto"/>
        <w:right w:val="none" w:sz="0" w:space="0" w:color="auto"/>
      </w:divBdr>
    </w:div>
    <w:div w:id="1594508693">
      <w:bodyDiv w:val="1"/>
      <w:marLeft w:val="0"/>
      <w:marRight w:val="0"/>
      <w:marTop w:val="0"/>
      <w:marBottom w:val="0"/>
      <w:divBdr>
        <w:top w:val="none" w:sz="0" w:space="0" w:color="auto"/>
        <w:left w:val="none" w:sz="0" w:space="0" w:color="auto"/>
        <w:bottom w:val="none" w:sz="0" w:space="0" w:color="auto"/>
        <w:right w:val="none" w:sz="0" w:space="0" w:color="auto"/>
      </w:divBdr>
    </w:div>
    <w:div w:id="1595016160">
      <w:bodyDiv w:val="1"/>
      <w:marLeft w:val="0"/>
      <w:marRight w:val="0"/>
      <w:marTop w:val="0"/>
      <w:marBottom w:val="0"/>
      <w:divBdr>
        <w:top w:val="none" w:sz="0" w:space="0" w:color="auto"/>
        <w:left w:val="none" w:sz="0" w:space="0" w:color="auto"/>
        <w:bottom w:val="none" w:sz="0" w:space="0" w:color="auto"/>
        <w:right w:val="none" w:sz="0" w:space="0" w:color="auto"/>
      </w:divBdr>
    </w:div>
    <w:div w:id="1595357270">
      <w:bodyDiv w:val="1"/>
      <w:marLeft w:val="0"/>
      <w:marRight w:val="0"/>
      <w:marTop w:val="0"/>
      <w:marBottom w:val="0"/>
      <w:divBdr>
        <w:top w:val="none" w:sz="0" w:space="0" w:color="auto"/>
        <w:left w:val="none" w:sz="0" w:space="0" w:color="auto"/>
        <w:bottom w:val="none" w:sz="0" w:space="0" w:color="auto"/>
        <w:right w:val="none" w:sz="0" w:space="0" w:color="auto"/>
      </w:divBdr>
    </w:div>
    <w:div w:id="1595438613">
      <w:bodyDiv w:val="1"/>
      <w:marLeft w:val="0"/>
      <w:marRight w:val="0"/>
      <w:marTop w:val="0"/>
      <w:marBottom w:val="0"/>
      <w:divBdr>
        <w:top w:val="none" w:sz="0" w:space="0" w:color="auto"/>
        <w:left w:val="none" w:sz="0" w:space="0" w:color="auto"/>
        <w:bottom w:val="none" w:sz="0" w:space="0" w:color="auto"/>
        <w:right w:val="none" w:sz="0" w:space="0" w:color="auto"/>
      </w:divBdr>
    </w:div>
    <w:div w:id="1595939855">
      <w:bodyDiv w:val="1"/>
      <w:marLeft w:val="0"/>
      <w:marRight w:val="0"/>
      <w:marTop w:val="0"/>
      <w:marBottom w:val="0"/>
      <w:divBdr>
        <w:top w:val="none" w:sz="0" w:space="0" w:color="auto"/>
        <w:left w:val="none" w:sz="0" w:space="0" w:color="auto"/>
        <w:bottom w:val="none" w:sz="0" w:space="0" w:color="auto"/>
        <w:right w:val="none" w:sz="0" w:space="0" w:color="auto"/>
      </w:divBdr>
    </w:div>
    <w:div w:id="1595943819">
      <w:bodyDiv w:val="1"/>
      <w:marLeft w:val="0"/>
      <w:marRight w:val="0"/>
      <w:marTop w:val="0"/>
      <w:marBottom w:val="0"/>
      <w:divBdr>
        <w:top w:val="none" w:sz="0" w:space="0" w:color="auto"/>
        <w:left w:val="none" w:sz="0" w:space="0" w:color="auto"/>
        <w:bottom w:val="none" w:sz="0" w:space="0" w:color="auto"/>
        <w:right w:val="none" w:sz="0" w:space="0" w:color="auto"/>
      </w:divBdr>
    </w:div>
    <w:div w:id="1596130177">
      <w:bodyDiv w:val="1"/>
      <w:marLeft w:val="0"/>
      <w:marRight w:val="0"/>
      <w:marTop w:val="0"/>
      <w:marBottom w:val="0"/>
      <w:divBdr>
        <w:top w:val="none" w:sz="0" w:space="0" w:color="auto"/>
        <w:left w:val="none" w:sz="0" w:space="0" w:color="auto"/>
        <w:bottom w:val="none" w:sz="0" w:space="0" w:color="auto"/>
        <w:right w:val="none" w:sz="0" w:space="0" w:color="auto"/>
      </w:divBdr>
    </w:div>
    <w:div w:id="1596858260">
      <w:bodyDiv w:val="1"/>
      <w:marLeft w:val="0"/>
      <w:marRight w:val="0"/>
      <w:marTop w:val="0"/>
      <w:marBottom w:val="0"/>
      <w:divBdr>
        <w:top w:val="none" w:sz="0" w:space="0" w:color="auto"/>
        <w:left w:val="none" w:sz="0" w:space="0" w:color="auto"/>
        <w:bottom w:val="none" w:sz="0" w:space="0" w:color="auto"/>
        <w:right w:val="none" w:sz="0" w:space="0" w:color="auto"/>
      </w:divBdr>
    </w:div>
    <w:div w:id="1597253471">
      <w:bodyDiv w:val="1"/>
      <w:marLeft w:val="0"/>
      <w:marRight w:val="0"/>
      <w:marTop w:val="0"/>
      <w:marBottom w:val="0"/>
      <w:divBdr>
        <w:top w:val="none" w:sz="0" w:space="0" w:color="auto"/>
        <w:left w:val="none" w:sz="0" w:space="0" w:color="auto"/>
        <w:bottom w:val="none" w:sz="0" w:space="0" w:color="auto"/>
        <w:right w:val="none" w:sz="0" w:space="0" w:color="auto"/>
      </w:divBdr>
    </w:div>
    <w:div w:id="1598634958">
      <w:bodyDiv w:val="1"/>
      <w:marLeft w:val="0"/>
      <w:marRight w:val="0"/>
      <w:marTop w:val="0"/>
      <w:marBottom w:val="0"/>
      <w:divBdr>
        <w:top w:val="none" w:sz="0" w:space="0" w:color="auto"/>
        <w:left w:val="none" w:sz="0" w:space="0" w:color="auto"/>
        <w:bottom w:val="none" w:sz="0" w:space="0" w:color="auto"/>
        <w:right w:val="none" w:sz="0" w:space="0" w:color="auto"/>
      </w:divBdr>
    </w:div>
    <w:div w:id="1599174071">
      <w:bodyDiv w:val="1"/>
      <w:marLeft w:val="0"/>
      <w:marRight w:val="0"/>
      <w:marTop w:val="0"/>
      <w:marBottom w:val="0"/>
      <w:divBdr>
        <w:top w:val="none" w:sz="0" w:space="0" w:color="auto"/>
        <w:left w:val="none" w:sz="0" w:space="0" w:color="auto"/>
        <w:bottom w:val="none" w:sz="0" w:space="0" w:color="auto"/>
        <w:right w:val="none" w:sz="0" w:space="0" w:color="auto"/>
      </w:divBdr>
    </w:div>
    <w:div w:id="1600061978">
      <w:bodyDiv w:val="1"/>
      <w:marLeft w:val="0"/>
      <w:marRight w:val="0"/>
      <w:marTop w:val="0"/>
      <w:marBottom w:val="0"/>
      <w:divBdr>
        <w:top w:val="none" w:sz="0" w:space="0" w:color="auto"/>
        <w:left w:val="none" w:sz="0" w:space="0" w:color="auto"/>
        <w:bottom w:val="none" w:sz="0" w:space="0" w:color="auto"/>
        <w:right w:val="none" w:sz="0" w:space="0" w:color="auto"/>
      </w:divBdr>
    </w:div>
    <w:div w:id="1600141965">
      <w:bodyDiv w:val="1"/>
      <w:marLeft w:val="0"/>
      <w:marRight w:val="0"/>
      <w:marTop w:val="0"/>
      <w:marBottom w:val="0"/>
      <w:divBdr>
        <w:top w:val="none" w:sz="0" w:space="0" w:color="auto"/>
        <w:left w:val="none" w:sz="0" w:space="0" w:color="auto"/>
        <w:bottom w:val="none" w:sz="0" w:space="0" w:color="auto"/>
        <w:right w:val="none" w:sz="0" w:space="0" w:color="auto"/>
      </w:divBdr>
    </w:div>
    <w:div w:id="1600798912">
      <w:bodyDiv w:val="1"/>
      <w:marLeft w:val="0"/>
      <w:marRight w:val="0"/>
      <w:marTop w:val="0"/>
      <w:marBottom w:val="0"/>
      <w:divBdr>
        <w:top w:val="none" w:sz="0" w:space="0" w:color="auto"/>
        <w:left w:val="none" w:sz="0" w:space="0" w:color="auto"/>
        <w:bottom w:val="none" w:sz="0" w:space="0" w:color="auto"/>
        <w:right w:val="none" w:sz="0" w:space="0" w:color="auto"/>
      </w:divBdr>
    </w:div>
    <w:div w:id="1601790718">
      <w:bodyDiv w:val="1"/>
      <w:marLeft w:val="0"/>
      <w:marRight w:val="0"/>
      <w:marTop w:val="0"/>
      <w:marBottom w:val="0"/>
      <w:divBdr>
        <w:top w:val="none" w:sz="0" w:space="0" w:color="auto"/>
        <w:left w:val="none" w:sz="0" w:space="0" w:color="auto"/>
        <w:bottom w:val="none" w:sz="0" w:space="0" w:color="auto"/>
        <w:right w:val="none" w:sz="0" w:space="0" w:color="auto"/>
      </w:divBdr>
    </w:div>
    <w:div w:id="1602226762">
      <w:bodyDiv w:val="1"/>
      <w:marLeft w:val="0"/>
      <w:marRight w:val="0"/>
      <w:marTop w:val="0"/>
      <w:marBottom w:val="0"/>
      <w:divBdr>
        <w:top w:val="none" w:sz="0" w:space="0" w:color="auto"/>
        <w:left w:val="none" w:sz="0" w:space="0" w:color="auto"/>
        <w:bottom w:val="none" w:sz="0" w:space="0" w:color="auto"/>
        <w:right w:val="none" w:sz="0" w:space="0" w:color="auto"/>
      </w:divBdr>
    </w:div>
    <w:div w:id="1602253015">
      <w:bodyDiv w:val="1"/>
      <w:marLeft w:val="0"/>
      <w:marRight w:val="0"/>
      <w:marTop w:val="0"/>
      <w:marBottom w:val="0"/>
      <w:divBdr>
        <w:top w:val="none" w:sz="0" w:space="0" w:color="auto"/>
        <w:left w:val="none" w:sz="0" w:space="0" w:color="auto"/>
        <w:bottom w:val="none" w:sz="0" w:space="0" w:color="auto"/>
        <w:right w:val="none" w:sz="0" w:space="0" w:color="auto"/>
      </w:divBdr>
    </w:div>
    <w:div w:id="1602300105">
      <w:bodyDiv w:val="1"/>
      <w:marLeft w:val="0"/>
      <w:marRight w:val="0"/>
      <w:marTop w:val="0"/>
      <w:marBottom w:val="0"/>
      <w:divBdr>
        <w:top w:val="none" w:sz="0" w:space="0" w:color="auto"/>
        <w:left w:val="none" w:sz="0" w:space="0" w:color="auto"/>
        <w:bottom w:val="none" w:sz="0" w:space="0" w:color="auto"/>
        <w:right w:val="none" w:sz="0" w:space="0" w:color="auto"/>
      </w:divBdr>
    </w:div>
    <w:div w:id="1603220611">
      <w:bodyDiv w:val="1"/>
      <w:marLeft w:val="0"/>
      <w:marRight w:val="0"/>
      <w:marTop w:val="0"/>
      <w:marBottom w:val="0"/>
      <w:divBdr>
        <w:top w:val="none" w:sz="0" w:space="0" w:color="auto"/>
        <w:left w:val="none" w:sz="0" w:space="0" w:color="auto"/>
        <w:bottom w:val="none" w:sz="0" w:space="0" w:color="auto"/>
        <w:right w:val="none" w:sz="0" w:space="0" w:color="auto"/>
      </w:divBdr>
    </w:div>
    <w:div w:id="1603486626">
      <w:bodyDiv w:val="1"/>
      <w:marLeft w:val="0"/>
      <w:marRight w:val="0"/>
      <w:marTop w:val="0"/>
      <w:marBottom w:val="0"/>
      <w:divBdr>
        <w:top w:val="none" w:sz="0" w:space="0" w:color="auto"/>
        <w:left w:val="none" w:sz="0" w:space="0" w:color="auto"/>
        <w:bottom w:val="none" w:sz="0" w:space="0" w:color="auto"/>
        <w:right w:val="none" w:sz="0" w:space="0" w:color="auto"/>
      </w:divBdr>
    </w:div>
    <w:div w:id="1604072240">
      <w:bodyDiv w:val="1"/>
      <w:marLeft w:val="0"/>
      <w:marRight w:val="0"/>
      <w:marTop w:val="0"/>
      <w:marBottom w:val="0"/>
      <w:divBdr>
        <w:top w:val="none" w:sz="0" w:space="0" w:color="auto"/>
        <w:left w:val="none" w:sz="0" w:space="0" w:color="auto"/>
        <w:bottom w:val="none" w:sz="0" w:space="0" w:color="auto"/>
        <w:right w:val="none" w:sz="0" w:space="0" w:color="auto"/>
      </w:divBdr>
    </w:div>
    <w:div w:id="1604410498">
      <w:bodyDiv w:val="1"/>
      <w:marLeft w:val="0"/>
      <w:marRight w:val="0"/>
      <w:marTop w:val="0"/>
      <w:marBottom w:val="0"/>
      <w:divBdr>
        <w:top w:val="none" w:sz="0" w:space="0" w:color="auto"/>
        <w:left w:val="none" w:sz="0" w:space="0" w:color="auto"/>
        <w:bottom w:val="none" w:sz="0" w:space="0" w:color="auto"/>
        <w:right w:val="none" w:sz="0" w:space="0" w:color="auto"/>
      </w:divBdr>
    </w:div>
    <w:div w:id="1605840208">
      <w:bodyDiv w:val="1"/>
      <w:marLeft w:val="0"/>
      <w:marRight w:val="0"/>
      <w:marTop w:val="0"/>
      <w:marBottom w:val="0"/>
      <w:divBdr>
        <w:top w:val="none" w:sz="0" w:space="0" w:color="auto"/>
        <w:left w:val="none" w:sz="0" w:space="0" w:color="auto"/>
        <w:bottom w:val="none" w:sz="0" w:space="0" w:color="auto"/>
        <w:right w:val="none" w:sz="0" w:space="0" w:color="auto"/>
      </w:divBdr>
    </w:div>
    <w:div w:id="1605845213">
      <w:bodyDiv w:val="1"/>
      <w:marLeft w:val="0"/>
      <w:marRight w:val="0"/>
      <w:marTop w:val="0"/>
      <w:marBottom w:val="0"/>
      <w:divBdr>
        <w:top w:val="none" w:sz="0" w:space="0" w:color="auto"/>
        <w:left w:val="none" w:sz="0" w:space="0" w:color="auto"/>
        <w:bottom w:val="none" w:sz="0" w:space="0" w:color="auto"/>
        <w:right w:val="none" w:sz="0" w:space="0" w:color="auto"/>
      </w:divBdr>
    </w:div>
    <w:div w:id="1605961091">
      <w:bodyDiv w:val="1"/>
      <w:marLeft w:val="0"/>
      <w:marRight w:val="0"/>
      <w:marTop w:val="0"/>
      <w:marBottom w:val="0"/>
      <w:divBdr>
        <w:top w:val="none" w:sz="0" w:space="0" w:color="auto"/>
        <w:left w:val="none" w:sz="0" w:space="0" w:color="auto"/>
        <w:bottom w:val="none" w:sz="0" w:space="0" w:color="auto"/>
        <w:right w:val="none" w:sz="0" w:space="0" w:color="auto"/>
      </w:divBdr>
    </w:div>
    <w:div w:id="1605965299">
      <w:bodyDiv w:val="1"/>
      <w:marLeft w:val="0"/>
      <w:marRight w:val="0"/>
      <w:marTop w:val="0"/>
      <w:marBottom w:val="0"/>
      <w:divBdr>
        <w:top w:val="none" w:sz="0" w:space="0" w:color="auto"/>
        <w:left w:val="none" w:sz="0" w:space="0" w:color="auto"/>
        <w:bottom w:val="none" w:sz="0" w:space="0" w:color="auto"/>
        <w:right w:val="none" w:sz="0" w:space="0" w:color="auto"/>
      </w:divBdr>
    </w:div>
    <w:div w:id="1606382844">
      <w:bodyDiv w:val="1"/>
      <w:marLeft w:val="0"/>
      <w:marRight w:val="0"/>
      <w:marTop w:val="0"/>
      <w:marBottom w:val="0"/>
      <w:divBdr>
        <w:top w:val="none" w:sz="0" w:space="0" w:color="auto"/>
        <w:left w:val="none" w:sz="0" w:space="0" w:color="auto"/>
        <w:bottom w:val="none" w:sz="0" w:space="0" w:color="auto"/>
        <w:right w:val="none" w:sz="0" w:space="0" w:color="auto"/>
      </w:divBdr>
    </w:div>
    <w:div w:id="1606576338">
      <w:bodyDiv w:val="1"/>
      <w:marLeft w:val="0"/>
      <w:marRight w:val="0"/>
      <w:marTop w:val="0"/>
      <w:marBottom w:val="0"/>
      <w:divBdr>
        <w:top w:val="none" w:sz="0" w:space="0" w:color="auto"/>
        <w:left w:val="none" w:sz="0" w:space="0" w:color="auto"/>
        <w:bottom w:val="none" w:sz="0" w:space="0" w:color="auto"/>
        <w:right w:val="none" w:sz="0" w:space="0" w:color="auto"/>
      </w:divBdr>
    </w:div>
    <w:div w:id="1606772099">
      <w:bodyDiv w:val="1"/>
      <w:marLeft w:val="0"/>
      <w:marRight w:val="0"/>
      <w:marTop w:val="0"/>
      <w:marBottom w:val="0"/>
      <w:divBdr>
        <w:top w:val="none" w:sz="0" w:space="0" w:color="auto"/>
        <w:left w:val="none" w:sz="0" w:space="0" w:color="auto"/>
        <w:bottom w:val="none" w:sz="0" w:space="0" w:color="auto"/>
        <w:right w:val="none" w:sz="0" w:space="0" w:color="auto"/>
      </w:divBdr>
    </w:div>
    <w:div w:id="1606840924">
      <w:bodyDiv w:val="1"/>
      <w:marLeft w:val="0"/>
      <w:marRight w:val="0"/>
      <w:marTop w:val="0"/>
      <w:marBottom w:val="0"/>
      <w:divBdr>
        <w:top w:val="none" w:sz="0" w:space="0" w:color="auto"/>
        <w:left w:val="none" w:sz="0" w:space="0" w:color="auto"/>
        <w:bottom w:val="none" w:sz="0" w:space="0" w:color="auto"/>
        <w:right w:val="none" w:sz="0" w:space="0" w:color="auto"/>
      </w:divBdr>
    </w:div>
    <w:div w:id="1607083032">
      <w:bodyDiv w:val="1"/>
      <w:marLeft w:val="0"/>
      <w:marRight w:val="0"/>
      <w:marTop w:val="0"/>
      <w:marBottom w:val="0"/>
      <w:divBdr>
        <w:top w:val="none" w:sz="0" w:space="0" w:color="auto"/>
        <w:left w:val="none" w:sz="0" w:space="0" w:color="auto"/>
        <w:bottom w:val="none" w:sz="0" w:space="0" w:color="auto"/>
        <w:right w:val="none" w:sz="0" w:space="0" w:color="auto"/>
      </w:divBdr>
    </w:div>
    <w:div w:id="1607496684">
      <w:bodyDiv w:val="1"/>
      <w:marLeft w:val="0"/>
      <w:marRight w:val="0"/>
      <w:marTop w:val="0"/>
      <w:marBottom w:val="0"/>
      <w:divBdr>
        <w:top w:val="none" w:sz="0" w:space="0" w:color="auto"/>
        <w:left w:val="none" w:sz="0" w:space="0" w:color="auto"/>
        <w:bottom w:val="none" w:sz="0" w:space="0" w:color="auto"/>
        <w:right w:val="none" w:sz="0" w:space="0" w:color="auto"/>
      </w:divBdr>
    </w:div>
    <w:div w:id="1607999730">
      <w:bodyDiv w:val="1"/>
      <w:marLeft w:val="0"/>
      <w:marRight w:val="0"/>
      <w:marTop w:val="0"/>
      <w:marBottom w:val="0"/>
      <w:divBdr>
        <w:top w:val="none" w:sz="0" w:space="0" w:color="auto"/>
        <w:left w:val="none" w:sz="0" w:space="0" w:color="auto"/>
        <w:bottom w:val="none" w:sz="0" w:space="0" w:color="auto"/>
        <w:right w:val="none" w:sz="0" w:space="0" w:color="auto"/>
      </w:divBdr>
    </w:div>
    <w:div w:id="1608005093">
      <w:bodyDiv w:val="1"/>
      <w:marLeft w:val="0"/>
      <w:marRight w:val="0"/>
      <w:marTop w:val="0"/>
      <w:marBottom w:val="0"/>
      <w:divBdr>
        <w:top w:val="none" w:sz="0" w:space="0" w:color="auto"/>
        <w:left w:val="none" w:sz="0" w:space="0" w:color="auto"/>
        <w:bottom w:val="none" w:sz="0" w:space="0" w:color="auto"/>
        <w:right w:val="none" w:sz="0" w:space="0" w:color="auto"/>
      </w:divBdr>
    </w:div>
    <w:div w:id="1608195105">
      <w:bodyDiv w:val="1"/>
      <w:marLeft w:val="0"/>
      <w:marRight w:val="0"/>
      <w:marTop w:val="0"/>
      <w:marBottom w:val="0"/>
      <w:divBdr>
        <w:top w:val="none" w:sz="0" w:space="0" w:color="auto"/>
        <w:left w:val="none" w:sz="0" w:space="0" w:color="auto"/>
        <w:bottom w:val="none" w:sz="0" w:space="0" w:color="auto"/>
        <w:right w:val="none" w:sz="0" w:space="0" w:color="auto"/>
      </w:divBdr>
    </w:div>
    <w:div w:id="1608350083">
      <w:bodyDiv w:val="1"/>
      <w:marLeft w:val="0"/>
      <w:marRight w:val="0"/>
      <w:marTop w:val="0"/>
      <w:marBottom w:val="0"/>
      <w:divBdr>
        <w:top w:val="none" w:sz="0" w:space="0" w:color="auto"/>
        <w:left w:val="none" w:sz="0" w:space="0" w:color="auto"/>
        <w:bottom w:val="none" w:sz="0" w:space="0" w:color="auto"/>
        <w:right w:val="none" w:sz="0" w:space="0" w:color="auto"/>
      </w:divBdr>
    </w:div>
    <w:div w:id="1608389890">
      <w:bodyDiv w:val="1"/>
      <w:marLeft w:val="0"/>
      <w:marRight w:val="0"/>
      <w:marTop w:val="0"/>
      <w:marBottom w:val="0"/>
      <w:divBdr>
        <w:top w:val="none" w:sz="0" w:space="0" w:color="auto"/>
        <w:left w:val="none" w:sz="0" w:space="0" w:color="auto"/>
        <w:bottom w:val="none" w:sz="0" w:space="0" w:color="auto"/>
        <w:right w:val="none" w:sz="0" w:space="0" w:color="auto"/>
      </w:divBdr>
    </w:div>
    <w:div w:id="1608392258">
      <w:bodyDiv w:val="1"/>
      <w:marLeft w:val="0"/>
      <w:marRight w:val="0"/>
      <w:marTop w:val="0"/>
      <w:marBottom w:val="0"/>
      <w:divBdr>
        <w:top w:val="none" w:sz="0" w:space="0" w:color="auto"/>
        <w:left w:val="none" w:sz="0" w:space="0" w:color="auto"/>
        <w:bottom w:val="none" w:sz="0" w:space="0" w:color="auto"/>
        <w:right w:val="none" w:sz="0" w:space="0" w:color="auto"/>
      </w:divBdr>
    </w:div>
    <w:div w:id="1608732525">
      <w:bodyDiv w:val="1"/>
      <w:marLeft w:val="0"/>
      <w:marRight w:val="0"/>
      <w:marTop w:val="0"/>
      <w:marBottom w:val="0"/>
      <w:divBdr>
        <w:top w:val="none" w:sz="0" w:space="0" w:color="auto"/>
        <w:left w:val="none" w:sz="0" w:space="0" w:color="auto"/>
        <w:bottom w:val="none" w:sz="0" w:space="0" w:color="auto"/>
        <w:right w:val="none" w:sz="0" w:space="0" w:color="auto"/>
      </w:divBdr>
    </w:div>
    <w:div w:id="1608810427">
      <w:bodyDiv w:val="1"/>
      <w:marLeft w:val="0"/>
      <w:marRight w:val="0"/>
      <w:marTop w:val="0"/>
      <w:marBottom w:val="0"/>
      <w:divBdr>
        <w:top w:val="none" w:sz="0" w:space="0" w:color="auto"/>
        <w:left w:val="none" w:sz="0" w:space="0" w:color="auto"/>
        <w:bottom w:val="none" w:sz="0" w:space="0" w:color="auto"/>
        <w:right w:val="none" w:sz="0" w:space="0" w:color="auto"/>
      </w:divBdr>
    </w:div>
    <w:div w:id="1608848595">
      <w:bodyDiv w:val="1"/>
      <w:marLeft w:val="0"/>
      <w:marRight w:val="0"/>
      <w:marTop w:val="0"/>
      <w:marBottom w:val="0"/>
      <w:divBdr>
        <w:top w:val="none" w:sz="0" w:space="0" w:color="auto"/>
        <w:left w:val="none" w:sz="0" w:space="0" w:color="auto"/>
        <w:bottom w:val="none" w:sz="0" w:space="0" w:color="auto"/>
        <w:right w:val="none" w:sz="0" w:space="0" w:color="auto"/>
      </w:divBdr>
    </w:div>
    <w:div w:id="1609391612">
      <w:bodyDiv w:val="1"/>
      <w:marLeft w:val="0"/>
      <w:marRight w:val="0"/>
      <w:marTop w:val="0"/>
      <w:marBottom w:val="0"/>
      <w:divBdr>
        <w:top w:val="none" w:sz="0" w:space="0" w:color="auto"/>
        <w:left w:val="none" w:sz="0" w:space="0" w:color="auto"/>
        <w:bottom w:val="none" w:sz="0" w:space="0" w:color="auto"/>
        <w:right w:val="none" w:sz="0" w:space="0" w:color="auto"/>
      </w:divBdr>
    </w:div>
    <w:div w:id="1609695847">
      <w:bodyDiv w:val="1"/>
      <w:marLeft w:val="0"/>
      <w:marRight w:val="0"/>
      <w:marTop w:val="0"/>
      <w:marBottom w:val="0"/>
      <w:divBdr>
        <w:top w:val="none" w:sz="0" w:space="0" w:color="auto"/>
        <w:left w:val="none" w:sz="0" w:space="0" w:color="auto"/>
        <w:bottom w:val="none" w:sz="0" w:space="0" w:color="auto"/>
        <w:right w:val="none" w:sz="0" w:space="0" w:color="auto"/>
      </w:divBdr>
    </w:div>
    <w:div w:id="1609776388">
      <w:bodyDiv w:val="1"/>
      <w:marLeft w:val="0"/>
      <w:marRight w:val="0"/>
      <w:marTop w:val="0"/>
      <w:marBottom w:val="0"/>
      <w:divBdr>
        <w:top w:val="none" w:sz="0" w:space="0" w:color="auto"/>
        <w:left w:val="none" w:sz="0" w:space="0" w:color="auto"/>
        <w:bottom w:val="none" w:sz="0" w:space="0" w:color="auto"/>
        <w:right w:val="none" w:sz="0" w:space="0" w:color="auto"/>
      </w:divBdr>
    </w:div>
    <w:div w:id="1609964555">
      <w:bodyDiv w:val="1"/>
      <w:marLeft w:val="0"/>
      <w:marRight w:val="0"/>
      <w:marTop w:val="0"/>
      <w:marBottom w:val="0"/>
      <w:divBdr>
        <w:top w:val="none" w:sz="0" w:space="0" w:color="auto"/>
        <w:left w:val="none" w:sz="0" w:space="0" w:color="auto"/>
        <w:bottom w:val="none" w:sz="0" w:space="0" w:color="auto"/>
        <w:right w:val="none" w:sz="0" w:space="0" w:color="auto"/>
      </w:divBdr>
    </w:div>
    <w:div w:id="1610972299">
      <w:bodyDiv w:val="1"/>
      <w:marLeft w:val="0"/>
      <w:marRight w:val="0"/>
      <w:marTop w:val="0"/>
      <w:marBottom w:val="0"/>
      <w:divBdr>
        <w:top w:val="none" w:sz="0" w:space="0" w:color="auto"/>
        <w:left w:val="none" w:sz="0" w:space="0" w:color="auto"/>
        <w:bottom w:val="none" w:sz="0" w:space="0" w:color="auto"/>
        <w:right w:val="none" w:sz="0" w:space="0" w:color="auto"/>
      </w:divBdr>
    </w:div>
    <w:div w:id="1611012075">
      <w:bodyDiv w:val="1"/>
      <w:marLeft w:val="0"/>
      <w:marRight w:val="0"/>
      <w:marTop w:val="0"/>
      <w:marBottom w:val="0"/>
      <w:divBdr>
        <w:top w:val="none" w:sz="0" w:space="0" w:color="auto"/>
        <w:left w:val="none" w:sz="0" w:space="0" w:color="auto"/>
        <w:bottom w:val="none" w:sz="0" w:space="0" w:color="auto"/>
        <w:right w:val="none" w:sz="0" w:space="0" w:color="auto"/>
      </w:divBdr>
    </w:div>
    <w:div w:id="1611090472">
      <w:bodyDiv w:val="1"/>
      <w:marLeft w:val="0"/>
      <w:marRight w:val="0"/>
      <w:marTop w:val="0"/>
      <w:marBottom w:val="0"/>
      <w:divBdr>
        <w:top w:val="none" w:sz="0" w:space="0" w:color="auto"/>
        <w:left w:val="none" w:sz="0" w:space="0" w:color="auto"/>
        <w:bottom w:val="none" w:sz="0" w:space="0" w:color="auto"/>
        <w:right w:val="none" w:sz="0" w:space="0" w:color="auto"/>
      </w:divBdr>
    </w:div>
    <w:div w:id="1611351590">
      <w:bodyDiv w:val="1"/>
      <w:marLeft w:val="0"/>
      <w:marRight w:val="0"/>
      <w:marTop w:val="0"/>
      <w:marBottom w:val="0"/>
      <w:divBdr>
        <w:top w:val="none" w:sz="0" w:space="0" w:color="auto"/>
        <w:left w:val="none" w:sz="0" w:space="0" w:color="auto"/>
        <w:bottom w:val="none" w:sz="0" w:space="0" w:color="auto"/>
        <w:right w:val="none" w:sz="0" w:space="0" w:color="auto"/>
      </w:divBdr>
    </w:div>
    <w:div w:id="1612013043">
      <w:bodyDiv w:val="1"/>
      <w:marLeft w:val="0"/>
      <w:marRight w:val="0"/>
      <w:marTop w:val="0"/>
      <w:marBottom w:val="0"/>
      <w:divBdr>
        <w:top w:val="none" w:sz="0" w:space="0" w:color="auto"/>
        <w:left w:val="none" w:sz="0" w:space="0" w:color="auto"/>
        <w:bottom w:val="none" w:sz="0" w:space="0" w:color="auto"/>
        <w:right w:val="none" w:sz="0" w:space="0" w:color="auto"/>
      </w:divBdr>
    </w:div>
    <w:div w:id="1612323755">
      <w:bodyDiv w:val="1"/>
      <w:marLeft w:val="0"/>
      <w:marRight w:val="0"/>
      <w:marTop w:val="0"/>
      <w:marBottom w:val="0"/>
      <w:divBdr>
        <w:top w:val="none" w:sz="0" w:space="0" w:color="auto"/>
        <w:left w:val="none" w:sz="0" w:space="0" w:color="auto"/>
        <w:bottom w:val="none" w:sz="0" w:space="0" w:color="auto"/>
        <w:right w:val="none" w:sz="0" w:space="0" w:color="auto"/>
      </w:divBdr>
    </w:div>
    <w:div w:id="1612737806">
      <w:bodyDiv w:val="1"/>
      <w:marLeft w:val="0"/>
      <w:marRight w:val="0"/>
      <w:marTop w:val="0"/>
      <w:marBottom w:val="0"/>
      <w:divBdr>
        <w:top w:val="none" w:sz="0" w:space="0" w:color="auto"/>
        <w:left w:val="none" w:sz="0" w:space="0" w:color="auto"/>
        <w:bottom w:val="none" w:sz="0" w:space="0" w:color="auto"/>
        <w:right w:val="none" w:sz="0" w:space="0" w:color="auto"/>
      </w:divBdr>
    </w:div>
    <w:div w:id="1613584871">
      <w:bodyDiv w:val="1"/>
      <w:marLeft w:val="0"/>
      <w:marRight w:val="0"/>
      <w:marTop w:val="0"/>
      <w:marBottom w:val="0"/>
      <w:divBdr>
        <w:top w:val="none" w:sz="0" w:space="0" w:color="auto"/>
        <w:left w:val="none" w:sz="0" w:space="0" w:color="auto"/>
        <w:bottom w:val="none" w:sz="0" w:space="0" w:color="auto"/>
        <w:right w:val="none" w:sz="0" w:space="0" w:color="auto"/>
      </w:divBdr>
    </w:div>
    <w:div w:id="1614047164">
      <w:bodyDiv w:val="1"/>
      <w:marLeft w:val="0"/>
      <w:marRight w:val="0"/>
      <w:marTop w:val="0"/>
      <w:marBottom w:val="0"/>
      <w:divBdr>
        <w:top w:val="none" w:sz="0" w:space="0" w:color="auto"/>
        <w:left w:val="none" w:sz="0" w:space="0" w:color="auto"/>
        <w:bottom w:val="none" w:sz="0" w:space="0" w:color="auto"/>
        <w:right w:val="none" w:sz="0" w:space="0" w:color="auto"/>
      </w:divBdr>
    </w:div>
    <w:div w:id="1614098275">
      <w:bodyDiv w:val="1"/>
      <w:marLeft w:val="0"/>
      <w:marRight w:val="0"/>
      <w:marTop w:val="0"/>
      <w:marBottom w:val="0"/>
      <w:divBdr>
        <w:top w:val="none" w:sz="0" w:space="0" w:color="auto"/>
        <w:left w:val="none" w:sz="0" w:space="0" w:color="auto"/>
        <w:bottom w:val="none" w:sz="0" w:space="0" w:color="auto"/>
        <w:right w:val="none" w:sz="0" w:space="0" w:color="auto"/>
      </w:divBdr>
    </w:div>
    <w:div w:id="1614749622">
      <w:bodyDiv w:val="1"/>
      <w:marLeft w:val="0"/>
      <w:marRight w:val="0"/>
      <w:marTop w:val="0"/>
      <w:marBottom w:val="0"/>
      <w:divBdr>
        <w:top w:val="none" w:sz="0" w:space="0" w:color="auto"/>
        <w:left w:val="none" w:sz="0" w:space="0" w:color="auto"/>
        <w:bottom w:val="none" w:sz="0" w:space="0" w:color="auto"/>
        <w:right w:val="none" w:sz="0" w:space="0" w:color="auto"/>
      </w:divBdr>
    </w:div>
    <w:div w:id="1615208083">
      <w:bodyDiv w:val="1"/>
      <w:marLeft w:val="0"/>
      <w:marRight w:val="0"/>
      <w:marTop w:val="0"/>
      <w:marBottom w:val="0"/>
      <w:divBdr>
        <w:top w:val="none" w:sz="0" w:space="0" w:color="auto"/>
        <w:left w:val="none" w:sz="0" w:space="0" w:color="auto"/>
        <w:bottom w:val="none" w:sz="0" w:space="0" w:color="auto"/>
        <w:right w:val="none" w:sz="0" w:space="0" w:color="auto"/>
      </w:divBdr>
    </w:div>
    <w:div w:id="1615477073">
      <w:bodyDiv w:val="1"/>
      <w:marLeft w:val="0"/>
      <w:marRight w:val="0"/>
      <w:marTop w:val="0"/>
      <w:marBottom w:val="0"/>
      <w:divBdr>
        <w:top w:val="none" w:sz="0" w:space="0" w:color="auto"/>
        <w:left w:val="none" w:sz="0" w:space="0" w:color="auto"/>
        <w:bottom w:val="none" w:sz="0" w:space="0" w:color="auto"/>
        <w:right w:val="none" w:sz="0" w:space="0" w:color="auto"/>
      </w:divBdr>
    </w:div>
    <w:div w:id="1615597313">
      <w:bodyDiv w:val="1"/>
      <w:marLeft w:val="0"/>
      <w:marRight w:val="0"/>
      <w:marTop w:val="0"/>
      <w:marBottom w:val="0"/>
      <w:divBdr>
        <w:top w:val="none" w:sz="0" w:space="0" w:color="auto"/>
        <w:left w:val="none" w:sz="0" w:space="0" w:color="auto"/>
        <w:bottom w:val="none" w:sz="0" w:space="0" w:color="auto"/>
        <w:right w:val="none" w:sz="0" w:space="0" w:color="auto"/>
      </w:divBdr>
    </w:div>
    <w:div w:id="1615676099">
      <w:bodyDiv w:val="1"/>
      <w:marLeft w:val="0"/>
      <w:marRight w:val="0"/>
      <w:marTop w:val="0"/>
      <w:marBottom w:val="0"/>
      <w:divBdr>
        <w:top w:val="none" w:sz="0" w:space="0" w:color="auto"/>
        <w:left w:val="none" w:sz="0" w:space="0" w:color="auto"/>
        <w:bottom w:val="none" w:sz="0" w:space="0" w:color="auto"/>
        <w:right w:val="none" w:sz="0" w:space="0" w:color="auto"/>
      </w:divBdr>
    </w:div>
    <w:div w:id="1616134193">
      <w:bodyDiv w:val="1"/>
      <w:marLeft w:val="0"/>
      <w:marRight w:val="0"/>
      <w:marTop w:val="0"/>
      <w:marBottom w:val="0"/>
      <w:divBdr>
        <w:top w:val="none" w:sz="0" w:space="0" w:color="auto"/>
        <w:left w:val="none" w:sz="0" w:space="0" w:color="auto"/>
        <w:bottom w:val="none" w:sz="0" w:space="0" w:color="auto"/>
        <w:right w:val="none" w:sz="0" w:space="0" w:color="auto"/>
      </w:divBdr>
    </w:div>
    <w:div w:id="1616134681">
      <w:bodyDiv w:val="1"/>
      <w:marLeft w:val="0"/>
      <w:marRight w:val="0"/>
      <w:marTop w:val="0"/>
      <w:marBottom w:val="0"/>
      <w:divBdr>
        <w:top w:val="none" w:sz="0" w:space="0" w:color="auto"/>
        <w:left w:val="none" w:sz="0" w:space="0" w:color="auto"/>
        <w:bottom w:val="none" w:sz="0" w:space="0" w:color="auto"/>
        <w:right w:val="none" w:sz="0" w:space="0" w:color="auto"/>
      </w:divBdr>
    </w:div>
    <w:div w:id="1616280508">
      <w:bodyDiv w:val="1"/>
      <w:marLeft w:val="0"/>
      <w:marRight w:val="0"/>
      <w:marTop w:val="0"/>
      <w:marBottom w:val="0"/>
      <w:divBdr>
        <w:top w:val="none" w:sz="0" w:space="0" w:color="auto"/>
        <w:left w:val="none" w:sz="0" w:space="0" w:color="auto"/>
        <w:bottom w:val="none" w:sz="0" w:space="0" w:color="auto"/>
        <w:right w:val="none" w:sz="0" w:space="0" w:color="auto"/>
      </w:divBdr>
    </w:div>
    <w:div w:id="1616407141">
      <w:bodyDiv w:val="1"/>
      <w:marLeft w:val="0"/>
      <w:marRight w:val="0"/>
      <w:marTop w:val="0"/>
      <w:marBottom w:val="0"/>
      <w:divBdr>
        <w:top w:val="none" w:sz="0" w:space="0" w:color="auto"/>
        <w:left w:val="none" w:sz="0" w:space="0" w:color="auto"/>
        <w:bottom w:val="none" w:sz="0" w:space="0" w:color="auto"/>
        <w:right w:val="none" w:sz="0" w:space="0" w:color="auto"/>
      </w:divBdr>
    </w:div>
    <w:div w:id="1616525059">
      <w:bodyDiv w:val="1"/>
      <w:marLeft w:val="0"/>
      <w:marRight w:val="0"/>
      <w:marTop w:val="0"/>
      <w:marBottom w:val="0"/>
      <w:divBdr>
        <w:top w:val="none" w:sz="0" w:space="0" w:color="auto"/>
        <w:left w:val="none" w:sz="0" w:space="0" w:color="auto"/>
        <w:bottom w:val="none" w:sz="0" w:space="0" w:color="auto"/>
        <w:right w:val="none" w:sz="0" w:space="0" w:color="auto"/>
      </w:divBdr>
    </w:div>
    <w:div w:id="1616790523">
      <w:bodyDiv w:val="1"/>
      <w:marLeft w:val="0"/>
      <w:marRight w:val="0"/>
      <w:marTop w:val="0"/>
      <w:marBottom w:val="0"/>
      <w:divBdr>
        <w:top w:val="none" w:sz="0" w:space="0" w:color="auto"/>
        <w:left w:val="none" w:sz="0" w:space="0" w:color="auto"/>
        <w:bottom w:val="none" w:sz="0" w:space="0" w:color="auto"/>
        <w:right w:val="none" w:sz="0" w:space="0" w:color="auto"/>
      </w:divBdr>
    </w:div>
    <w:div w:id="1617365678">
      <w:bodyDiv w:val="1"/>
      <w:marLeft w:val="0"/>
      <w:marRight w:val="0"/>
      <w:marTop w:val="0"/>
      <w:marBottom w:val="0"/>
      <w:divBdr>
        <w:top w:val="none" w:sz="0" w:space="0" w:color="auto"/>
        <w:left w:val="none" w:sz="0" w:space="0" w:color="auto"/>
        <w:bottom w:val="none" w:sz="0" w:space="0" w:color="auto"/>
        <w:right w:val="none" w:sz="0" w:space="0" w:color="auto"/>
      </w:divBdr>
    </w:div>
    <w:div w:id="1617516355">
      <w:bodyDiv w:val="1"/>
      <w:marLeft w:val="0"/>
      <w:marRight w:val="0"/>
      <w:marTop w:val="0"/>
      <w:marBottom w:val="0"/>
      <w:divBdr>
        <w:top w:val="none" w:sz="0" w:space="0" w:color="auto"/>
        <w:left w:val="none" w:sz="0" w:space="0" w:color="auto"/>
        <w:bottom w:val="none" w:sz="0" w:space="0" w:color="auto"/>
        <w:right w:val="none" w:sz="0" w:space="0" w:color="auto"/>
      </w:divBdr>
    </w:div>
    <w:div w:id="1617634357">
      <w:bodyDiv w:val="1"/>
      <w:marLeft w:val="0"/>
      <w:marRight w:val="0"/>
      <w:marTop w:val="0"/>
      <w:marBottom w:val="0"/>
      <w:divBdr>
        <w:top w:val="none" w:sz="0" w:space="0" w:color="auto"/>
        <w:left w:val="none" w:sz="0" w:space="0" w:color="auto"/>
        <w:bottom w:val="none" w:sz="0" w:space="0" w:color="auto"/>
        <w:right w:val="none" w:sz="0" w:space="0" w:color="auto"/>
      </w:divBdr>
    </w:div>
    <w:div w:id="1617641302">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7832187">
      <w:bodyDiv w:val="1"/>
      <w:marLeft w:val="0"/>
      <w:marRight w:val="0"/>
      <w:marTop w:val="0"/>
      <w:marBottom w:val="0"/>
      <w:divBdr>
        <w:top w:val="none" w:sz="0" w:space="0" w:color="auto"/>
        <w:left w:val="none" w:sz="0" w:space="0" w:color="auto"/>
        <w:bottom w:val="none" w:sz="0" w:space="0" w:color="auto"/>
        <w:right w:val="none" w:sz="0" w:space="0" w:color="auto"/>
      </w:divBdr>
    </w:div>
    <w:div w:id="1618637240">
      <w:bodyDiv w:val="1"/>
      <w:marLeft w:val="0"/>
      <w:marRight w:val="0"/>
      <w:marTop w:val="0"/>
      <w:marBottom w:val="0"/>
      <w:divBdr>
        <w:top w:val="none" w:sz="0" w:space="0" w:color="auto"/>
        <w:left w:val="none" w:sz="0" w:space="0" w:color="auto"/>
        <w:bottom w:val="none" w:sz="0" w:space="0" w:color="auto"/>
        <w:right w:val="none" w:sz="0" w:space="0" w:color="auto"/>
      </w:divBdr>
    </w:div>
    <w:div w:id="1618833388">
      <w:bodyDiv w:val="1"/>
      <w:marLeft w:val="0"/>
      <w:marRight w:val="0"/>
      <w:marTop w:val="0"/>
      <w:marBottom w:val="0"/>
      <w:divBdr>
        <w:top w:val="none" w:sz="0" w:space="0" w:color="auto"/>
        <w:left w:val="none" w:sz="0" w:space="0" w:color="auto"/>
        <w:bottom w:val="none" w:sz="0" w:space="0" w:color="auto"/>
        <w:right w:val="none" w:sz="0" w:space="0" w:color="auto"/>
      </w:divBdr>
    </w:div>
    <w:div w:id="1618835766">
      <w:bodyDiv w:val="1"/>
      <w:marLeft w:val="0"/>
      <w:marRight w:val="0"/>
      <w:marTop w:val="0"/>
      <w:marBottom w:val="0"/>
      <w:divBdr>
        <w:top w:val="none" w:sz="0" w:space="0" w:color="auto"/>
        <w:left w:val="none" w:sz="0" w:space="0" w:color="auto"/>
        <w:bottom w:val="none" w:sz="0" w:space="0" w:color="auto"/>
        <w:right w:val="none" w:sz="0" w:space="0" w:color="auto"/>
      </w:divBdr>
    </w:div>
    <w:div w:id="1618870610">
      <w:bodyDiv w:val="1"/>
      <w:marLeft w:val="0"/>
      <w:marRight w:val="0"/>
      <w:marTop w:val="0"/>
      <w:marBottom w:val="0"/>
      <w:divBdr>
        <w:top w:val="none" w:sz="0" w:space="0" w:color="auto"/>
        <w:left w:val="none" w:sz="0" w:space="0" w:color="auto"/>
        <w:bottom w:val="none" w:sz="0" w:space="0" w:color="auto"/>
        <w:right w:val="none" w:sz="0" w:space="0" w:color="auto"/>
      </w:divBdr>
    </w:div>
    <w:div w:id="1618951462">
      <w:bodyDiv w:val="1"/>
      <w:marLeft w:val="0"/>
      <w:marRight w:val="0"/>
      <w:marTop w:val="0"/>
      <w:marBottom w:val="0"/>
      <w:divBdr>
        <w:top w:val="none" w:sz="0" w:space="0" w:color="auto"/>
        <w:left w:val="none" w:sz="0" w:space="0" w:color="auto"/>
        <w:bottom w:val="none" w:sz="0" w:space="0" w:color="auto"/>
        <w:right w:val="none" w:sz="0" w:space="0" w:color="auto"/>
      </w:divBdr>
    </w:div>
    <w:div w:id="1619140050">
      <w:bodyDiv w:val="1"/>
      <w:marLeft w:val="0"/>
      <w:marRight w:val="0"/>
      <w:marTop w:val="0"/>
      <w:marBottom w:val="0"/>
      <w:divBdr>
        <w:top w:val="none" w:sz="0" w:space="0" w:color="auto"/>
        <w:left w:val="none" w:sz="0" w:space="0" w:color="auto"/>
        <w:bottom w:val="none" w:sz="0" w:space="0" w:color="auto"/>
        <w:right w:val="none" w:sz="0" w:space="0" w:color="auto"/>
      </w:divBdr>
    </w:div>
    <w:div w:id="1619292457">
      <w:bodyDiv w:val="1"/>
      <w:marLeft w:val="0"/>
      <w:marRight w:val="0"/>
      <w:marTop w:val="0"/>
      <w:marBottom w:val="0"/>
      <w:divBdr>
        <w:top w:val="none" w:sz="0" w:space="0" w:color="auto"/>
        <w:left w:val="none" w:sz="0" w:space="0" w:color="auto"/>
        <w:bottom w:val="none" w:sz="0" w:space="0" w:color="auto"/>
        <w:right w:val="none" w:sz="0" w:space="0" w:color="auto"/>
      </w:divBdr>
    </w:div>
    <w:div w:id="1619943329">
      <w:bodyDiv w:val="1"/>
      <w:marLeft w:val="0"/>
      <w:marRight w:val="0"/>
      <w:marTop w:val="0"/>
      <w:marBottom w:val="0"/>
      <w:divBdr>
        <w:top w:val="none" w:sz="0" w:space="0" w:color="auto"/>
        <w:left w:val="none" w:sz="0" w:space="0" w:color="auto"/>
        <w:bottom w:val="none" w:sz="0" w:space="0" w:color="auto"/>
        <w:right w:val="none" w:sz="0" w:space="0" w:color="auto"/>
      </w:divBdr>
    </w:div>
    <w:div w:id="1620186612">
      <w:bodyDiv w:val="1"/>
      <w:marLeft w:val="0"/>
      <w:marRight w:val="0"/>
      <w:marTop w:val="0"/>
      <w:marBottom w:val="0"/>
      <w:divBdr>
        <w:top w:val="none" w:sz="0" w:space="0" w:color="auto"/>
        <w:left w:val="none" w:sz="0" w:space="0" w:color="auto"/>
        <w:bottom w:val="none" w:sz="0" w:space="0" w:color="auto"/>
        <w:right w:val="none" w:sz="0" w:space="0" w:color="auto"/>
      </w:divBdr>
    </w:div>
    <w:div w:id="1620405662">
      <w:bodyDiv w:val="1"/>
      <w:marLeft w:val="0"/>
      <w:marRight w:val="0"/>
      <w:marTop w:val="0"/>
      <w:marBottom w:val="0"/>
      <w:divBdr>
        <w:top w:val="none" w:sz="0" w:space="0" w:color="auto"/>
        <w:left w:val="none" w:sz="0" w:space="0" w:color="auto"/>
        <w:bottom w:val="none" w:sz="0" w:space="0" w:color="auto"/>
        <w:right w:val="none" w:sz="0" w:space="0" w:color="auto"/>
      </w:divBdr>
    </w:div>
    <w:div w:id="1620649099">
      <w:bodyDiv w:val="1"/>
      <w:marLeft w:val="0"/>
      <w:marRight w:val="0"/>
      <w:marTop w:val="0"/>
      <w:marBottom w:val="0"/>
      <w:divBdr>
        <w:top w:val="none" w:sz="0" w:space="0" w:color="auto"/>
        <w:left w:val="none" w:sz="0" w:space="0" w:color="auto"/>
        <w:bottom w:val="none" w:sz="0" w:space="0" w:color="auto"/>
        <w:right w:val="none" w:sz="0" w:space="0" w:color="auto"/>
      </w:divBdr>
    </w:div>
    <w:div w:id="1621111767">
      <w:bodyDiv w:val="1"/>
      <w:marLeft w:val="0"/>
      <w:marRight w:val="0"/>
      <w:marTop w:val="0"/>
      <w:marBottom w:val="0"/>
      <w:divBdr>
        <w:top w:val="none" w:sz="0" w:space="0" w:color="auto"/>
        <w:left w:val="none" w:sz="0" w:space="0" w:color="auto"/>
        <w:bottom w:val="none" w:sz="0" w:space="0" w:color="auto"/>
        <w:right w:val="none" w:sz="0" w:space="0" w:color="auto"/>
      </w:divBdr>
    </w:div>
    <w:div w:id="1621646478">
      <w:bodyDiv w:val="1"/>
      <w:marLeft w:val="0"/>
      <w:marRight w:val="0"/>
      <w:marTop w:val="0"/>
      <w:marBottom w:val="0"/>
      <w:divBdr>
        <w:top w:val="none" w:sz="0" w:space="0" w:color="auto"/>
        <w:left w:val="none" w:sz="0" w:space="0" w:color="auto"/>
        <w:bottom w:val="none" w:sz="0" w:space="0" w:color="auto"/>
        <w:right w:val="none" w:sz="0" w:space="0" w:color="auto"/>
      </w:divBdr>
    </w:div>
    <w:div w:id="1621689111">
      <w:bodyDiv w:val="1"/>
      <w:marLeft w:val="0"/>
      <w:marRight w:val="0"/>
      <w:marTop w:val="0"/>
      <w:marBottom w:val="0"/>
      <w:divBdr>
        <w:top w:val="none" w:sz="0" w:space="0" w:color="auto"/>
        <w:left w:val="none" w:sz="0" w:space="0" w:color="auto"/>
        <w:bottom w:val="none" w:sz="0" w:space="0" w:color="auto"/>
        <w:right w:val="none" w:sz="0" w:space="0" w:color="auto"/>
      </w:divBdr>
    </w:div>
    <w:div w:id="1622687986">
      <w:bodyDiv w:val="1"/>
      <w:marLeft w:val="0"/>
      <w:marRight w:val="0"/>
      <w:marTop w:val="0"/>
      <w:marBottom w:val="0"/>
      <w:divBdr>
        <w:top w:val="none" w:sz="0" w:space="0" w:color="auto"/>
        <w:left w:val="none" w:sz="0" w:space="0" w:color="auto"/>
        <w:bottom w:val="none" w:sz="0" w:space="0" w:color="auto"/>
        <w:right w:val="none" w:sz="0" w:space="0" w:color="auto"/>
      </w:divBdr>
    </w:div>
    <w:div w:id="1622876330">
      <w:bodyDiv w:val="1"/>
      <w:marLeft w:val="0"/>
      <w:marRight w:val="0"/>
      <w:marTop w:val="0"/>
      <w:marBottom w:val="0"/>
      <w:divBdr>
        <w:top w:val="none" w:sz="0" w:space="0" w:color="auto"/>
        <w:left w:val="none" w:sz="0" w:space="0" w:color="auto"/>
        <w:bottom w:val="none" w:sz="0" w:space="0" w:color="auto"/>
        <w:right w:val="none" w:sz="0" w:space="0" w:color="auto"/>
      </w:divBdr>
    </w:div>
    <w:div w:id="1623146775">
      <w:bodyDiv w:val="1"/>
      <w:marLeft w:val="0"/>
      <w:marRight w:val="0"/>
      <w:marTop w:val="0"/>
      <w:marBottom w:val="0"/>
      <w:divBdr>
        <w:top w:val="none" w:sz="0" w:space="0" w:color="auto"/>
        <w:left w:val="none" w:sz="0" w:space="0" w:color="auto"/>
        <w:bottom w:val="none" w:sz="0" w:space="0" w:color="auto"/>
        <w:right w:val="none" w:sz="0" w:space="0" w:color="auto"/>
      </w:divBdr>
    </w:div>
    <w:div w:id="1623147945">
      <w:bodyDiv w:val="1"/>
      <w:marLeft w:val="0"/>
      <w:marRight w:val="0"/>
      <w:marTop w:val="0"/>
      <w:marBottom w:val="0"/>
      <w:divBdr>
        <w:top w:val="none" w:sz="0" w:space="0" w:color="auto"/>
        <w:left w:val="none" w:sz="0" w:space="0" w:color="auto"/>
        <w:bottom w:val="none" w:sz="0" w:space="0" w:color="auto"/>
        <w:right w:val="none" w:sz="0" w:space="0" w:color="auto"/>
      </w:divBdr>
    </w:div>
    <w:div w:id="1623421000">
      <w:bodyDiv w:val="1"/>
      <w:marLeft w:val="0"/>
      <w:marRight w:val="0"/>
      <w:marTop w:val="0"/>
      <w:marBottom w:val="0"/>
      <w:divBdr>
        <w:top w:val="none" w:sz="0" w:space="0" w:color="auto"/>
        <w:left w:val="none" w:sz="0" w:space="0" w:color="auto"/>
        <w:bottom w:val="none" w:sz="0" w:space="0" w:color="auto"/>
        <w:right w:val="none" w:sz="0" w:space="0" w:color="auto"/>
      </w:divBdr>
    </w:div>
    <w:div w:id="1623876709">
      <w:bodyDiv w:val="1"/>
      <w:marLeft w:val="0"/>
      <w:marRight w:val="0"/>
      <w:marTop w:val="0"/>
      <w:marBottom w:val="0"/>
      <w:divBdr>
        <w:top w:val="none" w:sz="0" w:space="0" w:color="auto"/>
        <w:left w:val="none" w:sz="0" w:space="0" w:color="auto"/>
        <w:bottom w:val="none" w:sz="0" w:space="0" w:color="auto"/>
        <w:right w:val="none" w:sz="0" w:space="0" w:color="auto"/>
      </w:divBdr>
    </w:div>
    <w:div w:id="1624536899">
      <w:bodyDiv w:val="1"/>
      <w:marLeft w:val="0"/>
      <w:marRight w:val="0"/>
      <w:marTop w:val="0"/>
      <w:marBottom w:val="0"/>
      <w:divBdr>
        <w:top w:val="none" w:sz="0" w:space="0" w:color="auto"/>
        <w:left w:val="none" w:sz="0" w:space="0" w:color="auto"/>
        <w:bottom w:val="none" w:sz="0" w:space="0" w:color="auto"/>
        <w:right w:val="none" w:sz="0" w:space="0" w:color="auto"/>
      </w:divBdr>
    </w:div>
    <w:div w:id="1625695717">
      <w:bodyDiv w:val="1"/>
      <w:marLeft w:val="0"/>
      <w:marRight w:val="0"/>
      <w:marTop w:val="0"/>
      <w:marBottom w:val="0"/>
      <w:divBdr>
        <w:top w:val="none" w:sz="0" w:space="0" w:color="auto"/>
        <w:left w:val="none" w:sz="0" w:space="0" w:color="auto"/>
        <w:bottom w:val="none" w:sz="0" w:space="0" w:color="auto"/>
        <w:right w:val="none" w:sz="0" w:space="0" w:color="auto"/>
      </w:divBdr>
    </w:div>
    <w:div w:id="1626693909">
      <w:bodyDiv w:val="1"/>
      <w:marLeft w:val="0"/>
      <w:marRight w:val="0"/>
      <w:marTop w:val="0"/>
      <w:marBottom w:val="0"/>
      <w:divBdr>
        <w:top w:val="none" w:sz="0" w:space="0" w:color="auto"/>
        <w:left w:val="none" w:sz="0" w:space="0" w:color="auto"/>
        <w:bottom w:val="none" w:sz="0" w:space="0" w:color="auto"/>
        <w:right w:val="none" w:sz="0" w:space="0" w:color="auto"/>
      </w:divBdr>
    </w:div>
    <w:div w:id="1626890799">
      <w:bodyDiv w:val="1"/>
      <w:marLeft w:val="0"/>
      <w:marRight w:val="0"/>
      <w:marTop w:val="0"/>
      <w:marBottom w:val="0"/>
      <w:divBdr>
        <w:top w:val="none" w:sz="0" w:space="0" w:color="auto"/>
        <w:left w:val="none" w:sz="0" w:space="0" w:color="auto"/>
        <w:bottom w:val="none" w:sz="0" w:space="0" w:color="auto"/>
        <w:right w:val="none" w:sz="0" w:space="0" w:color="auto"/>
      </w:divBdr>
    </w:div>
    <w:div w:id="1627005301">
      <w:bodyDiv w:val="1"/>
      <w:marLeft w:val="0"/>
      <w:marRight w:val="0"/>
      <w:marTop w:val="0"/>
      <w:marBottom w:val="0"/>
      <w:divBdr>
        <w:top w:val="none" w:sz="0" w:space="0" w:color="auto"/>
        <w:left w:val="none" w:sz="0" w:space="0" w:color="auto"/>
        <w:bottom w:val="none" w:sz="0" w:space="0" w:color="auto"/>
        <w:right w:val="none" w:sz="0" w:space="0" w:color="auto"/>
      </w:divBdr>
    </w:div>
    <w:div w:id="1627201934">
      <w:bodyDiv w:val="1"/>
      <w:marLeft w:val="0"/>
      <w:marRight w:val="0"/>
      <w:marTop w:val="0"/>
      <w:marBottom w:val="0"/>
      <w:divBdr>
        <w:top w:val="none" w:sz="0" w:space="0" w:color="auto"/>
        <w:left w:val="none" w:sz="0" w:space="0" w:color="auto"/>
        <w:bottom w:val="none" w:sz="0" w:space="0" w:color="auto"/>
        <w:right w:val="none" w:sz="0" w:space="0" w:color="auto"/>
      </w:divBdr>
    </w:div>
    <w:div w:id="1627814498">
      <w:bodyDiv w:val="1"/>
      <w:marLeft w:val="0"/>
      <w:marRight w:val="0"/>
      <w:marTop w:val="0"/>
      <w:marBottom w:val="0"/>
      <w:divBdr>
        <w:top w:val="none" w:sz="0" w:space="0" w:color="auto"/>
        <w:left w:val="none" w:sz="0" w:space="0" w:color="auto"/>
        <w:bottom w:val="none" w:sz="0" w:space="0" w:color="auto"/>
        <w:right w:val="none" w:sz="0" w:space="0" w:color="auto"/>
      </w:divBdr>
    </w:div>
    <w:div w:id="1628127478">
      <w:bodyDiv w:val="1"/>
      <w:marLeft w:val="0"/>
      <w:marRight w:val="0"/>
      <w:marTop w:val="0"/>
      <w:marBottom w:val="0"/>
      <w:divBdr>
        <w:top w:val="none" w:sz="0" w:space="0" w:color="auto"/>
        <w:left w:val="none" w:sz="0" w:space="0" w:color="auto"/>
        <w:bottom w:val="none" w:sz="0" w:space="0" w:color="auto"/>
        <w:right w:val="none" w:sz="0" w:space="0" w:color="auto"/>
      </w:divBdr>
    </w:div>
    <w:div w:id="1628194789">
      <w:bodyDiv w:val="1"/>
      <w:marLeft w:val="0"/>
      <w:marRight w:val="0"/>
      <w:marTop w:val="0"/>
      <w:marBottom w:val="0"/>
      <w:divBdr>
        <w:top w:val="none" w:sz="0" w:space="0" w:color="auto"/>
        <w:left w:val="none" w:sz="0" w:space="0" w:color="auto"/>
        <w:bottom w:val="none" w:sz="0" w:space="0" w:color="auto"/>
        <w:right w:val="none" w:sz="0" w:space="0" w:color="auto"/>
      </w:divBdr>
    </w:div>
    <w:div w:id="1629041821">
      <w:bodyDiv w:val="1"/>
      <w:marLeft w:val="0"/>
      <w:marRight w:val="0"/>
      <w:marTop w:val="0"/>
      <w:marBottom w:val="0"/>
      <w:divBdr>
        <w:top w:val="none" w:sz="0" w:space="0" w:color="auto"/>
        <w:left w:val="none" w:sz="0" w:space="0" w:color="auto"/>
        <w:bottom w:val="none" w:sz="0" w:space="0" w:color="auto"/>
        <w:right w:val="none" w:sz="0" w:space="0" w:color="auto"/>
      </w:divBdr>
    </w:div>
    <w:div w:id="1629117451">
      <w:bodyDiv w:val="1"/>
      <w:marLeft w:val="0"/>
      <w:marRight w:val="0"/>
      <w:marTop w:val="0"/>
      <w:marBottom w:val="0"/>
      <w:divBdr>
        <w:top w:val="none" w:sz="0" w:space="0" w:color="auto"/>
        <w:left w:val="none" w:sz="0" w:space="0" w:color="auto"/>
        <w:bottom w:val="none" w:sz="0" w:space="0" w:color="auto"/>
        <w:right w:val="none" w:sz="0" w:space="0" w:color="auto"/>
      </w:divBdr>
    </w:div>
    <w:div w:id="1629119155">
      <w:bodyDiv w:val="1"/>
      <w:marLeft w:val="0"/>
      <w:marRight w:val="0"/>
      <w:marTop w:val="0"/>
      <w:marBottom w:val="0"/>
      <w:divBdr>
        <w:top w:val="none" w:sz="0" w:space="0" w:color="auto"/>
        <w:left w:val="none" w:sz="0" w:space="0" w:color="auto"/>
        <w:bottom w:val="none" w:sz="0" w:space="0" w:color="auto"/>
        <w:right w:val="none" w:sz="0" w:space="0" w:color="auto"/>
      </w:divBdr>
    </w:div>
    <w:div w:id="1629241081">
      <w:bodyDiv w:val="1"/>
      <w:marLeft w:val="0"/>
      <w:marRight w:val="0"/>
      <w:marTop w:val="0"/>
      <w:marBottom w:val="0"/>
      <w:divBdr>
        <w:top w:val="none" w:sz="0" w:space="0" w:color="auto"/>
        <w:left w:val="none" w:sz="0" w:space="0" w:color="auto"/>
        <w:bottom w:val="none" w:sz="0" w:space="0" w:color="auto"/>
        <w:right w:val="none" w:sz="0" w:space="0" w:color="auto"/>
      </w:divBdr>
    </w:div>
    <w:div w:id="1629241810">
      <w:bodyDiv w:val="1"/>
      <w:marLeft w:val="0"/>
      <w:marRight w:val="0"/>
      <w:marTop w:val="0"/>
      <w:marBottom w:val="0"/>
      <w:divBdr>
        <w:top w:val="none" w:sz="0" w:space="0" w:color="auto"/>
        <w:left w:val="none" w:sz="0" w:space="0" w:color="auto"/>
        <w:bottom w:val="none" w:sz="0" w:space="0" w:color="auto"/>
        <w:right w:val="none" w:sz="0" w:space="0" w:color="auto"/>
      </w:divBdr>
    </w:div>
    <w:div w:id="1629357854">
      <w:bodyDiv w:val="1"/>
      <w:marLeft w:val="0"/>
      <w:marRight w:val="0"/>
      <w:marTop w:val="0"/>
      <w:marBottom w:val="0"/>
      <w:divBdr>
        <w:top w:val="none" w:sz="0" w:space="0" w:color="auto"/>
        <w:left w:val="none" w:sz="0" w:space="0" w:color="auto"/>
        <w:bottom w:val="none" w:sz="0" w:space="0" w:color="auto"/>
        <w:right w:val="none" w:sz="0" w:space="0" w:color="auto"/>
      </w:divBdr>
    </w:div>
    <w:div w:id="1629359002">
      <w:bodyDiv w:val="1"/>
      <w:marLeft w:val="0"/>
      <w:marRight w:val="0"/>
      <w:marTop w:val="0"/>
      <w:marBottom w:val="0"/>
      <w:divBdr>
        <w:top w:val="none" w:sz="0" w:space="0" w:color="auto"/>
        <w:left w:val="none" w:sz="0" w:space="0" w:color="auto"/>
        <w:bottom w:val="none" w:sz="0" w:space="0" w:color="auto"/>
        <w:right w:val="none" w:sz="0" w:space="0" w:color="auto"/>
      </w:divBdr>
    </w:div>
    <w:div w:id="1629818189">
      <w:bodyDiv w:val="1"/>
      <w:marLeft w:val="0"/>
      <w:marRight w:val="0"/>
      <w:marTop w:val="0"/>
      <w:marBottom w:val="0"/>
      <w:divBdr>
        <w:top w:val="none" w:sz="0" w:space="0" w:color="auto"/>
        <w:left w:val="none" w:sz="0" w:space="0" w:color="auto"/>
        <w:bottom w:val="none" w:sz="0" w:space="0" w:color="auto"/>
        <w:right w:val="none" w:sz="0" w:space="0" w:color="auto"/>
      </w:divBdr>
    </w:div>
    <w:div w:id="1630083701">
      <w:bodyDiv w:val="1"/>
      <w:marLeft w:val="0"/>
      <w:marRight w:val="0"/>
      <w:marTop w:val="0"/>
      <w:marBottom w:val="0"/>
      <w:divBdr>
        <w:top w:val="none" w:sz="0" w:space="0" w:color="auto"/>
        <w:left w:val="none" w:sz="0" w:space="0" w:color="auto"/>
        <w:bottom w:val="none" w:sz="0" w:space="0" w:color="auto"/>
        <w:right w:val="none" w:sz="0" w:space="0" w:color="auto"/>
      </w:divBdr>
    </w:div>
    <w:div w:id="1630162660">
      <w:bodyDiv w:val="1"/>
      <w:marLeft w:val="0"/>
      <w:marRight w:val="0"/>
      <w:marTop w:val="0"/>
      <w:marBottom w:val="0"/>
      <w:divBdr>
        <w:top w:val="none" w:sz="0" w:space="0" w:color="auto"/>
        <w:left w:val="none" w:sz="0" w:space="0" w:color="auto"/>
        <w:bottom w:val="none" w:sz="0" w:space="0" w:color="auto"/>
        <w:right w:val="none" w:sz="0" w:space="0" w:color="auto"/>
      </w:divBdr>
    </w:div>
    <w:div w:id="1630209905">
      <w:bodyDiv w:val="1"/>
      <w:marLeft w:val="0"/>
      <w:marRight w:val="0"/>
      <w:marTop w:val="0"/>
      <w:marBottom w:val="0"/>
      <w:divBdr>
        <w:top w:val="none" w:sz="0" w:space="0" w:color="auto"/>
        <w:left w:val="none" w:sz="0" w:space="0" w:color="auto"/>
        <w:bottom w:val="none" w:sz="0" w:space="0" w:color="auto"/>
        <w:right w:val="none" w:sz="0" w:space="0" w:color="auto"/>
      </w:divBdr>
    </w:div>
    <w:div w:id="1630549083">
      <w:bodyDiv w:val="1"/>
      <w:marLeft w:val="0"/>
      <w:marRight w:val="0"/>
      <w:marTop w:val="0"/>
      <w:marBottom w:val="0"/>
      <w:divBdr>
        <w:top w:val="none" w:sz="0" w:space="0" w:color="auto"/>
        <w:left w:val="none" w:sz="0" w:space="0" w:color="auto"/>
        <w:bottom w:val="none" w:sz="0" w:space="0" w:color="auto"/>
        <w:right w:val="none" w:sz="0" w:space="0" w:color="auto"/>
      </w:divBdr>
    </w:div>
    <w:div w:id="1630742578">
      <w:bodyDiv w:val="1"/>
      <w:marLeft w:val="0"/>
      <w:marRight w:val="0"/>
      <w:marTop w:val="0"/>
      <w:marBottom w:val="0"/>
      <w:divBdr>
        <w:top w:val="none" w:sz="0" w:space="0" w:color="auto"/>
        <w:left w:val="none" w:sz="0" w:space="0" w:color="auto"/>
        <w:bottom w:val="none" w:sz="0" w:space="0" w:color="auto"/>
        <w:right w:val="none" w:sz="0" w:space="0" w:color="auto"/>
      </w:divBdr>
    </w:div>
    <w:div w:id="1631327564">
      <w:bodyDiv w:val="1"/>
      <w:marLeft w:val="0"/>
      <w:marRight w:val="0"/>
      <w:marTop w:val="0"/>
      <w:marBottom w:val="0"/>
      <w:divBdr>
        <w:top w:val="none" w:sz="0" w:space="0" w:color="auto"/>
        <w:left w:val="none" w:sz="0" w:space="0" w:color="auto"/>
        <w:bottom w:val="none" w:sz="0" w:space="0" w:color="auto"/>
        <w:right w:val="none" w:sz="0" w:space="0" w:color="auto"/>
      </w:divBdr>
    </w:div>
    <w:div w:id="1631402725">
      <w:bodyDiv w:val="1"/>
      <w:marLeft w:val="0"/>
      <w:marRight w:val="0"/>
      <w:marTop w:val="0"/>
      <w:marBottom w:val="0"/>
      <w:divBdr>
        <w:top w:val="none" w:sz="0" w:space="0" w:color="auto"/>
        <w:left w:val="none" w:sz="0" w:space="0" w:color="auto"/>
        <w:bottom w:val="none" w:sz="0" w:space="0" w:color="auto"/>
        <w:right w:val="none" w:sz="0" w:space="0" w:color="auto"/>
      </w:divBdr>
    </w:div>
    <w:div w:id="1631475495">
      <w:bodyDiv w:val="1"/>
      <w:marLeft w:val="0"/>
      <w:marRight w:val="0"/>
      <w:marTop w:val="0"/>
      <w:marBottom w:val="0"/>
      <w:divBdr>
        <w:top w:val="none" w:sz="0" w:space="0" w:color="auto"/>
        <w:left w:val="none" w:sz="0" w:space="0" w:color="auto"/>
        <w:bottom w:val="none" w:sz="0" w:space="0" w:color="auto"/>
        <w:right w:val="none" w:sz="0" w:space="0" w:color="auto"/>
      </w:divBdr>
    </w:div>
    <w:div w:id="1631592112">
      <w:bodyDiv w:val="1"/>
      <w:marLeft w:val="0"/>
      <w:marRight w:val="0"/>
      <w:marTop w:val="0"/>
      <w:marBottom w:val="0"/>
      <w:divBdr>
        <w:top w:val="none" w:sz="0" w:space="0" w:color="auto"/>
        <w:left w:val="none" w:sz="0" w:space="0" w:color="auto"/>
        <w:bottom w:val="none" w:sz="0" w:space="0" w:color="auto"/>
        <w:right w:val="none" w:sz="0" w:space="0" w:color="auto"/>
      </w:divBdr>
    </w:div>
    <w:div w:id="1632128341">
      <w:bodyDiv w:val="1"/>
      <w:marLeft w:val="0"/>
      <w:marRight w:val="0"/>
      <w:marTop w:val="0"/>
      <w:marBottom w:val="0"/>
      <w:divBdr>
        <w:top w:val="none" w:sz="0" w:space="0" w:color="auto"/>
        <w:left w:val="none" w:sz="0" w:space="0" w:color="auto"/>
        <w:bottom w:val="none" w:sz="0" w:space="0" w:color="auto"/>
        <w:right w:val="none" w:sz="0" w:space="0" w:color="auto"/>
      </w:divBdr>
    </w:div>
    <w:div w:id="1632634727">
      <w:bodyDiv w:val="1"/>
      <w:marLeft w:val="0"/>
      <w:marRight w:val="0"/>
      <w:marTop w:val="0"/>
      <w:marBottom w:val="0"/>
      <w:divBdr>
        <w:top w:val="none" w:sz="0" w:space="0" w:color="auto"/>
        <w:left w:val="none" w:sz="0" w:space="0" w:color="auto"/>
        <w:bottom w:val="none" w:sz="0" w:space="0" w:color="auto"/>
        <w:right w:val="none" w:sz="0" w:space="0" w:color="auto"/>
      </w:divBdr>
    </w:div>
    <w:div w:id="1632706888">
      <w:bodyDiv w:val="1"/>
      <w:marLeft w:val="0"/>
      <w:marRight w:val="0"/>
      <w:marTop w:val="0"/>
      <w:marBottom w:val="0"/>
      <w:divBdr>
        <w:top w:val="none" w:sz="0" w:space="0" w:color="auto"/>
        <w:left w:val="none" w:sz="0" w:space="0" w:color="auto"/>
        <w:bottom w:val="none" w:sz="0" w:space="0" w:color="auto"/>
        <w:right w:val="none" w:sz="0" w:space="0" w:color="auto"/>
      </w:divBdr>
    </w:div>
    <w:div w:id="1632785558">
      <w:bodyDiv w:val="1"/>
      <w:marLeft w:val="0"/>
      <w:marRight w:val="0"/>
      <w:marTop w:val="0"/>
      <w:marBottom w:val="0"/>
      <w:divBdr>
        <w:top w:val="none" w:sz="0" w:space="0" w:color="auto"/>
        <w:left w:val="none" w:sz="0" w:space="0" w:color="auto"/>
        <w:bottom w:val="none" w:sz="0" w:space="0" w:color="auto"/>
        <w:right w:val="none" w:sz="0" w:space="0" w:color="auto"/>
      </w:divBdr>
    </w:div>
    <w:div w:id="1632899829">
      <w:bodyDiv w:val="1"/>
      <w:marLeft w:val="0"/>
      <w:marRight w:val="0"/>
      <w:marTop w:val="0"/>
      <w:marBottom w:val="0"/>
      <w:divBdr>
        <w:top w:val="none" w:sz="0" w:space="0" w:color="auto"/>
        <w:left w:val="none" w:sz="0" w:space="0" w:color="auto"/>
        <w:bottom w:val="none" w:sz="0" w:space="0" w:color="auto"/>
        <w:right w:val="none" w:sz="0" w:space="0" w:color="auto"/>
      </w:divBdr>
    </w:div>
    <w:div w:id="1632974237">
      <w:bodyDiv w:val="1"/>
      <w:marLeft w:val="0"/>
      <w:marRight w:val="0"/>
      <w:marTop w:val="0"/>
      <w:marBottom w:val="0"/>
      <w:divBdr>
        <w:top w:val="none" w:sz="0" w:space="0" w:color="auto"/>
        <w:left w:val="none" w:sz="0" w:space="0" w:color="auto"/>
        <w:bottom w:val="none" w:sz="0" w:space="0" w:color="auto"/>
        <w:right w:val="none" w:sz="0" w:space="0" w:color="auto"/>
      </w:divBdr>
    </w:div>
    <w:div w:id="1633291008">
      <w:bodyDiv w:val="1"/>
      <w:marLeft w:val="0"/>
      <w:marRight w:val="0"/>
      <w:marTop w:val="0"/>
      <w:marBottom w:val="0"/>
      <w:divBdr>
        <w:top w:val="none" w:sz="0" w:space="0" w:color="auto"/>
        <w:left w:val="none" w:sz="0" w:space="0" w:color="auto"/>
        <w:bottom w:val="none" w:sz="0" w:space="0" w:color="auto"/>
        <w:right w:val="none" w:sz="0" w:space="0" w:color="auto"/>
      </w:divBdr>
    </w:div>
    <w:div w:id="1633905088">
      <w:bodyDiv w:val="1"/>
      <w:marLeft w:val="0"/>
      <w:marRight w:val="0"/>
      <w:marTop w:val="0"/>
      <w:marBottom w:val="0"/>
      <w:divBdr>
        <w:top w:val="none" w:sz="0" w:space="0" w:color="auto"/>
        <w:left w:val="none" w:sz="0" w:space="0" w:color="auto"/>
        <w:bottom w:val="none" w:sz="0" w:space="0" w:color="auto"/>
        <w:right w:val="none" w:sz="0" w:space="0" w:color="auto"/>
      </w:divBdr>
    </w:div>
    <w:div w:id="1634168625">
      <w:bodyDiv w:val="1"/>
      <w:marLeft w:val="0"/>
      <w:marRight w:val="0"/>
      <w:marTop w:val="0"/>
      <w:marBottom w:val="0"/>
      <w:divBdr>
        <w:top w:val="none" w:sz="0" w:space="0" w:color="auto"/>
        <w:left w:val="none" w:sz="0" w:space="0" w:color="auto"/>
        <w:bottom w:val="none" w:sz="0" w:space="0" w:color="auto"/>
        <w:right w:val="none" w:sz="0" w:space="0" w:color="auto"/>
      </w:divBdr>
    </w:div>
    <w:div w:id="1634290499">
      <w:bodyDiv w:val="1"/>
      <w:marLeft w:val="0"/>
      <w:marRight w:val="0"/>
      <w:marTop w:val="0"/>
      <w:marBottom w:val="0"/>
      <w:divBdr>
        <w:top w:val="none" w:sz="0" w:space="0" w:color="auto"/>
        <w:left w:val="none" w:sz="0" w:space="0" w:color="auto"/>
        <w:bottom w:val="none" w:sz="0" w:space="0" w:color="auto"/>
        <w:right w:val="none" w:sz="0" w:space="0" w:color="auto"/>
      </w:divBdr>
    </w:div>
    <w:div w:id="1634867000">
      <w:bodyDiv w:val="1"/>
      <w:marLeft w:val="0"/>
      <w:marRight w:val="0"/>
      <w:marTop w:val="0"/>
      <w:marBottom w:val="0"/>
      <w:divBdr>
        <w:top w:val="none" w:sz="0" w:space="0" w:color="auto"/>
        <w:left w:val="none" w:sz="0" w:space="0" w:color="auto"/>
        <w:bottom w:val="none" w:sz="0" w:space="0" w:color="auto"/>
        <w:right w:val="none" w:sz="0" w:space="0" w:color="auto"/>
      </w:divBdr>
    </w:div>
    <w:div w:id="1635913824">
      <w:bodyDiv w:val="1"/>
      <w:marLeft w:val="0"/>
      <w:marRight w:val="0"/>
      <w:marTop w:val="0"/>
      <w:marBottom w:val="0"/>
      <w:divBdr>
        <w:top w:val="none" w:sz="0" w:space="0" w:color="auto"/>
        <w:left w:val="none" w:sz="0" w:space="0" w:color="auto"/>
        <w:bottom w:val="none" w:sz="0" w:space="0" w:color="auto"/>
        <w:right w:val="none" w:sz="0" w:space="0" w:color="auto"/>
      </w:divBdr>
    </w:div>
    <w:div w:id="1636254547">
      <w:bodyDiv w:val="1"/>
      <w:marLeft w:val="0"/>
      <w:marRight w:val="0"/>
      <w:marTop w:val="0"/>
      <w:marBottom w:val="0"/>
      <w:divBdr>
        <w:top w:val="none" w:sz="0" w:space="0" w:color="auto"/>
        <w:left w:val="none" w:sz="0" w:space="0" w:color="auto"/>
        <w:bottom w:val="none" w:sz="0" w:space="0" w:color="auto"/>
        <w:right w:val="none" w:sz="0" w:space="0" w:color="auto"/>
      </w:divBdr>
    </w:div>
    <w:div w:id="1636330524">
      <w:bodyDiv w:val="1"/>
      <w:marLeft w:val="0"/>
      <w:marRight w:val="0"/>
      <w:marTop w:val="0"/>
      <w:marBottom w:val="0"/>
      <w:divBdr>
        <w:top w:val="none" w:sz="0" w:space="0" w:color="auto"/>
        <w:left w:val="none" w:sz="0" w:space="0" w:color="auto"/>
        <w:bottom w:val="none" w:sz="0" w:space="0" w:color="auto"/>
        <w:right w:val="none" w:sz="0" w:space="0" w:color="auto"/>
      </w:divBdr>
    </w:div>
    <w:div w:id="1636376818">
      <w:bodyDiv w:val="1"/>
      <w:marLeft w:val="0"/>
      <w:marRight w:val="0"/>
      <w:marTop w:val="0"/>
      <w:marBottom w:val="0"/>
      <w:divBdr>
        <w:top w:val="none" w:sz="0" w:space="0" w:color="auto"/>
        <w:left w:val="none" w:sz="0" w:space="0" w:color="auto"/>
        <w:bottom w:val="none" w:sz="0" w:space="0" w:color="auto"/>
        <w:right w:val="none" w:sz="0" w:space="0" w:color="auto"/>
      </w:divBdr>
    </w:div>
    <w:div w:id="1636451957">
      <w:bodyDiv w:val="1"/>
      <w:marLeft w:val="0"/>
      <w:marRight w:val="0"/>
      <w:marTop w:val="0"/>
      <w:marBottom w:val="0"/>
      <w:divBdr>
        <w:top w:val="none" w:sz="0" w:space="0" w:color="auto"/>
        <w:left w:val="none" w:sz="0" w:space="0" w:color="auto"/>
        <w:bottom w:val="none" w:sz="0" w:space="0" w:color="auto"/>
        <w:right w:val="none" w:sz="0" w:space="0" w:color="auto"/>
      </w:divBdr>
    </w:div>
    <w:div w:id="1636524916">
      <w:bodyDiv w:val="1"/>
      <w:marLeft w:val="0"/>
      <w:marRight w:val="0"/>
      <w:marTop w:val="0"/>
      <w:marBottom w:val="0"/>
      <w:divBdr>
        <w:top w:val="none" w:sz="0" w:space="0" w:color="auto"/>
        <w:left w:val="none" w:sz="0" w:space="0" w:color="auto"/>
        <w:bottom w:val="none" w:sz="0" w:space="0" w:color="auto"/>
        <w:right w:val="none" w:sz="0" w:space="0" w:color="auto"/>
      </w:divBdr>
    </w:div>
    <w:div w:id="1636565917">
      <w:bodyDiv w:val="1"/>
      <w:marLeft w:val="0"/>
      <w:marRight w:val="0"/>
      <w:marTop w:val="0"/>
      <w:marBottom w:val="0"/>
      <w:divBdr>
        <w:top w:val="none" w:sz="0" w:space="0" w:color="auto"/>
        <w:left w:val="none" w:sz="0" w:space="0" w:color="auto"/>
        <w:bottom w:val="none" w:sz="0" w:space="0" w:color="auto"/>
        <w:right w:val="none" w:sz="0" w:space="0" w:color="auto"/>
      </w:divBdr>
    </w:div>
    <w:div w:id="1637224244">
      <w:bodyDiv w:val="1"/>
      <w:marLeft w:val="0"/>
      <w:marRight w:val="0"/>
      <w:marTop w:val="0"/>
      <w:marBottom w:val="0"/>
      <w:divBdr>
        <w:top w:val="none" w:sz="0" w:space="0" w:color="auto"/>
        <w:left w:val="none" w:sz="0" w:space="0" w:color="auto"/>
        <w:bottom w:val="none" w:sz="0" w:space="0" w:color="auto"/>
        <w:right w:val="none" w:sz="0" w:space="0" w:color="auto"/>
      </w:divBdr>
    </w:div>
    <w:div w:id="1637292788">
      <w:bodyDiv w:val="1"/>
      <w:marLeft w:val="0"/>
      <w:marRight w:val="0"/>
      <w:marTop w:val="0"/>
      <w:marBottom w:val="0"/>
      <w:divBdr>
        <w:top w:val="none" w:sz="0" w:space="0" w:color="auto"/>
        <w:left w:val="none" w:sz="0" w:space="0" w:color="auto"/>
        <w:bottom w:val="none" w:sz="0" w:space="0" w:color="auto"/>
        <w:right w:val="none" w:sz="0" w:space="0" w:color="auto"/>
      </w:divBdr>
    </w:div>
    <w:div w:id="1638146315">
      <w:bodyDiv w:val="1"/>
      <w:marLeft w:val="0"/>
      <w:marRight w:val="0"/>
      <w:marTop w:val="0"/>
      <w:marBottom w:val="0"/>
      <w:divBdr>
        <w:top w:val="none" w:sz="0" w:space="0" w:color="auto"/>
        <w:left w:val="none" w:sz="0" w:space="0" w:color="auto"/>
        <w:bottom w:val="none" w:sz="0" w:space="0" w:color="auto"/>
        <w:right w:val="none" w:sz="0" w:space="0" w:color="auto"/>
      </w:divBdr>
    </w:div>
    <w:div w:id="1639333350">
      <w:bodyDiv w:val="1"/>
      <w:marLeft w:val="0"/>
      <w:marRight w:val="0"/>
      <w:marTop w:val="0"/>
      <w:marBottom w:val="0"/>
      <w:divBdr>
        <w:top w:val="none" w:sz="0" w:space="0" w:color="auto"/>
        <w:left w:val="none" w:sz="0" w:space="0" w:color="auto"/>
        <w:bottom w:val="none" w:sz="0" w:space="0" w:color="auto"/>
        <w:right w:val="none" w:sz="0" w:space="0" w:color="auto"/>
      </w:divBdr>
    </w:div>
    <w:div w:id="1639725368">
      <w:bodyDiv w:val="1"/>
      <w:marLeft w:val="0"/>
      <w:marRight w:val="0"/>
      <w:marTop w:val="0"/>
      <w:marBottom w:val="0"/>
      <w:divBdr>
        <w:top w:val="none" w:sz="0" w:space="0" w:color="auto"/>
        <w:left w:val="none" w:sz="0" w:space="0" w:color="auto"/>
        <w:bottom w:val="none" w:sz="0" w:space="0" w:color="auto"/>
        <w:right w:val="none" w:sz="0" w:space="0" w:color="auto"/>
      </w:divBdr>
    </w:div>
    <w:div w:id="1639874207">
      <w:bodyDiv w:val="1"/>
      <w:marLeft w:val="0"/>
      <w:marRight w:val="0"/>
      <w:marTop w:val="0"/>
      <w:marBottom w:val="0"/>
      <w:divBdr>
        <w:top w:val="none" w:sz="0" w:space="0" w:color="auto"/>
        <w:left w:val="none" w:sz="0" w:space="0" w:color="auto"/>
        <w:bottom w:val="none" w:sz="0" w:space="0" w:color="auto"/>
        <w:right w:val="none" w:sz="0" w:space="0" w:color="auto"/>
      </w:divBdr>
    </w:div>
    <w:div w:id="1640189753">
      <w:bodyDiv w:val="1"/>
      <w:marLeft w:val="0"/>
      <w:marRight w:val="0"/>
      <w:marTop w:val="0"/>
      <w:marBottom w:val="0"/>
      <w:divBdr>
        <w:top w:val="none" w:sz="0" w:space="0" w:color="auto"/>
        <w:left w:val="none" w:sz="0" w:space="0" w:color="auto"/>
        <w:bottom w:val="none" w:sz="0" w:space="0" w:color="auto"/>
        <w:right w:val="none" w:sz="0" w:space="0" w:color="auto"/>
      </w:divBdr>
    </w:div>
    <w:div w:id="1640763393">
      <w:bodyDiv w:val="1"/>
      <w:marLeft w:val="0"/>
      <w:marRight w:val="0"/>
      <w:marTop w:val="0"/>
      <w:marBottom w:val="0"/>
      <w:divBdr>
        <w:top w:val="none" w:sz="0" w:space="0" w:color="auto"/>
        <w:left w:val="none" w:sz="0" w:space="0" w:color="auto"/>
        <w:bottom w:val="none" w:sz="0" w:space="0" w:color="auto"/>
        <w:right w:val="none" w:sz="0" w:space="0" w:color="auto"/>
      </w:divBdr>
    </w:div>
    <w:div w:id="1641112500">
      <w:bodyDiv w:val="1"/>
      <w:marLeft w:val="0"/>
      <w:marRight w:val="0"/>
      <w:marTop w:val="0"/>
      <w:marBottom w:val="0"/>
      <w:divBdr>
        <w:top w:val="none" w:sz="0" w:space="0" w:color="auto"/>
        <w:left w:val="none" w:sz="0" w:space="0" w:color="auto"/>
        <w:bottom w:val="none" w:sz="0" w:space="0" w:color="auto"/>
        <w:right w:val="none" w:sz="0" w:space="0" w:color="auto"/>
      </w:divBdr>
    </w:div>
    <w:div w:id="1641155811">
      <w:bodyDiv w:val="1"/>
      <w:marLeft w:val="0"/>
      <w:marRight w:val="0"/>
      <w:marTop w:val="0"/>
      <w:marBottom w:val="0"/>
      <w:divBdr>
        <w:top w:val="none" w:sz="0" w:space="0" w:color="auto"/>
        <w:left w:val="none" w:sz="0" w:space="0" w:color="auto"/>
        <w:bottom w:val="none" w:sz="0" w:space="0" w:color="auto"/>
        <w:right w:val="none" w:sz="0" w:space="0" w:color="auto"/>
      </w:divBdr>
    </w:div>
    <w:div w:id="1641618356">
      <w:bodyDiv w:val="1"/>
      <w:marLeft w:val="0"/>
      <w:marRight w:val="0"/>
      <w:marTop w:val="0"/>
      <w:marBottom w:val="0"/>
      <w:divBdr>
        <w:top w:val="none" w:sz="0" w:space="0" w:color="auto"/>
        <w:left w:val="none" w:sz="0" w:space="0" w:color="auto"/>
        <w:bottom w:val="none" w:sz="0" w:space="0" w:color="auto"/>
        <w:right w:val="none" w:sz="0" w:space="0" w:color="auto"/>
      </w:divBdr>
    </w:div>
    <w:div w:id="1641881931">
      <w:bodyDiv w:val="1"/>
      <w:marLeft w:val="0"/>
      <w:marRight w:val="0"/>
      <w:marTop w:val="0"/>
      <w:marBottom w:val="0"/>
      <w:divBdr>
        <w:top w:val="none" w:sz="0" w:space="0" w:color="auto"/>
        <w:left w:val="none" w:sz="0" w:space="0" w:color="auto"/>
        <w:bottom w:val="none" w:sz="0" w:space="0" w:color="auto"/>
        <w:right w:val="none" w:sz="0" w:space="0" w:color="auto"/>
      </w:divBdr>
    </w:div>
    <w:div w:id="1641963567">
      <w:bodyDiv w:val="1"/>
      <w:marLeft w:val="0"/>
      <w:marRight w:val="0"/>
      <w:marTop w:val="0"/>
      <w:marBottom w:val="0"/>
      <w:divBdr>
        <w:top w:val="none" w:sz="0" w:space="0" w:color="auto"/>
        <w:left w:val="none" w:sz="0" w:space="0" w:color="auto"/>
        <w:bottom w:val="none" w:sz="0" w:space="0" w:color="auto"/>
        <w:right w:val="none" w:sz="0" w:space="0" w:color="auto"/>
      </w:divBdr>
    </w:div>
    <w:div w:id="1642493777">
      <w:bodyDiv w:val="1"/>
      <w:marLeft w:val="0"/>
      <w:marRight w:val="0"/>
      <w:marTop w:val="0"/>
      <w:marBottom w:val="0"/>
      <w:divBdr>
        <w:top w:val="none" w:sz="0" w:space="0" w:color="auto"/>
        <w:left w:val="none" w:sz="0" w:space="0" w:color="auto"/>
        <w:bottom w:val="none" w:sz="0" w:space="0" w:color="auto"/>
        <w:right w:val="none" w:sz="0" w:space="0" w:color="auto"/>
      </w:divBdr>
    </w:div>
    <w:div w:id="1642687895">
      <w:bodyDiv w:val="1"/>
      <w:marLeft w:val="0"/>
      <w:marRight w:val="0"/>
      <w:marTop w:val="0"/>
      <w:marBottom w:val="0"/>
      <w:divBdr>
        <w:top w:val="none" w:sz="0" w:space="0" w:color="auto"/>
        <w:left w:val="none" w:sz="0" w:space="0" w:color="auto"/>
        <w:bottom w:val="none" w:sz="0" w:space="0" w:color="auto"/>
        <w:right w:val="none" w:sz="0" w:space="0" w:color="auto"/>
      </w:divBdr>
    </w:div>
    <w:div w:id="1643346920">
      <w:bodyDiv w:val="1"/>
      <w:marLeft w:val="0"/>
      <w:marRight w:val="0"/>
      <w:marTop w:val="0"/>
      <w:marBottom w:val="0"/>
      <w:divBdr>
        <w:top w:val="none" w:sz="0" w:space="0" w:color="auto"/>
        <w:left w:val="none" w:sz="0" w:space="0" w:color="auto"/>
        <w:bottom w:val="none" w:sz="0" w:space="0" w:color="auto"/>
        <w:right w:val="none" w:sz="0" w:space="0" w:color="auto"/>
      </w:divBdr>
    </w:div>
    <w:div w:id="1643382637">
      <w:bodyDiv w:val="1"/>
      <w:marLeft w:val="0"/>
      <w:marRight w:val="0"/>
      <w:marTop w:val="0"/>
      <w:marBottom w:val="0"/>
      <w:divBdr>
        <w:top w:val="none" w:sz="0" w:space="0" w:color="auto"/>
        <w:left w:val="none" w:sz="0" w:space="0" w:color="auto"/>
        <w:bottom w:val="none" w:sz="0" w:space="0" w:color="auto"/>
        <w:right w:val="none" w:sz="0" w:space="0" w:color="auto"/>
      </w:divBdr>
    </w:div>
    <w:div w:id="1643464373">
      <w:bodyDiv w:val="1"/>
      <w:marLeft w:val="0"/>
      <w:marRight w:val="0"/>
      <w:marTop w:val="0"/>
      <w:marBottom w:val="0"/>
      <w:divBdr>
        <w:top w:val="none" w:sz="0" w:space="0" w:color="auto"/>
        <w:left w:val="none" w:sz="0" w:space="0" w:color="auto"/>
        <w:bottom w:val="none" w:sz="0" w:space="0" w:color="auto"/>
        <w:right w:val="none" w:sz="0" w:space="0" w:color="auto"/>
      </w:divBdr>
    </w:div>
    <w:div w:id="1644851965">
      <w:bodyDiv w:val="1"/>
      <w:marLeft w:val="0"/>
      <w:marRight w:val="0"/>
      <w:marTop w:val="0"/>
      <w:marBottom w:val="0"/>
      <w:divBdr>
        <w:top w:val="none" w:sz="0" w:space="0" w:color="auto"/>
        <w:left w:val="none" w:sz="0" w:space="0" w:color="auto"/>
        <w:bottom w:val="none" w:sz="0" w:space="0" w:color="auto"/>
        <w:right w:val="none" w:sz="0" w:space="0" w:color="auto"/>
      </w:divBdr>
    </w:div>
    <w:div w:id="1644890910">
      <w:bodyDiv w:val="1"/>
      <w:marLeft w:val="0"/>
      <w:marRight w:val="0"/>
      <w:marTop w:val="0"/>
      <w:marBottom w:val="0"/>
      <w:divBdr>
        <w:top w:val="none" w:sz="0" w:space="0" w:color="auto"/>
        <w:left w:val="none" w:sz="0" w:space="0" w:color="auto"/>
        <w:bottom w:val="none" w:sz="0" w:space="0" w:color="auto"/>
        <w:right w:val="none" w:sz="0" w:space="0" w:color="auto"/>
      </w:divBdr>
    </w:div>
    <w:div w:id="1645116605">
      <w:bodyDiv w:val="1"/>
      <w:marLeft w:val="0"/>
      <w:marRight w:val="0"/>
      <w:marTop w:val="0"/>
      <w:marBottom w:val="0"/>
      <w:divBdr>
        <w:top w:val="none" w:sz="0" w:space="0" w:color="auto"/>
        <w:left w:val="none" w:sz="0" w:space="0" w:color="auto"/>
        <w:bottom w:val="none" w:sz="0" w:space="0" w:color="auto"/>
        <w:right w:val="none" w:sz="0" w:space="0" w:color="auto"/>
      </w:divBdr>
    </w:div>
    <w:div w:id="1645305511">
      <w:bodyDiv w:val="1"/>
      <w:marLeft w:val="0"/>
      <w:marRight w:val="0"/>
      <w:marTop w:val="0"/>
      <w:marBottom w:val="0"/>
      <w:divBdr>
        <w:top w:val="none" w:sz="0" w:space="0" w:color="auto"/>
        <w:left w:val="none" w:sz="0" w:space="0" w:color="auto"/>
        <w:bottom w:val="none" w:sz="0" w:space="0" w:color="auto"/>
        <w:right w:val="none" w:sz="0" w:space="0" w:color="auto"/>
      </w:divBdr>
    </w:div>
    <w:div w:id="1645357546">
      <w:bodyDiv w:val="1"/>
      <w:marLeft w:val="0"/>
      <w:marRight w:val="0"/>
      <w:marTop w:val="0"/>
      <w:marBottom w:val="0"/>
      <w:divBdr>
        <w:top w:val="none" w:sz="0" w:space="0" w:color="auto"/>
        <w:left w:val="none" w:sz="0" w:space="0" w:color="auto"/>
        <w:bottom w:val="none" w:sz="0" w:space="0" w:color="auto"/>
        <w:right w:val="none" w:sz="0" w:space="0" w:color="auto"/>
      </w:divBdr>
    </w:div>
    <w:div w:id="1645428338">
      <w:bodyDiv w:val="1"/>
      <w:marLeft w:val="0"/>
      <w:marRight w:val="0"/>
      <w:marTop w:val="0"/>
      <w:marBottom w:val="0"/>
      <w:divBdr>
        <w:top w:val="none" w:sz="0" w:space="0" w:color="auto"/>
        <w:left w:val="none" w:sz="0" w:space="0" w:color="auto"/>
        <w:bottom w:val="none" w:sz="0" w:space="0" w:color="auto"/>
        <w:right w:val="none" w:sz="0" w:space="0" w:color="auto"/>
      </w:divBdr>
    </w:div>
    <w:div w:id="1645501123">
      <w:bodyDiv w:val="1"/>
      <w:marLeft w:val="0"/>
      <w:marRight w:val="0"/>
      <w:marTop w:val="0"/>
      <w:marBottom w:val="0"/>
      <w:divBdr>
        <w:top w:val="none" w:sz="0" w:space="0" w:color="auto"/>
        <w:left w:val="none" w:sz="0" w:space="0" w:color="auto"/>
        <w:bottom w:val="none" w:sz="0" w:space="0" w:color="auto"/>
        <w:right w:val="none" w:sz="0" w:space="0" w:color="auto"/>
      </w:divBdr>
    </w:div>
    <w:div w:id="1646274667">
      <w:bodyDiv w:val="1"/>
      <w:marLeft w:val="0"/>
      <w:marRight w:val="0"/>
      <w:marTop w:val="0"/>
      <w:marBottom w:val="0"/>
      <w:divBdr>
        <w:top w:val="none" w:sz="0" w:space="0" w:color="auto"/>
        <w:left w:val="none" w:sz="0" w:space="0" w:color="auto"/>
        <w:bottom w:val="none" w:sz="0" w:space="0" w:color="auto"/>
        <w:right w:val="none" w:sz="0" w:space="0" w:color="auto"/>
      </w:divBdr>
    </w:div>
    <w:div w:id="1646549878">
      <w:bodyDiv w:val="1"/>
      <w:marLeft w:val="0"/>
      <w:marRight w:val="0"/>
      <w:marTop w:val="0"/>
      <w:marBottom w:val="0"/>
      <w:divBdr>
        <w:top w:val="none" w:sz="0" w:space="0" w:color="auto"/>
        <w:left w:val="none" w:sz="0" w:space="0" w:color="auto"/>
        <w:bottom w:val="none" w:sz="0" w:space="0" w:color="auto"/>
        <w:right w:val="none" w:sz="0" w:space="0" w:color="auto"/>
      </w:divBdr>
    </w:div>
    <w:div w:id="1647007677">
      <w:bodyDiv w:val="1"/>
      <w:marLeft w:val="0"/>
      <w:marRight w:val="0"/>
      <w:marTop w:val="0"/>
      <w:marBottom w:val="0"/>
      <w:divBdr>
        <w:top w:val="none" w:sz="0" w:space="0" w:color="auto"/>
        <w:left w:val="none" w:sz="0" w:space="0" w:color="auto"/>
        <w:bottom w:val="none" w:sz="0" w:space="0" w:color="auto"/>
        <w:right w:val="none" w:sz="0" w:space="0" w:color="auto"/>
      </w:divBdr>
    </w:div>
    <w:div w:id="1647079711">
      <w:bodyDiv w:val="1"/>
      <w:marLeft w:val="0"/>
      <w:marRight w:val="0"/>
      <w:marTop w:val="0"/>
      <w:marBottom w:val="0"/>
      <w:divBdr>
        <w:top w:val="none" w:sz="0" w:space="0" w:color="auto"/>
        <w:left w:val="none" w:sz="0" w:space="0" w:color="auto"/>
        <w:bottom w:val="none" w:sz="0" w:space="0" w:color="auto"/>
        <w:right w:val="none" w:sz="0" w:space="0" w:color="auto"/>
      </w:divBdr>
    </w:div>
    <w:div w:id="1647130409">
      <w:bodyDiv w:val="1"/>
      <w:marLeft w:val="0"/>
      <w:marRight w:val="0"/>
      <w:marTop w:val="0"/>
      <w:marBottom w:val="0"/>
      <w:divBdr>
        <w:top w:val="none" w:sz="0" w:space="0" w:color="auto"/>
        <w:left w:val="none" w:sz="0" w:space="0" w:color="auto"/>
        <w:bottom w:val="none" w:sz="0" w:space="0" w:color="auto"/>
        <w:right w:val="none" w:sz="0" w:space="0" w:color="auto"/>
      </w:divBdr>
    </w:div>
    <w:div w:id="1647272139">
      <w:bodyDiv w:val="1"/>
      <w:marLeft w:val="0"/>
      <w:marRight w:val="0"/>
      <w:marTop w:val="0"/>
      <w:marBottom w:val="0"/>
      <w:divBdr>
        <w:top w:val="none" w:sz="0" w:space="0" w:color="auto"/>
        <w:left w:val="none" w:sz="0" w:space="0" w:color="auto"/>
        <w:bottom w:val="none" w:sz="0" w:space="0" w:color="auto"/>
        <w:right w:val="none" w:sz="0" w:space="0" w:color="auto"/>
      </w:divBdr>
    </w:div>
    <w:div w:id="1647974836">
      <w:bodyDiv w:val="1"/>
      <w:marLeft w:val="0"/>
      <w:marRight w:val="0"/>
      <w:marTop w:val="0"/>
      <w:marBottom w:val="0"/>
      <w:divBdr>
        <w:top w:val="none" w:sz="0" w:space="0" w:color="auto"/>
        <w:left w:val="none" w:sz="0" w:space="0" w:color="auto"/>
        <w:bottom w:val="none" w:sz="0" w:space="0" w:color="auto"/>
        <w:right w:val="none" w:sz="0" w:space="0" w:color="auto"/>
      </w:divBdr>
    </w:div>
    <w:div w:id="1648629591">
      <w:bodyDiv w:val="1"/>
      <w:marLeft w:val="0"/>
      <w:marRight w:val="0"/>
      <w:marTop w:val="0"/>
      <w:marBottom w:val="0"/>
      <w:divBdr>
        <w:top w:val="none" w:sz="0" w:space="0" w:color="auto"/>
        <w:left w:val="none" w:sz="0" w:space="0" w:color="auto"/>
        <w:bottom w:val="none" w:sz="0" w:space="0" w:color="auto"/>
        <w:right w:val="none" w:sz="0" w:space="0" w:color="auto"/>
      </w:divBdr>
    </w:div>
    <w:div w:id="1648708625">
      <w:bodyDiv w:val="1"/>
      <w:marLeft w:val="0"/>
      <w:marRight w:val="0"/>
      <w:marTop w:val="0"/>
      <w:marBottom w:val="0"/>
      <w:divBdr>
        <w:top w:val="none" w:sz="0" w:space="0" w:color="auto"/>
        <w:left w:val="none" w:sz="0" w:space="0" w:color="auto"/>
        <w:bottom w:val="none" w:sz="0" w:space="0" w:color="auto"/>
        <w:right w:val="none" w:sz="0" w:space="0" w:color="auto"/>
      </w:divBdr>
    </w:div>
    <w:div w:id="1648970597">
      <w:bodyDiv w:val="1"/>
      <w:marLeft w:val="0"/>
      <w:marRight w:val="0"/>
      <w:marTop w:val="0"/>
      <w:marBottom w:val="0"/>
      <w:divBdr>
        <w:top w:val="none" w:sz="0" w:space="0" w:color="auto"/>
        <w:left w:val="none" w:sz="0" w:space="0" w:color="auto"/>
        <w:bottom w:val="none" w:sz="0" w:space="0" w:color="auto"/>
        <w:right w:val="none" w:sz="0" w:space="0" w:color="auto"/>
      </w:divBdr>
    </w:div>
    <w:div w:id="1649935330">
      <w:bodyDiv w:val="1"/>
      <w:marLeft w:val="0"/>
      <w:marRight w:val="0"/>
      <w:marTop w:val="0"/>
      <w:marBottom w:val="0"/>
      <w:divBdr>
        <w:top w:val="none" w:sz="0" w:space="0" w:color="auto"/>
        <w:left w:val="none" w:sz="0" w:space="0" w:color="auto"/>
        <w:bottom w:val="none" w:sz="0" w:space="0" w:color="auto"/>
        <w:right w:val="none" w:sz="0" w:space="0" w:color="auto"/>
      </w:divBdr>
    </w:div>
    <w:div w:id="1649942337">
      <w:bodyDiv w:val="1"/>
      <w:marLeft w:val="0"/>
      <w:marRight w:val="0"/>
      <w:marTop w:val="0"/>
      <w:marBottom w:val="0"/>
      <w:divBdr>
        <w:top w:val="none" w:sz="0" w:space="0" w:color="auto"/>
        <w:left w:val="none" w:sz="0" w:space="0" w:color="auto"/>
        <w:bottom w:val="none" w:sz="0" w:space="0" w:color="auto"/>
        <w:right w:val="none" w:sz="0" w:space="0" w:color="auto"/>
      </w:divBdr>
    </w:div>
    <w:div w:id="1650132891">
      <w:bodyDiv w:val="1"/>
      <w:marLeft w:val="0"/>
      <w:marRight w:val="0"/>
      <w:marTop w:val="0"/>
      <w:marBottom w:val="0"/>
      <w:divBdr>
        <w:top w:val="none" w:sz="0" w:space="0" w:color="auto"/>
        <w:left w:val="none" w:sz="0" w:space="0" w:color="auto"/>
        <w:bottom w:val="none" w:sz="0" w:space="0" w:color="auto"/>
        <w:right w:val="none" w:sz="0" w:space="0" w:color="auto"/>
      </w:divBdr>
    </w:div>
    <w:div w:id="1650401641">
      <w:bodyDiv w:val="1"/>
      <w:marLeft w:val="0"/>
      <w:marRight w:val="0"/>
      <w:marTop w:val="0"/>
      <w:marBottom w:val="0"/>
      <w:divBdr>
        <w:top w:val="none" w:sz="0" w:space="0" w:color="auto"/>
        <w:left w:val="none" w:sz="0" w:space="0" w:color="auto"/>
        <w:bottom w:val="none" w:sz="0" w:space="0" w:color="auto"/>
        <w:right w:val="none" w:sz="0" w:space="0" w:color="auto"/>
      </w:divBdr>
    </w:div>
    <w:div w:id="1650862889">
      <w:bodyDiv w:val="1"/>
      <w:marLeft w:val="0"/>
      <w:marRight w:val="0"/>
      <w:marTop w:val="0"/>
      <w:marBottom w:val="0"/>
      <w:divBdr>
        <w:top w:val="none" w:sz="0" w:space="0" w:color="auto"/>
        <w:left w:val="none" w:sz="0" w:space="0" w:color="auto"/>
        <w:bottom w:val="none" w:sz="0" w:space="0" w:color="auto"/>
        <w:right w:val="none" w:sz="0" w:space="0" w:color="auto"/>
      </w:divBdr>
    </w:div>
    <w:div w:id="1651015389">
      <w:bodyDiv w:val="1"/>
      <w:marLeft w:val="0"/>
      <w:marRight w:val="0"/>
      <w:marTop w:val="0"/>
      <w:marBottom w:val="0"/>
      <w:divBdr>
        <w:top w:val="none" w:sz="0" w:space="0" w:color="auto"/>
        <w:left w:val="none" w:sz="0" w:space="0" w:color="auto"/>
        <w:bottom w:val="none" w:sz="0" w:space="0" w:color="auto"/>
        <w:right w:val="none" w:sz="0" w:space="0" w:color="auto"/>
      </w:divBdr>
    </w:div>
    <w:div w:id="1651401858">
      <w:bodyDiv w:val="1"/>
      <w:marLeft w:val="0"/>
      <w:marRight w:val="0"/>
      <w:marTop w:val="0"/>
      <w:marBottom w:val="0"/>
      <w:divBdr>
        <w:top w:val="none" w:sz="0" w:space="0" w:color="auto"/>
        <w:left w:val="none" w:sz="0" w:space="0" w:color="auto"/>
        <w:bottom w:val="none" w:sz="0" w:space="0" w:color="auto"/>
        <w:right w:val="none" w:sz="0" w:space="0" w:color="auto"/>
      </w:divBdr>
    </w:div>
    <w:div w:id="1651859786">
      <w:bodyDiv w:val="1"/>
      <w:marLeft w:val="0"/>
      <w:marRight w:val="0"/>
      <w:marTop w:val="0"/>
      <w:marBottom w:val="0"/>
      <w:divBdr>
        <w:top w:val="none" w:sz="0" w:space="0" w:color="auto"/>
        <w:left w:val="none" w:sz="0" w:space="0" w:color="auto"/>
        <w:bottom w:val="none" w:sz="0" w:space="0" w:color="auto"/>
        <w:right w:val="none" w:sz="0" w:space="0" w:color="auto"/>
      </w:divBdr>
    </w:div>
    <w:div w:id="1651904495">
      <w:bodyDiv w:val="1"/>
      <w:marLeft w:val="0"/>
      <w:marRight w:val="0"/>
      <w:marTop w:val="0"/>
      <w:marBottom w:val="0"/>
      <w:divBdr>
        <w:top w:val="none" w:sz="0" w:space="0" w:color="auto"/>
        <w:left w:val="none" w:sz="0" w:space="0" w:color="auto"/>
        <w:bottom w:val="none" w:sz="0" w:space="0" w:color="auto"/>
        <w:right w:val="none" w:sz="0" w:space="0" w:color="auto"/>
      </w:divBdr>
    </w:div>
    <w:div w:id="1651907482">
      <w:bodyDiv w:val="1"/>
      <w:marLeft w:val="0"/>
      <w:marRight w:val="0"/>
      <w:marTop w:val="0"/>
      <w:marBottom w:val="0"/>
      <w:divBdr>
        <w:top w:val="none" w:sz="0" w:space="0" w:color="auto"/>
        <w:left w:val="none" w:sz="0" w:space="0" w:color="auto"/>
        <w:bottom w:val="none" w:sz="0" w:space="0" w:color="auto"/>
        <w:right w:val="none" w:sz="0" w:space="0" w:color="auto"/>
      </w:divBdr>
    </w:div>
    <w:div w:id="1652709780">
      <w:bodyDiv w:val="1"/>
      <w:marLeft w:val="0"/>
      <w:marRight w:val="0"/>
      <w:marTop w:val="0"/>
      <w:marBottom w:val="0"/>
      <w:divBdr>
        <w:top w:val="none" w:sz="0" w:space="0" w:color="auto"/>
        <w:left w:val="none" w:sz="0" w:space="0" w:color="auto"/>
        <w:bottom w:val="none" w:sz="0" w:space="0" w:color="auto"/>
        <w:right w:val="none" w:sz="0" w:space="0" w:color="auto"/>
      </w:divBdr>
    </w:div>
    <w:div w:id="1652827908">
      <w:bodyDiv w:val="1"/>
      <w:marLeft w:val="0"/>
      <w:marRight w:val="0"/>
      <w:marTop w:val="0"/>
      <w:marBottom w:val="0"/>
      <w:divBdr>
        <w:top w:val="none" w:sz="0" w:space="0" w:color="auto"/>
        <w:left w:val="none" w:sz="0" w:space="0" w:color="auto"/>
        <w:bottom w:val="none" w:sz="0" w:space="0" w:color="auto"/>
        <w:right w:val="none" w:sz="0" w:space="0" w:color="auto"/>
      </w:divBdr>
    </w:div>
    <w:div w:id="1653413787">
      <w:bodyDiv w:val="1"/>
      <w:marLeft w:val="0"/>
      <w:marRight w:val="0"/>
      <w:marTop w:val="0"/>
      <w:marBottom w:val="0"/>
      <w:divBdr>
        <w:top w:val="none" w:sz="0" w:space="0" w:color="auto"/>
        <w:left w:val="none" w:sz="0" w:space="0" w:color="auto"/>
        <w:bottom w:val="none" w:sz="0" w:space="0" w:color="auto"/>
        <w:right w:val="none" w:sz="0" w:space="0" w:color="auto"/>
      </w:divBdr>
    </w:div>
    <w:div w:id="1653866658">
      <w:bodyDiv w:val="1"/>
      <w:marLeft w:val="0"/>
      <w:marRight w:val="0"/>
      <w:marTop w:val="0"/>
      <w:marBottom w:val="0"/>
      <w:divBdr>
        <w:top w:val="none" w:sz="0" w:space="0" w:color="auto"/>
        <w:left w:val="none" w:sz="0" w:space="0" w:color="auto"/>
        <w:bottom w:val="none" w:sz="0" w:space="0" w:color="auto"/>
        <w:right w:val="none" w:sz="0" w:space="0" w:color="auto"/>
      </w:divBdr>
    </w:div>
    <w:div w:id="1654678396">
      <w:bodyDiv w:val="1"/>
      <w:marLeft w:val="0"/>
      <w:marRight w:val="0"/>
      <w:marTop w:val="0"/>
      <w:marBottom w:val="0"/>
      <w:divBdr>
        <w:top w:val="none" w:sz="0" w:space="0" w:color="auto"/>
        <w:left w:val="none" w:sz="0" w:space="0" w:color="auto"/>
        <w:bottom w:val="none" w:sz="0" w:space="0" w:color="auto"/>
        <w:right w:val="none" w:sz="0" w:space="0" w:color="auto"/>
      </w:divBdr>
    </w:div>
    <w:div w:id="1654718738">
      <w:bodyDiv w:val="1"/>
      <w:marLeft w:val="0"/>
      <w:marRight w:val="0"/>
      <w:marTop w:val="0"/>
      <w:marBottom w:val="0"/>
      <w:divBdr>
        <w:top w:val="none" w:sz="0" w:space="0" w:color="auto"/>
        <w:left w:val="none" w:sz="0" w:space="0" w:color="auto"/>
        <w:bottom w:val="none" w:sz="0" w:space="0" w:color="auto"/>
        <w:right w:val="none" w:sz="0" w:space="0" w:color="auto"/>
      </w:divBdr>
    </w:div>
    <w:div w:id="1654868149">
      <w:bodyDiv w:val="1"/>
      <w:marLeft w:val="0"/>
      <w:marRight w:val="0"/>
      <w:marTop w:val="0"/>
      <w:marBottom w:val="0"/>
      <w:divBdr>
        <w:top w:val="none" w:sz="0" w:space="0" w:color="auto"/>
        <w:left w:val="none" w:sz="0" w:space="0" w:color="auto"/>
        <w:bottom w:val="none" w:sz="0" w:space="0" w:color="auto"/>
        <w:right w:val="none" w:sz="0" w:space="0" w:color="auto"/>
      </w:divBdr>
    </w:div>
    <w:div w:id="1655064810">
      <w:bodyDiv w:val="1"/>
      <w:marLeft w:val="0"/>
      <w:marRight w:val="0"/>
      <w:marTop w:val="0"/>
      <w:marBottom w:val="0"/>
      <w:divBdr>
        <w:top w:val="none" w:sz="0" w:space="0" w:color="auto"/>
        <w:left w:val="none" w:sz="0" w:space="0" w:color="auto"/>
        <w:bottom w:val="none" w:sz="0" w:space="0" w:color="auto"/>
        <w:right w:val="none" w:sz="0" w:space="0" w:color="auto"/>
      </w:divBdr>
    </w:div>
    <w:div w:id="1655380141">
      <w:bodyDiv w:val="1"/>
      <w:marLeft w:val="0"/>
      <w:marRight w:val="0"/>
      <w:marTop w:val="0"/>
      <w:marBottom w:val="0"/>
      <w:divBdr>
        <w:top w:val="none" w:sz="0" w:space="0" w:color="auto"/>
        <w:left w:val="none" w:sz="0" w:space="0" w:color="auto"/>
        <w:bottom w:val="none" w:sz="0" w:space="0" w:color="auto"/>
        <w:right w:val="none" w:sz="0" w:space="0" w:color="auto"/>
      </w:divBdr>
    </w:div>
    <w:div w:id="1655405740">
      <w:bodyDiv w:val="1"/>
      <w:marLeft w:val="0"/>
      <w:marRight w:val="0"/>
      <w:marTop w:val="0"/>
      <w:marBottom w:val="0"/>
      <w:divBdr>
        <w:top w:val="none" w:sz="0" w:space="0" w:color="auto"/>
        <w:left w:val="none" w:sz="0" w:space="0" w:color="auto"/>
        <w:bottom w:val="none" w:sz="0" w:space="0" w:color="auto"/>
        <w:right w:val="none" w:sz="0" w:space="0" w:color="auto"/>
      </w:divBdr>
    </w:div>
    <w:div w:id="1655405966">
      <w:bodyDiv w:val="1"/>
      <w:marLeft w:val="0"/>
      <w:marRight w:val="0"/>
      <w:marTop w:val="0"/>
      <w:marBottom w:val="0"/>
      <w:divBdr>
        <w:top w:val="none" w:sz="0" w:space="0" w:color="auto"/>
        <w:left w:val="none" w:sz="0" w:space="0" w:color="auto"/>
        <w:bottom w:val="none" w:sz="0" w:space="0" w:color="auto"/>
        <w:right w:val="none" w:sz="0" w:space="0" w:color="auto"/>
      </w:divBdr>
    </w:div>
    <w:div w:id="1655451540">
      <w:bodyDiv w:val="1"/>
      <w:marLeft w:val="0"/>
      <w:marRight w:val="0"/>
      <w:marTop w:val="0"/>
      <w:marBottom w:val="0"/>
      <w:divBdr>
        <w:top w:val="none" w:sz="0" w:space="0" w:color="auto"/>
        <w:left w:val="none" w:sz="0" w:space="0" w:color="auto"/>
        <w:bottom w:val="none" w:sz="0" w:space="0" w:color="auto"/>
        <w:right w:val="none" w:sz="0" w:space="0" w:color="auto"/>
      </w:divBdr>
    </w:div>
    <w:div w:id="1655719357">
      <w:bodyDiv w:val="1"/>
      <w:marLeft w:val="0"/>
      <w:marRight w:val="0"/>
      <w:marTop w:val="0"/>
      <w:marBottom w:val="0"/>
      <w:divBdr>
        <w:top w:val="none" w:sz="0" w:space="0" w:color="auto"/>
        <w:left w:val="none" w:sz="0" w:space="0" w:color="auto"/>
        <w:bottom w:val="none" w:sz="0" w:space="0" w:color="auto"/>
        <w:right w:val="none" w:sz="0" w:space="0" w:color="auto"/>
      </w:divBdr>
    </w:div>
    <w:div w:id="1656103016">
      <w:bodyDiv w:val="1"/>
      <w:marLeft w:val="0"/>
      <w:marRight w:val="0"/>
      <w:marTop w:val="0"/>
      <w:marBottom w:val="0"/>
      <w:divBdr>
        <w:top w:val="none" w:sz="0" w:space="0" w:color="auto"/>
        <w:left w:val="none" w:sz="0" w:space="0" w:color="auto"/>
        <w:bottom w:val="none" w:sz="0" w:space="0" w:color="auto"/>
        <w:right w:val="none" w:sz="0" w:space="0" w:color="auto"/>
      </w:divBdr>
    </w:div>
    <w:div w:id="1656302576">
      <w:bodyDiv w:val="1"/>
      <w:marLeft w:val="0"/>
      <w:marRight w:val="0"/>
      <w:marTop w:val="0"/>
      <w:marBottom w:val="0"/>
      <w:divBdr>
        <w:top w:val="none" w:sz="0" w:space="0" w:color="auto"/>
        <w:left w:val="none" w:sz="0" w:space="0" w:color="auto"/>
        <w:bottom w:val="none" w:sz="0" w:space="0" w:color="auto"/>
        <w:right w:val="none" w:sz="0" w:space="0" w:color="auto"/>
      </w:divBdr>
    </w:div>
    <w:div w:id="1657143492">
      <w:bodyDiv w:val="1"/>
      <w:marLeft w:val="0"/>
      <w:marRight w:val="0"/>
      <w:marTop w:val="0"/>
      <w:marBottom w:val="0"/>
      <w:divBdr>
        <w:top w:val="none" w:sz="0" w:space="0" w:color="auto"/>
        <w:left w:val="none" w:sz="0" w:space="0" w:color="auto"/>
        <w:bottom w:val="none" w:sz="0" w:space="0" w:color="auto"/>
        <w:right w:val="none" w:sz="0" w:space="0" w:color="auto"/>
      </w:divBdr>
    </w:div>
    <w:div w:id="1657146563">
      <w:bodyDiv w:val="1"/>
      <w:marLeft w:val="0"/>
      <w:marRight w:val="0"/>
      <w:marTop w:val="0"/>
      <w:marBottom w:val="0"/>
      <w:divBdr>
        <w:top w:val="none" w:sz="0" w:space="0" w:color="auto"/>
        <w:left w:val="none" w:sz="0" w:space="0" w:color="auto"/>
        <w:bottom w:val="none" w:sz="0" w:space="0" w:color="auto"/>
        <w:right w:val="none" w:sz="0" w:space="0" w:color="auto"/>
      </w:divBdr>
    </w:div>
    <w:div w:id="1657757282">
      <w:bodyDiv w:val="1"/>
      <w:marLeft w:val="0"/>
      <w:marRight w:val="0"/>
      <w:marTop w:val="0"/>
      <w:marBottom w:val="0"/>
      <w:divBdr>
        <w:top w:val="none" w:sz="0" w:space="0" w:color="auto"/>
        <w:left w:val="none" w:sz="0" w:space="0" w:color="auto"/>
        <w:bottom w:val="none" w:sz="0" w:space="0" w:color="auto"/>
        <w:right w:val="none" w:sz="0" w:space="0" w:color="auto"/>
      </w:divBdr>
    </w:div>
    <w:div w:id="1658192202">
      <w:bodyDiv w:val="1"/>
      <w:marLeft w:val="0"/>
      <w:marRight w:val="0"/>
      <w:marTop w:val="0"/>
      <w:marBottom w:val="0"/>
      <w:divBdr>
        <w:top w:val="none" w:sz="0" w:space="0" w:color="auto"/>
        <w:left w:val="none" w:sz="0" w:space="0" w:color="auto"/>
        <w:bottom w:val="none" w:sz="0" w:space="0" w:color="auto"/>
        <w:right w:val="none" w:sz="0" w:space="0" w:color="auto"/>
      </w:divBdr>
    </w:div>
    <w:div w:id="1658217794">
      <w:bodyDiv w:val="1"/>
      <w:marLeft w:val="0"/>
      <w:marRight w:val="0"/>
      <w:marTop w:val="0"/>
      <w:marBottom w:val="0"/>
      <w:divBdr>
        <w:top w:val="none" w:sz="0" w:space="0" w:color="auto"/>
        <w:left w:val="none" w:sz="0" w:space="0" w:color="auto"/>
        <w:bottom w:val="none" w:sz="0" w:space="0" w:color="auto"/>
        <w:right w:val="none" w:sz="0" w:space="0" w:color="auto"/>
      </w:divBdr>
    </w:div>
    <w:div w:id="1658219683">
      <w:bodyDiv w:val="1"/>
      <w:marLeft w:val="0"/>
      <w:marRight w:val="0"/>
      <w:marTop w:val="0"/>
      <w:marBottom w:val="0"/>
      <w:divBdr>
        <w:top w:val="none" w:sz="0" w:space="0" w:color="auto"/>
        <w:left w:val="none" w:sz="0" w:space="0" w:color="auto"/>
        <w:bottom w:val="none" w:sz="0" w:space="0" w:color="auto"/>
        <w:right w:val="none" w:sz="0" w:space="0" w:color="auto"/>
      </w:divBdr>
    </w:div>
    <w:div w:id="1659186763">
      <w:bodyDiv w:val="1"/>
      <w:marLeft w:val="0"/>
      <w:marRight w:val="0"/>
      <w:marTop w:val="0"/>
      <w:marBottom w:val="0"/>
      <w:divBdr>
        <w:top w:val="none" w:sz="0" w:space="0" w:color="auto"/>
        <w:left w:val="none" w:sz="0" w:space="0" w:color="auto"/>
        <w:bottom w:val="none" w:sz="0" w:space="0" w:color="auto"/>
        <w:right w:val="none" w:sz="0" w:space="0" w:color="auto"/>
      </w:divBdr>
    </w:div>
    <w:div w:id="1659457431">
      <w:bodyDiv w:val="1"/>
      <w:marLeft w:val="0"/>
      <w:marRight w:val="0"/>
      <w:marTop w:val="0"/>
      <w:marBottom w:val="0"/>
      <w:divBdr>
        <w:top w:val="none" w:sz="0" w:space="0" w:color="auto"/>
        <w:left w:val="none" w:sz="0" w:space="0" w:color="auto"/>
        <w:bottom w:val="none" w:sz="0" w:space="0" w:color="auto"/>
        <w:right w:val="none" w:sz="0" w:space="0" w:color="auto"/>
      </w:divBdr>
    </w:div>
    <w:div w:id="1659528267">
      <w:bodyDiv w:val="1"/>
      <w:marLeft w:val="0"/>
      <w:marRight w:val="0"/>
      <w:marTop w:val="0"/>
      <w:marBottom w:val="0"/>
      <w:divBdr>
        <w:top w:val="none" w:sz="0" w:space="0" w:color="auto"/>
        <w:left w:val="none" w:sz="0" w:space="0" w:color="auto"/>
        <w:bottom w:val="none" w:sz="0" w:space="0" w:color="auto"/>
        <w:right w:val="none" w:sz="0" w:space="0" w:color="auto"/>
      </w:divBdr>
    </w:div>
    <w:div w:id="1659725504">
      <w:bodyDiv w:val="1"/>
      <w:marLeft w:val="0"/>
      <w:marRight w:val="0"/>
      <w:marTop w:val="0"/>
      <w:marBottom w:val="0"/>
      <w:divBdr>
        <w:top w:val="none" w:sz="0" w:space="0" w:color="auto"/>
        <w:left w:val="none" w:sz="0" w:space="0" w:color="auto"/>
        <w:bottom w:val="none" w:sz="0" w:space="0" w:color="auto"/>
        <w:right w:val="none" w:sz="0" w:space="0" w:color="auto"/>
      </w:divBdr>
    </w:div>
    <w:div w:id="1659964481">
      <w:bodyDiv w:val="1"/>
      <w:marLeft w:val="0"/>
      <w:marRight w:val="0"/>
      <w:marTop w:val="0"/>
      <w:marBottom w:val="0"/>
      <w:divBdr>
        <w:top w:val="none" w:sz="0" w:space="0" w:color="auto"/>
        <w:left w:val="none" w:sz="0" w:space="0" w:color="auto"/>
        <w:bottom w:val="none" w:sz="0" w:space="0" w:color="auto"/>
        <w:right w:val="none" w:sz="0" w:space="0" w:color="auto"/>
      </w:divBdr>
    </w:div>
    <w:div w:id="1660115946">
      <w:bodyDiv w:val="1"/>
      <w:marLeft w:val="0"/>
      <w:marRight w:val="0"/>
      <w:marTop w:val="0"/>
      <w:marBottom w:val="0"/>
      <w:divBdr>
        <w:top w:val="none" w:sz="0" w:space="0" w:color="auto"/>
        <w:left w:val="none" w:sz="0" w:space="0" w:color="auto"/>
        <w:bottom w:val="none" w:sz="0" w:space="0" w:color="auto"/>
        <w:right w:val="none" w:sz="0" w:space="0" w:color="auto"/>
      </w:divBdr>
    </w:div>
    <w:div w:id="1660495375">
      <w:bodyDiv w:val="1"/>
      <w:marLeft w:val="0"/>
      <w:marRight w:val="0"/>
      <w:marTop w:val="0"/>
      <w:marBottom w:val="0"/>
      <w:divBdr>
        <w:top w:val="none" w:sz="0" w:space="0" w:color="auto"/>
        <w:left w:val="none" w:sz="0" w:space="0" w:color="auto"/>
        <w:bottom w:val="none" w:sz="0" w:space="0" w:color="auto"/>
        <w:right w:val="none" w:sz="0" w:space="0" w:color="auto"/>
      </w:divBdr>
    </w:div>
    <w:div w:id="1660620611">
      <w:bodyDiv w:val="1"/>
      <w:marLeft w:val="0"/>
      <w:marRight w:val="0"/>
      <w:marTop w:val="0"/>
      <w:marBottom w:val="0"/>
      <w:divBdr>
        <w:top w:val="none" w:sz="0" w:space="0" w:color="auto"/>
        <w:left w:val="none" w:sz="0" w:space="0" w:color="auto"/>
        <w:bottom w:val="none" w:sz="0" w:space="0" w:color="auto"/>
        <w:right w:val="none" w:sz="0" w:space="0" w:color="auto"/>
      </w:divBdr>
    </w:div>
    <w:div w:id="1660882190">
      <w:bodyDiv w:val="1"/>
      <w:marLeft w:val="0"/>
      <w:marRight w:val="0"/>
      <w:marTop w:val="0"/>
      <w:marBottom w:val="0"/>
      <w:divBdr>
        <w:top w:val="none" w:sz="0" w:space="0" w:color="auto"/>
        <w:left w:val="none" w:sz="0" w:space="0" w:color="auto"/>
        <w:bottom w:val="none" w:sz="0" w:space="0" w:color="auto"/>
        <w:right w:val="none" w:sz="0" w:space="0" w:color="auto"/>
      </w:divBdr>
    </w:div>
    <w:div w:id="1661427045">
      <w:bodyDiv w:val="1"/>
      <w:marLeft w:val="0"/>
      <w:marRight w:val="0"/>
      <w:marTop w:val="0"/>
      <w:marBottom w:val="0"/>
      <w:divBdr>
        <w:top w:val="none" w:sz="0" w:space="0" w:color="auto"/>
        <w:left w:val="none" w:sz="0" w:space="0" w:color="auto"/>
        <w:bottom w:val="none" w:sz="0" w:space="0" w:color="auto"/>
        <w:right w:val="none" w:sz="0" w:space="0" w:color="auto"/>
      </w:divBdr>
    </w:div>
    <w:div w:id="1661498448">
      <w:bodyDiv w:val="1"/>
      <w:marLeft w:val="0"/>
      <w:marRight w:val="0"/>
      <w:marTop w:val="0"/>
      <w:marBottom w:val="0"/>
      <w:divBdr>
        <w:top w:val="none" w:sz="0" w:space="0" w:color="auto"/>
        <w:left w:val="none" w:sz="0" w:space="0" w:color="auto"/>
        <w:bottom w:val="none" w:sz="0" w:space="0" w:color="auto"/>
        <w:right w:val="none" w:sz="0" w:space="0" w:color="auto"/>
      </w:divBdr>
    </w:div>
    <w:div w:id="1661618528">
      <w:bodyDiv w:val="1"/>
      <w:marLeft w:val="0"/>
      <w:marRight w:val="0"/>
      <w:marTop w:val="0"/>
      <w:marBottom w:val="0"/>
      <w:divBdr>
        <w:top w:val="none" w:sz="0" w:space="0" w:color="auto"/>
        <w:left w:val="none" w:sz="0" w:space="0" w:color="auto"/>
        <w:bottom w:val="none" w:sz="0" w:space="0" w:color="auto"/>
        <w:right w:val="none" w:sz="0" w:space="0" w:color="auto"/>
      </w:divBdr>
    </w:div>
    <w:div w:id="1662464645">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5620967">
      <w:bodyDiv w:val="1"/>
      <w:marLeft w:val="0"/>
      <w:marRight w:val="0"/>
      <w:marTop w:val="0"/>
      <w:marBottom w:val="0"/>
      <w:divBdr>
        <w:top w:val="none" w:sz="0" w:space="0" w:color="auto"/>
        <w:left w:val="none" w:sz="0" w:space="0" w:color="auto"/>
        <w:bottom w:val="none" w:sz="0" w:space="0" w:color="auto"/>
        <w:right w:val="none" w:sz="0" w:space="0" w:color="auto"/>
      </w:divBdr>
    </w:div>
    <w:div w:id="1665888141">
      <w:bodyDiv w:val="1"/>
      <w:marLeft w:val="0"/>
      <w:marRight w:val="0"/>
      <w:marTop w:val="0"/>
      <w:marBottom w:val="0"/>
      <w:divBdr>
        <w:top w:val="none" w:sz="0" w:space="0" w:color="auto"/>
        <w:left w:val="none" w:sz="0" w:space="0" w:color="auto"/>
        <w:bottom w:val="none" w:sz="0" w:space="0" w:color="auto"/>
        <w:right w:val="none" w:sz="0" w:space="0" w:color="auto"/>
      </w:divBdr>
    </w:div>
    <w:div w:id="1666056484">
      <w:bodyDiv w:val="1"/>
      <w:marLeft w:val="0"/>
      <w:marRight w:val="0"/>
      <w:marTop w:val="0"/>
      <w:marBottom w:val="0"/>
      <w:divBdr>
        <w:top w:val="none" w:sz="0" w:space="0" w:color="auto"/>
        <w:left w:val="none" w:sz="0" w:space="0" w:color="auto"/>
        <w:bottom w:val="none" w:sz="0" w:space="0" w:color="auto"/>
        <w:right w:val="none" w:sz="0" w:space="0" w:color="auto"/>
      </w:divBdr>
    </w:div>
    <w:div w:id="1666084861">
      <w:bodyDiv w:val="1"/>
      <w:marLeft w:val="0"/>
      <w:marRight w:val="0"/>
      <w:marTop w:val="0"/>
      <w:marBottom w:val="0"/>
      <w:divBdr>
        <w:top w:val="none" w:sz="0" w:space="0" w:color="auto"/>
        <w:left w:val="none" w:sz="0" w:space="0" w:color="auto"/>
        <w:bottom w:val="none" w:sz="0" w:space="0" w:color="auto"/>
        <w:right w:val="none" w:sz="0" w:space="0" w:color="auto"/>
      </w:divBdr>
    </w:div>
    <w:div w:id="1666125271">
      <w:bodyDiv w:val="1"/>
      <w:marLeft w:val="0"/>
      <w:marRight w:val="0"/>
      <w:marTop w:val="0"/>
      <w:marBottom w:val="0"/>
      <w:divBdr>
        <w:top w:val="none" w:sz="0" w:space="0" w:color="auto"/>
        <w:left w:val="none" w:sz="0" w:space="0" w:color="auto"/>
        <w:bottom w:val="none" w:sz="0" w:space="0" w:color="auto"/>
        <w:right w:val="none" w:sz="0" w:space="0" w:color="auto"/>
      </w:divBdr>
    </w:div>
    <w:div w:id="1667585127">
      <w:bodyDiv w:val="1"/>
      <w:marLeft w:val="0"/>
      <w:marRight w:val="0"/>
      <w:marTop w:val="0"/>
      <w:marBottom w:val="0"/>
      <w:divBdr>
        <w:top w:val="none" w:sz="0" w:space="0" w:color="auto"/>
        <w:left w:val="none" w:sz="0" w:space="0" w:color="auto"/>
        <w:bottom w:val="none" w:sz="0" w:space="0" w:color="auto"/>
        <w:right w:val="none" w:sz="0" w:space="0" w:color="auto"/>
      </w:divBdr>
    </w:div>
    <w:div w:id="1668173386">
      <w:bodyDiv w:val="1"/>
      <w:marLeft w:val="0"/>
      <w:marRight w:val="0"/>
      <w:marTop w:val="0"/>
      <w:marBottom w:val="0"/>
      <w:divBdr>
        <w:top w:val="none" w:sz="0" w:space="0" w:color="auto"/>
        <w:left w:val="none" w:sz="0" w:space="0" w:color="auto"/>
        <w:bottom w:val="none" w:sz="0" w:space="0" w:color="auto"/>
        <w:right w:val="none" w:sz="0" w:space="0" w:color="auto"/>
      </w:divBdr>
    </w:div>
    <w:div w:id="1668359109">
      <w:bodyDiv w:val="1"/>
      <w:marLeft w:val="0"/>
      <w:marRight w:val="0"/>
      <w:marTop w:val="0"/>
      <w:marBottom w:val="0"/>
      <w:divBdr>
        <w:top w:val="none" w:sz="0" w:space="0" w:color="auto"/>
        <w:left w:val="none" w:sz="0" w:space="0" w:color="auto"/>
        <w:bottom w:val="none" w:sz="0" w:space="0" w:color="auto"/>
        <w:right w:val="none" w:sz="0" w:space="0" w:color="auto"/>
      </w:divBdr>
    </w:div>
    <w:div w:id="1668439170">
      <w:bodyDiv w:val="1"/>
      <w:marLeft w:val="0"/>
      <w:marRight w:val="0"/>
      <w:marTop w:val="0"/>
      <w:marBottom w:val="0"/>
      <w:divBdr>
        <w:top w:val="none" w:sz="0" w:space="0" w:color="auto"/>
        <w:left w:val="none" w:sz="0" w:space="0" w:color="auto"/>
        <w:bottom w:val="none" w:sz="0" w:space="0" w:color="auto"/>
        <w:right w:val="none" w:sz="0" w:space="0" w:color="auto"/>
      </w:divBdr>
    </w:div>
    <w:div w:id="1669596401">
      <w:bodyDiv w:val="1"/>
      <w:marLeft w:val="0"/>
      <w:marRight w:val="0"/>
      <w:marTop w:val="0"/>
      <w:marBottom w:val="0"/>
      <w:divBdr>
        <w:top w:val="none" w:sz="0" w:space="0" w:color="auto"/>
        <w:left w:val="none" w:sz="0" w:space="0" w:color="auto"/>
        <w:bottom w:val="none" w:sz="0" w:space="0" w:color="auto"/>
        <w:right w:val="none" w:sz="0" w:space="0" w:color="auto"/>
      </w:divBdr>
    </w:div>
    <w:div w:id="1669945931">
      <w:bodyDiv w:val="1"/>
      <w:marLeft w:val="0"/>
      <w:marRight w:val="0"/>
      <w:marTop w:val="0"/>
      <w:marBottom w:val="0"/>
      <w:divBdr>
        <w:top w:val="none" w:sz="0" w:space="0" w:color="auto"/>
        <w:left w:val="none" w:sz="0" w:space="0" w:color="auto"/>
        <w:bottom w:val="none" w:sz="0" w:space="0" w:color="auto"/>
        <w:right w:val="none" w:sz="0" w:space="0" w:color="auto"/>
      </w:divBdr>
    </w:div>
    <w:div w:id="1670517410">
      <w:bodyDiv w:val="1"/>
      <w:marLeft w:val="0"/>
      <w:marRight w:val="0"/>
      <w:marTop w:val="0"/>
      <w:marBottom w:val="0"/>
      <w:divBdr>
        <w:top w:val="none" w:sz="0" w:space="0" w:color="auto"/>
        <w:left w:val="none" w:sz="0" w:space="0" w:color="auto"/>
        <w:bottom w:val="none" w:sz="0" w:space="0" w:color="auto"/>
        <w:right w:val="none" w:sz="0" w:space="0" w:color="auto"/>
      </w:divBdr>
    </w:div>
    <w:div w:id="1670983686">
      <w:bodyDiv w:val="1"/>
      <w:marLeft w:val="0"/>
      <w:marRight w:val="0"/>
      <w:marTop w:val="0"/>
      <w:marBottom w:val="0"/>
      <w:divBdr>
        <w:top w:val="none" w:sz="0" w:space="0" w:color="auto"/>
        <w:left w:val="none" w:sz="0" w:space="0" w:color="auto"/>
        <w:bottom w:val="none" w:sz="0" w:space="0" w:color="auto"/>
        <w:right w:val="none" w:sz="0" w:space="0" w:color="auto"/>
      </w:divBdr>
    </w:div>
    <w:div w:id="1672172570">
      <w:bodyDiv w:val="1"/>
      <w:marLeft w:val="0"/>
      <w:marRight w:val="0"/>
      <w:marTop w:val="0"/>
      <w:marBottom w:val="0"/>
      <w:divBdr>
        <w:top w:val="none" w:sz="0" w:space="0" w:color="auto"/>
        <w:left w:val="none" w:sz="0" w:space="0" w:color="auto"/>
        <w:bottom w:val="none" w:sz="0" w:space="0" w:color="auto"/>
        <w:right w:val="none" w:sz="0" w:space="0" w:color="auto"/>
      </w:divBdr>
    </w:div>
    <w:div w:id="1672248567">
      <w:bodyDiv w:val="1"/>
      <w:marLeft w:val="0"/>
      <w:marRight w:val="0"/>
      <w:marTop w:val="0"/>
      <w:marBottom w:val="0"/>
      <w:divBdr>
        <w:top w:val="none" w:sz="0" w:space="0" w:color="auto"/>
        <w:left w:val="none" w:sz="0" w:space="0" w:color="auto"/>
        <w:bottom w:val="none" w:sz="0" w:space="0" w:color="auto"/>
        <w:right w:val="none" w:sz="0" w:space="0" w:color="auto"/>
      </w:divBdr>
    </w:div>
    <w:div w:id="1672415868">
      <w:bodyDiv w:val="1"/>
      <w:marLeft w:val="0"/>
      <w:marRight w:val="0"/>
      <w:marTop w:val="0"/>
      <w:marBottom w:val="0"/>
      <w:divBdr>
        <w:top w:val="none" w:sz="0" w:space="0" w:color="auto"/>
        <w:left w:val="none" w:sz="0" w:space="0" w:color="auto"/>
        <w:bottom w:val="none" w:sz="0" w:space="0" w:color="auto"/>
        <w:right w:val="none" w:sz="0" w:space="0" w:color="auto"/>
      </w:divBdr>
    </w:div>
    <w:div w:id="1672641686">
      <w:bodyDiv w:val="1"/>
      <w:marLeft w:val="0"/>
      <w:marRight w:val="0"/>
      <w:marTop w:val="0"/>
      <w:marBottom w:val="0"/>
      <w:divBdr>
        <w:top w:val="none" w:sz="0" w:space="0" w:color="auto"/>
        <w:left w:val="none" w:sz="0" w:space="0" w:color="auto"/>
        <w:bottom w:val="none" w:sz="0" w:space="0" w:color="auto"/>
        <w:right w:val="none" w:sz="0" w:space="0" w:color="auto"/>
      </w:divBdr>
    </w:div>
    <w:div w:id="1673294920">
      <w:bodyDiv w:val="1"/>
      <w:marLeft w:val="0"/>
      <w:marRight w:val="0"/>
      <w:marTop w:val="0"/>
      <w:marBottom w:val="0"/>
      <w:divBdr>
        <w:top w:val="none" w:sz="0" w:space="0" w:color="auto"/>
        <w:left w:val="none" w:sz="0" w:space="0" w:color="auto"/>
        <w:bottom w:val="none" w:sz="0" w:space="0" w:color="auto"/>
        <w:right w:val="none" w:sz="0" w:space="0" w:color="auto"/>
      </w:divBdr>
    </w:div>
    <w:div w:id="1673527367">
      <w:bodyDiv w:val="1"/>
      <w:marLeft w:val="0"/>
      <w:marRight w:val="0"/>
      <w:marTop w:val="0"/>
      <w:marBottom w:val="0"/>
      <w:divBdr>
        <w:top w:val="none" w:sz="0" w:space="0" w:color="auto"/>
        <w:left w:val="none" w:sz="0" w:space="0" w:color="auto"/>
        <w:bottom w:val="none" w:sz="0" w:space="0" w:color="auto"/>
        <w:right w:val="none" w:sz="0" w:space="0" w:color="auto"/>
      </w:divBdr>
    </w:div>
    <w:div w:id="1673606936">
      <w:bodyDiv w:val="1"/>
      <w:marLeft w:val="0"/>
      <w:marRight w:val="0"/>
      <w:marTop w:val="0"/>
      <w:marBottom w:val="0"/>
      <w:divBdr>
        <w:top w:val="none" w:sz="0" w:space="0" w:color="auto"/>
        <w:left w:val="none" w:sz="0" w:space="0" w:color="auto"/>
        <w:bottom w:val="none" w:sz="0" w:space="0" w:color="auto"/>
        <w:right w:val="none" w:sz="0" w:space="0" w:color="auto"/>
      </w:divBdr>
    </w:div>
    <w:div w:id="1673678538">
      <w:bodyDiv w:val="1"/>
      <w:marLeft w:val="0"/>
      <w:marRight w:val="0"/>
      <w:marTop w:val="0"/>
      <w:marBottom w:val="0"/>
      <w:divBdr>
        <w:top w:val="none" w:sz="0" w:space="0" w:color="auto"/>
        <w:left w:val="none" w:sz="0" w:space="0" w:color="auto"/>
        <w:bottom w:val="none" w:sz="0" w:space="0" w:color="auto"/>
        <w:right w:val="none" w:sz="0" w:space="0" w:color="auto"/>
      </w:divBdr>
    </w:div>
    <w:div w:id="1674064044">
      <w:bodyDiv w:val="1"/>
      <w:marLeft w:val="0"/>
      <w:marRight w:val="0"/>
      <w:marTop w:val="0"/>
      <w:marBottom w:val="0"/>
      <w:divBdr>
        <w:top w:val="none" w:sz="0" w:space="0" w:color="auto"/>
        <w:left w:val="none" w:sz="0" w:space="0" w:color="auto"/>
        <w:bottom w:val="none" w:sz="0" w:space="0" w:color="auto"/>
        <w:right w:val="none" w:sz="0" w:space="0" w:color="auto"/>
      </w:divBdr>
    </w:div>
    <w:div w:id="1674214796">
      <w:bodyDiv w:val="1"/>
      <w:marLeft w:val="0"/>
      <w:marRight w:val="0"/>
      <w:marTop w:val="0"/>
      <w:marBottom w:val="0"/>
      <w:divBdr>
        <w:top w:val="none" w:sz="0" w:space="0" w:color="auto"/>
        <w:left w:val="none" w:sz="0" w:space="0" w:color="auto"/>
        <w:bottom w:val="none" w:sz="0" w:space="0" w:color="auto"/>
        <w:right w:val="none" w:sz="0" w:space="0" w:color="auto"/>
      </w:divBdr>
    </w:div>
    <w:div w:id="1675261162">
      <w:bodyDiv w:val="1"/>
      <w:marLeft w:val="0"/>
      <w:marRight w:val="0"/>
      <w:marTop w:val="0"/>
      <w:marBottom w:val="0"/>
      <w:divBdr>
        <w:top w:val="none" w:sz="0" w:space="0" w:color="auto"/>
        <w:left w:val="none" w:sz="0" w:space="0" w:color="auto"/>
        <w:bottom w:val="none" w:sz="0" w:space="0" w:color="auto"/>
        <w:right w:val="none" w:sz="0" w:space="0" w:color="auto"/>
      </w:divBdr>
    </w:div>
    <w:div w:id="1676107322">
      <w:bodyDiv w:val="1"/>
      <w:marLeft w:val="0"/>
      <w:marRight w:val="0"/>
      <w:marTop w:val="0"/>
      <w:marBottom w:val="0"/>
      <w:divBdr>
        <w:top w:val="none" w:sz="0" w:space="0" w:color="auto"/>
        <w:left w:val="none" w:sz="0" w:space="0" w:color="auto"/>
        <w:bottom w:val="none" w:sz="0" w:space="0" w:color="auto"/>
        <w:right w:val="none" w:sz="0" w:space="0" w:color="auto"/>
      </w:divBdr>
    </w:div>
    <w:div w:id="1676228859">
      <w:bodyDiv w:val="1"/>
      <w:marLeft w:val="0"/>
      <w:marRight w:val="0"/>
      <w:marTop w:val="0"/>
      <w:marBottom w:val="0"/>
      <w:divBdr>
        <w:top w:val="none" w:sz="0" w:space="0" w:color="auto"/>
        <w:left w:val="none" w:sz="0" w:space="0" w:color="auto"/>
        <w:bottom w:val="none" w:sz="0" w:space="0" w:color="auto"/>
        <w:right w:val="none" w:sz="0" w:space="0" w:color="auto"/>
      </w:divBdr>
    </w:div>
    <w:div w:id="1676876936">
      <w:bodyDiv w:val="1"/>
      <w:marLeft w:val="0"/>
      <w:marRight w:val="0"/>
      <w:marTop w:val="0"/>
      <w:marBottom w:val="0"/>
      <w:divBdr>
        <w:top w:val="none" w:sz="0" w:space="0" w:color="auto"/>
        <w:left w:val="none" w:sz="0" w:space="0" w:color="auto"/>
        <w:bottom w:val="none" w:sz="0" w:space="0" w:color="auto"/>
        <w:right w:val="none" w:sz="0" w:space="0" w:color="auto"/>
      </w:divBdr>
    </w:div>
    <w:div w:id="1677079211">
      <w:bodyDiv w:val="1"/>
      <w:marLeft w:val="0"/>
      <w:marRight w:val="0"/>
      <w:marTop w:val="0"/>
      <w:marBottom w:val="0"/>
      <w:divBdr>
        <w:top w:val="none" w:sz="0" w:space="0" w:color="auto"/>
        <w:left w:val="none" w:sz="0" w:space="0" w:color="auto"/>
        <w:bottom w:val="none" w:sz="0" w:space="0" w:color="auto"/>
        <w:right w:val="none" w:sz="0" w:space="0" w:color="auto"/>
      </w:divBdr>
    </w:div>
    <w:div w:id="1677464936">
      <w:bodyDiv w:val="1"/>
      <w:marLeft w:val="0"/>
      <w:marRight w:val="0"/>
      <w:marTop w:val="0"/>
      <w:marBottom w:val="0"/>
      <w:divBdr>
        <w:top w:val="none" w:sz="0" w:space="0" w:color="auto"/>
        <w:left w:val="none" w:sz="0" w:space="0" w:color="auto"/>
        <w:bottom w:val="none" w:sz="0" w:space="0" w:color="auto"/>
        <w:right w:val="none" w:sz="0" w:space="0" w:color="auto"/>
      </w:divBdr>
    </w:div>
    <w:div w:id="1678072461">
      <w:bodyDiv w:val="1"/>
      <w:marLeft w:val="0"/>
      <w:marRight w:val="0"/>
      <w:marTop w:val="0"/>
      <w:marBottom w:val="0"/>
      <w:divBdr>
        <w:top w:val="none" w:sz="0" w:space="0" w:color="auto"/>
        <w:left w:val="none" w:sz="0" w:space="0" w:color="auto"/>
        <w:bottom w:val="none" w:sz="0" w:space="0" w:color="auto"/>
        <w:right w:val="none" w:sz="0" w:space="0" w:color="auto"/>
      </w:divBdr>
    </w:div>
    <w:div w:id="1678650348">
      <w:bodyDiv w:val="1"/>
      <w:marLeft w:val="0"/>
      <w:marRight w:val="0"/>
      <w:marTop w:val="0"/>
      <w:marBottom w:val="0"/>
      <w:divBdr>
        <w:top w:val="none" w:sz="0" w:space="0" w:color="auto"/>
        <w:left w:val="none" w:sz="0" w:space="0" w:color="auto"/>
        <w:bottom w:val="none" w:sz="0" w:space="0" w:color="auto"/>
        <w:right w:val="none" w:sz="0" w:space="0" w:color="auto"/>
      </w:divBdr>
    </w:div>
    <w:div w:id="1678842610">
      <w:bodyDiv w:val="1"/>
      <w:marLeft w:val="0"/>
      <w:marRight w:val="0"/>
      <w:marTop w:val="0"/>
      <w:marBottom w:val="0"/>
      <w:divBdr>
        <w:top w:val="none" w:sz="0" w:space="0" w:color="auto"/>
        <w:left w:val="none" w:sz="0" w:space="0" w:color="auto"/>
        <w:bottom w:val="none" w:sz="0" w:space="0" w:color="auto"/>
        <w:right w:val="none" w:sz="0" w:space="0" w:color="auto"/>
      </w:divBdr>
    </w:div>
    <w:div w:id="1679038899">
      <w:bodyDiv w:val="1"/>
      <w:marLeft w:val="0"/>
      <w:marRight w:val="0"/>
      <w:marTop w:val="0"/>
      <w:marBottom w:val="0"/>
      <w:divBdr>
        <w:top w:val="none" w:sz="0" w:space="0" w:color="auto"/>
        <w:left w:val="none" w:sz="0" w:space="0" w:color="auto"/>
        <w:bottom w:val="none" w:sz="0" w:space="0" w:color="auto"/>
        <w:right w:val="none" w:sz="0" w:space="0" w:color="auto"/>
      </w:divBdr>
    </w:div>
    <w:div w:id="1679042028">
      <w:bodyDiv w:val="1"/>
      <w:marLeft w:val="0"/>
      <w:marRight w:val="0"/>
      <w:marTop w:val="0"/>
      <w:marBottom w:val="0"/>
      <w:divBdr>
        <w:top w:val="none" w:sz="0" w:space="0" w:color="auto"/>
        <w:left w:val="none" w:sz="0" w:space="0" w:color="auto"/>
        <w:bottom w:val="none" w:sz="0" w:space="0" w:color="auto"/>
        <w:right w:val="none" w:sz="0" w:space="0" w:color="auto"/>
      </w:divBdr>
    </w:div>
    <w:div w:id="1679119364">
      <w:bodyDiv w:val="1"/>
      <w:marLeft w:val="0"/>
      <w:marRight w:val="0"/>
      <w:marTop w:val="0"/>
      <w:marBottom w:val="0"/>
      <w:divBdr>
        <w:top w:val="none" w:sz="0" w:space="0" w:color="auto"/>
        <w:left w:val="none" w:sz="0" w:space="0" w:color="auto"/>
        <w:bottom w:val="none" w:sz="0" w:space="0" w:color="auto"/>
        <w:right w:val="none" w:sz="0" w:space="0" w:color="auto"/>
      </w:divBdr>
    </w:div>
    <w:div w:id="1679696614">
      <w:bodyDiv w:val="1"/>
      <w:marLeft w:val="0"/>
      <w:marRight w:val="0"/>
      <w:marTop w:val="0"/>
      <w:marBottom w:val="0"/>
      <w:divBdr>
        <w:top w:val="none" w:sz="0" w:space="0" w:color="auto"/>
        <w:left w:val="none" w:sz="0" w:space="0" w:color="auto"/>
        <w:bottom w:val="none" w:sz="0" w:space="0" w:color="auto"/>
        <w:right w:val="none" w:sz="0" w:space="0" w:color="auto"/>
      </w:divBdr>
    </w:div>
    <w:div w:id="1679885709">
      <w:bodyDiv w:val="1"/>
      <w:marLeft w:val="0"/>
      <w:marRight w:val="0"/>
      <w:marTop w:val="0"/>
      <w:marBottom w:val="0"/>
      <w:divBdr>
        <w:top w:val="none" w:sz="0" w:space="0" w:color="auto"/>
        <w:left w:val="none" w:sz="0" w:space="0" w:color="auto"/>
        <w:bottom w:val="none" w:sz="0" w:space="0" w:color="auto"/>
        <w:right w:val="none" w:sz="0" w:space="0" w:color="auto"/>
      </w:divBdr>
    </w:div>
    <w:div w:id="1679890995">
      <w:bodyDiv w:val="1"/>
      <w:marLeft w:val="0"/>
      <w:marRight w:val="0"/>
      <w:marTop w:val="0"/>
      <w:marBottom w:val="0"/>
      <w:divBdr>
        <w:top w:val="none" w:sz="0" w:space="0" w:color="auto"/>
        <w:left w:val="none" w:sz="0" w:space="0" w:color="auto"/>
        <w:bottom w:val="none" w:sz="0" w:space="0" w:color="auto"/>
        <w:right w:val="none" w:sz="0" w:space="0" w:color="auto"/>
      </w:divBdr>
    </w:div>
    <w:div w:id="1680082843">
      <w:bodyDiv w:val="1"/>
      <w:marLeft w:val="0"/>
      <w:marRight w:val="0"/>
      <w:marTop w:val="0"/>
      <w:marBottom w:val="0"/>
      <w:divBdr>
        <w:top w:val="none" w:sz="0" w:space="0" w:color="auto"/>
        <w:left w:val="none" w:sz="0" w:space="0" w:color="auto"/>
        <w:bottom w:val="none" w:sz="0" w:space="0" w:color="auto"/>
        <w:right w:val="none" w:sz="0" w:space="0" w:color="auto"/>
      </w:divBdr>
    </w:div>
    <w:div w:id="1681157126">
      <w:bodyDiv w:val="1"/>
      <w:marLeft w:val="0"/>
      <w:marRight w:val="0"/>
      <w:marTop w:val="0"/>
      <w:marBottom w:val="0"/>
      <w:divBdr>
        <w:top w:val="none" w:sz="0" w:space="0" w:color="auto"/>
        <w:left w:val="none" w:sz="0" w:space="0" w:color="auto"/>
        <w:bottom w:val="none" w:sz="0" w:space="0" w:color="auto"/>
        <w:right w:val="none" w:sz="0" w:space="0" w:color="auto"/>
      </w:divBdr>
    </w:div>
    <w:div w:id="1681278570">
      <w:bodyDiv w:val="1"/>
      <w:marLeft w:val="0"/>
      <w:marRight w:val="0"/>
      <w:marTop w:val="0"/>
      <w:marBottom w:val="0"/>
      <w:divBdr>
        <w:top w:val="none" w:sz="0" w:space="0" w:color="auto"/>
        <w:left w:val="none" w:sz="0" w:space="0" w:color="auto"/>
        <w:bottom w:val="none" w:sz="0" w:space="0" w:color="auto"/>
        <w:right w:val="none" w:sz="0" w:space="0" w:color="auto"/>
      </w:divBdr>
    </w:div>
    <w:div w:id="1681421486">
      <w:bodyDiv w:val="1"/>
      <w:marLeft w:val="0"/>
      <w:marRight w:val="0"/>
      <w:marTop w:val="0"/>
      <w:marBottom w:val="0"/>
      <w:divBdr>
        <w:top w:val="none" w:sz="0" w:space="0" w:color="auto"/>
        <w:left w:val="none" w:sz="0" w:space="0" w:color="auto"/>
        <w:bottom w:val="none" w:sz="0" w:space="0" w:color="auto"/>
        <w:right w:val="none" w:sz="0" w:space="0" w:color="auto"/>
      </w:divBdr>
    </w:div>
    <w:div w:id="1683701378">
      <w:bodyDiv w:val="1"/>
      <w:marLeft w:val="0"/>
      <w:marRight w:val="0"/>
      <w:marTop w:val="0"/>
      <w:marBottom w:val="0"/>
      <w:divBdr>
        <w:top w:val="none" w:sz="0" w:space="0" w:color="auto"/>
        <w:left w:val="none" w:sz="0" w:space="0" w:color="auto"/>
        <w:bottom w:val="none" w:sz="0" w:space="0" w:color="auto"/>
        <w:right w:val="none" w:sz="0" w:space="0" w:color="auto"/>
      </w:divBdr>
    </w:div>
    <w:div w:id="1683899627">
      <w:bodyDiv w:val="1"/>
      <w:marLeft w:val="0"/>
      <w:marRight w:val="0"/>
      <w:marTop w:val="0"/>
      <w:marBottom w:val="0"/>
      <w:divBdr>
        <w:top w:val="none" w:sz="0" w:space="0" w:color="auto"/>
        <w:left w:val="none" w:sz="0" w:space="0" w:color="auto"/>
        <w:bottom w:val="none" w:sz="0" w:space="0" w:color="auto"/>
        <w:right w:val="none" w:sz="0" w:space="0" w:color="auto"/>
      </w:divBdr>
    </w:div>
    <w:div w:id="1684279014">
      <w:bodyDiv w:val="1"/>
      <w:marLeft w:val="0"/>
      <w:marRight w:val="0"/>
      <w:marTop w:val="0"/>
      <w:marBottom w:val="0"/>
      <w:divBdr>
        <w:top w:val="none" w:sz="0" w:space="0" w:color="auto"/>
        <w:left w:val="none" w:sz="0" w:space="0" w:color="auto"/>
        <w:bottom w:val="none" w:sz="0" w:space="0" w:color="auto"/>
        <w:right w:val="none" w:sz="0" w:space="0" w:color="auto"/>
      </w:divBdr>
    </w:div>
    <w:div w:id="1684671323">
      <w:bodyDiv w:val="1"/>
      <w:marLeft w:val="0"/>
      <w:marRight w:val="0"/>
      <w:marTop w:val="0"/>
      <w:marBottom w:val="0"/>
      <w:divBdr>
        <w:top w:val="none" w:sz="0" w:space="0" w:color="auto"/>
        <w:left w:val="none" w:sz="0" w:space="0" w:color="auto"/>
        <w:bottom w:val="none" w:sz="0" w:space="0" w:color="auto"/>
        <w:right w:val="none" w:sz="0" w:space="0" w:color="auto"/>
      </w:divBdr>
    </w:div>
    <w:div w:id="1684821629">
      <w:bodyDiv w:val="1"/>
      <w:marLeft w:val="0"/>
      <w:marRight w:val="0"/>
      <w:marTop w:val="0"/>
      <w:marBottom w:val="0"/>
      <w:divBdr>
        <w:top w:val="none" w:sz="0" w:space="0" w:color="auto"/>
        <w:left w:val="none" w:sz="0" w:space="0" w:color="auto"/>
        <w:bottom w:val="none" w:sz="0" w:space="0" w:color="auto"/>
        <w:right w:val="none" w:sz="0" w:space="0" w:color="auto"/>
      </w:divBdr>
    </w:div>
    <w:div w:id="1684937884">
      <w:bodyDiv w:val="1"/>
      <w:marLeft w:val="0"/>
      <w:marRight w:val="0"/>
      <w:marTop w:val="0"/>
      <w:marBottom w:val="0"/>
      <w:divBdr>
        <w:top w:val="none" w:sz="0" w:space="0" w:color="auto"/>
        <w:left w:val="none" w:sz="0" w:space="0" w:color="auto"/>
        <w:bottom w:val="none" w:sz="0" w:space="0" w:color="auto"/>
        <w:right w:val="none" w:sz="0" w:space="0" w:color="auto"/>
      </w:divBdr>
    </w:div>
    <w:div w:id="1686057228">
      <w:bodyDiv w:val="1"/>
      <w:marLeft w:val="0"/>
      <w:marRight w:val="0"/>
      <w:marTop w:val="0"/>
      <w:marBottom w:val="0"/>
      <w:divBdr>
        <w:top w:val="none" w:sz="0" w:space="0" w:color="auto"/>
        <w:left w:val="none" w:sz="0" w:space="0" w:color="auto"/>
        <w:bottom w:val="none" w:sz="0" w:space="0" w:color="auto"/>
        <w:right w:val="none" w:sz="0" w:space="0" w:color="auto"/>
      </w:divBdr>
    </w:div>
    <w:div w:id="1686252622">
      <w:bodyDiv w:val="1"/>
      <w:marLeft w:val="0"/>
      <w:marRight w:val="0"/>
      <w:marTop w:val="0"/>
      <w:marBottom w:val="0"/>
      <w:divBdr>
        <w:top w:val="none" w:sz="0" w:space="0" w:color="auto"/>
        <w:left w:val="none" w:sz="0" w:space="0" w:color="auto"/>
        <w:bottom w:val="none" w:sz="0" w:space="0" w:color="auto"/>
        <w:right w:val="none" w:sz="0" w:space="0" w:color="auto"/>
      </w:divBdr>
    </w:div>
    <w:div w:id="1686592042">
      <w:bodyDiv w:val="1"/>
      <w:marLeft w:val="0"/>
      <w:marRight w:val="0"/>
      <w:marTop w:val="0"/>
      <w:marBottom w:val="0"/>
      <w:divBdr>
        <w:top w:val="none" w:sz="0" w:space="0" w:color="auto"/>
        <w:left w:val="none" w:sz="0" w:space="0" w:color="auto"/>
        <w:bottom w:val="none" w:sz="0" w:space="0" w:color="auto"/>
        <w:right w:val="none" w:sz="0" w:space="0" w:color="auto"/>
      </w:divBdr>
    </w:div>
    <w:div w:id="1686636890">
      <w:bodyDiv w:val="1"/>
      <w:marLeft w:val="0"/>
      <w:marRight w:val="0"/>
      <w:marTop w:val="0"/>
      <w:marBottom w:val="0"/>
      <w:divBdr>
        <w:top w:val="none" w:sz="0" w:space="0" w:color="auto"/>
        <w:left w:val="none" w:sz="0" w:space="0" w:color="auto"/>
        <w:bottom w:val="none" w:sz="0" w:space="0" w:color="auto"/>
        <w:right w:val="none" w:sz="0" w:space="0" w:color="auto"/>
      </w:divBdr>
    </w:div>
    <w:div w:id="1687290670">
      <w:bodyDiv w:val="1"/>
      <w:marLeft w:val="0"/>
      <w:marRight w:val="0"/>
      <w:marTop w:val="0"/>
      <w:marBottom w:val="0"/>
      <w:divBdr>
        <w:top w:val="none" w:sz="0" w:space="0" w:color="auto"/>
        <w:left w:val="none" w:sz="0" w:space="0" w:color="auto"/>
        <w:bottom w:val="none" w:sz="0" w:space="0" w:color="auto"/>
        <w:right w:val="none" w:sz="0" w:space="0" w:color="auto"/>
      </w:divBdr>
    </w:div>
    <w:div w:id="1687898611">
      <w:bodyDiv w:val="1"/>
      <w:marLeft w:val="0"/>
      <w:marRight w:val="0"/>
      <w:marTop w:val="0"/>
      <w:marBottom w:val="0"/>
      <w:divBdr>
        <w:top w:val="none" w:sz="0" w:space="0" w:color="auto"/>
        <w:left w:val="none" w:sz="0" w:space="0" w:color="auto"/>
        <w:bottom w:val="none" w:sz="0" w:space="0" w:color="auto"/>
        <w:right w:val="none" w:sz="0" w:space="0" w:color="auto"/>
      </w:divBdr>
    </w:div>
    <w:div w:id="1688098100">
      <w:bodyDiv w:val="1"/>
      <w:marLeft w:val="0"/>
      <w:marRight w:val="0"/>
      <w:marTop w:val="0"/>
      <w:marBottom w:val="0"/>
      <w:divBdr>
        <w:top w:val="none" w:sz="0" w:space="0" w:color="auto"/>
        <w:left w:val="none" w:sz="0" w:space="0" w:color="auto"/>
        <w:bottom w:val="none" w:sz="0" w:space="0" w:color="auto"/>
        <w:right w:val="none" w:sz="0" w:space="0" w:color="auto"/>
      </w:divBdr>
    </w:div>
    <w:div w:id="1688940043">
      <w:bodyDiv w:val="1"/>
      <w:marLeft w:val="0"/>
      <w:marRight w:val="0"/>
      <w:marTop w:val="0"/>
      <w:marBottom w:val="0"/>
      <w:divBdr>
        <w:top w:val="none" w:sz="0" w:space="0" w:color="auto"/>
        <w:left w:val="none" w:sz="0" w:space="0" w:color="auto"/>
        <w:bottom w:val="none" w:sz="0" w:space="0" w:color="auto"/>
        <w:right w:val="none" w:sz="0" w:space="0" w:color="auto"/>
      </w:divBdr>
    </w:div>
    <w:div w:id="1689209244">
      <w:bodyDiv w:val="1"/>
      <w:marLeft w:val="0"/>
      <w:marRight w:val="0"/>
      <w:marTop w:val="0"/>
      <w:marBottom w:val="0"/>
      <w:divBdr>
        <w:top w:val="none" w:sz="0" w:space="0" w:color="auto"/>
        <w:left w:val="none" w:sz="0" w:space="0" w:color="auto"/>
        <w:bottom w:val="none" w:sz="0" w:space="0" w:color="auto"/>
        <w:right w:val="none" w:sz="0" w:space="0" w:color="auto"/>
      </w:divBdr>
    </w:div>
    <w:div w:id="1689217863">
      <w:bodyDiv w:val="1"/>
      <w:marLeft w:val="0"/>
      <w:marRight w:val="0"/>
      <w:marTop w:val="0"/>
      <w:marBottom w:val="0"/>
      <w:divBdr>
        <w:top w:val="none" w:sz="0" w:space="0" w:color="auto"/>
        <w:left w:val="none" w:sz="0" w:space="0" w:color="auto"/>
        <w:bottom w:val="none" w:sz="0" w:space="0" w:color="auto"/>
        <w:right w:val="none" w:sz="0" w:space="0" w:color="auto"/>
      </w:divBdr>
    </w:div>
    <w:div w:id="1689525785">
      <w:bodyDiv w:val="1"/>
      <w:marLeft w:val="0"/>
      <w:marRight w:val="0"/>
      <w:marTop w:val="0"/>
      <w:marBottom w:val="0"/>
      <w:divBdr>
        <w:top w:val="none" w:sz="0" w:space="0" w:color="auto"/>
        <w:left w:val="none" w:sz="0" w:space="0" w:color="auto"/>
        <w:bottom w:val="none" w:sz="0" w:space="0" w:color="auto"/>
        <w:right w:val="none" w:sz="0" w:space="0" w:color="auto"/>
      </w:divBdr>
    </w:div>
    <w:div w:id="1689791577">
      <w:bodyDiv w:val="1"/>
      <w:marLeft w:val="0"/>
      <w:marRight w:val="0"/>
      <w:marTop w:val="0"/>
      <w:marBottom w:val="0"/>
      <w:divBdr>
        <w:top w:val="none" w:sz="0" w:space="0" w:color="auto"/>
        <w:left w:val="none" w:sz="0" w:space="0" w:color="auto"/>
        <w:bottom w:val="none" w:sz="0" w:space="0" w:color="auto"/>
        <w:right w:val="none" w:sz="0" w:space="0" w:color="auto"/>
      </w:divBdr>
    </w:div>
    <w:div w:id="1690063305">
      <w:bodyDiv w:val="1"/>
      <w:marLeft w:val="0"/>
      <w:marRight w:val="0"/>
      <w:marTop w:val="0"/>
      <w:marBottom w:val="0"/>
      <w:divBdr>
        <w:top w:val="none" w:sz="0" w:space="0" w:color="auto"/>
        <w:left w:val="none" w:sz="0" w:space="0" w:color="auto"/>
        <w:bottom w:val="none" w:sz="0" w:space="0" w:color="auto"/>
        <w:right w:val="none" w:sz="0" w:space="0" w:color="auto"/>
      </w:divBdr>
    </w:div>
    <w:div w:id="1690132704">
      <w:bodyDiv w:val="1"/>
      <w:marLeft w:val="0"/>
      <w:marRight w:val="0"/>
      <w:marTop w:val="0"/>
      <w:marBottom w:val="0"/>
      <w:divBdr>
        <w:top w:val="none" w:sz="0" w:space="0" w:color="auto"/>
        <w:left w:val="none" w:sz="0" w:space="0" w:color="auto"/>
        <w:bottom w:val="none" w:sz="0" w:space="0" w:color="auto"/>
        <w:right w:val="none" w:sz="0" w:space="0" w:color="auto"/>
      </w:divBdr>
    </w:div>
    <w:div w:id="1690402543">
      <w:bodyDiv w:val="1"/>
      <w:marLeft w:val="0"/>
      <w:marRight w:val="0"/>
      <w:marTop w:val="0"/>
      <w:marBottom w:val="0"/>
      <w:divBdr>
        <w:top w:val="none" w:sz="0" w:space="0" w:color="auto"/>
        <w:left w:val="none" w:sz="0" w:space="0" w:color="auto"/>
        <w:bottom w:val="none" w:sz="0" w:space="0" w:color="auto"/>
        <w:right w:val="none" w:sz="0" w:space="0" w:color="auto"/>
      </w:divBdr>
    </w:div>
    <w:div w:id="1690764630">
      <w:bodyDiv w:val="1"/>
      <w:marLeft w:val="0"/>
      <w:marRight w:val="0"/>
      <w:marTop w:val="0"/>
      <w:marBottom w:val="0"/>
      <w:divBdr>
        <w:top w:val="none" w:sz="0" w:space="0" w:color="auto"/>
        <w:left w:val="none" w:sz="0" w:space="0" w:color="auto"/>
        <w:bottom w:val="none" w:sz="0" w:space="0" w:color="auto"/>
        <w:right w:val="none" w:sz="0" w:space="0" w:color="auto"/>
      </w:divBdr>
    </w:div>
    <w:div w:id="1691373853">
      <w:bodyDiv w:val="1"/>
      <w:marLeft w:val="0"/>
      <w:marRight w:val="0"/>
      <w:marTop w:val="0"/>
      <w:marBottom w:val="0"/>
      <w:divBdr>
        <w:top w:val="none" w:sz="0" w:space="0" w:color="auto"/>
        <w:left w:val="none" w:sz="0" w:space="0" w:color="auto"/>
        <w:bottom w:val="none" w:sz="0" w:space="0" w:color="auto"/>
        <w:right w:val="none" w:sz="0" w:space="0" w:color="auto"/>
      </w:divBdr>
    </w:div>
    <w:div w:id="1691490534">
      <w:bodyDiv w:val="1"/>
      <w:marLeft w:val="0"/>
      <w:marRight w:val="0"/>
      <w:marTop w:val="0"/>
      <w:marBottom w:val="0"/>
      <w:divBdr>
        <w:top w:val="none" w:sz="0" w:space="0" w:color="auto"/>
        <w:left w:val="none" w:sz="0" w:space="0" w:color="auto"/>
        <w:bottom w:val="none" w:sz="0" w:space="0" w:color="auto"/>
        <w:right w:val="none" w:sz="0" w:space="0" w:color="auto"/>
      </w:divBdr>
    </w:div>
    <w:div w:id="1691712178">
      <w:bodyDiv w:val="1"/>
      <w:marLeft w:val="0"/>
      <w:marRight w:val="0"/>
      <w:marTop w:val="0"/>
      <w:marBottom w:val="0"/>
      <w:divBdr>
        <w:top w:val="none" w:sz="0" w:space="0" w:color="auto"/>
        <w:left w:val="none" w:sz="0" w:space="0" w:color="auto"/>
        <w:bottom w:val="none" w:sz="0" w:space="0" w:color="auto"/>
        <w:right w:val="none" w:sz="0" w:space="0" w:color="auto"/>
      </w:divBdr>
    </w:div>
    <w:div w:id="1691833864">
      <w:bodyDiv w:val="1"/>
      <w:marLeft w:val="0"/>
      <w:marRight w:val="0"/>
      <w:marTop w:val="0"/>
      <w:marBottom w:val="0"/>
      <w:divBdr>
        <w:top w:val="none" w:sz="0" w:space="0" w:color="auto"/>
        <w:left w:val="none" w:sz="0" w:space="0" w:color="auto"/>
        <w:bottom w:val="none" w:sz="0" w:space="0" w:color="auto"/>
        <w:right w:val="none" w:sz="0" w:space="0" w:color="auto"/>
      </w:divBdr>
    </w:div>
    <w:div w:id="1692102858">
      <w:bodyDiv w:val="1"/>
      <w:marLeft w:val="0"/>
      <w:marRight w:val="0"/>
      <w:marTop w:val="0"/>
      <w:marBottom w:val="0"/>
      <w:divBdr>
        <w:top w:val="none" w:sz="0" w:space="0" w:color="auto"/>
        <w:left w:val="none" w:sz="0" w:space="0" w:color="auto"/>
        <w:bottom w:val="none" w:sz="0" w:space="0" w:color="auto"/>
        <w:right w:val="none" w:sz="0" w:space="0" w:color="auto"/>
      </w:divBdr>
    </w:div>
    <w:div w:id="1692488090">
      <w:bodyDiv w:val="1"/>
      <w:marLeft w:val="0"/>
      <w:marRight w:val="0"/>
      <w:marTop w:val="0"/>
      <w:marBottom w:val="0"/>
      <w:divBdr>
        <w:top w:val="none" w:sz="0" w:space="0" w:color="auto"/>
        <w:left w:val="none" w:sz="0" w:space="0" w:color="auto"/>
        <w:bottom w:val="none" w:sz="0" w:space="0" w:color="auto"/>
        <w:right w:val="none" w:sz="0" w:space="0" w:color="auto"/>
      </w:divBdr>
    </w:div>
    <w:div w:id="1692685774">
      <w:bodyDiv w:val="1"/>
      <w:marLeft w:val="0"/>
      <w:marRight w:val="0"/>
      <w:marTop w:val="0"/>
      <w:marBottom w:val="0"/>
      <w:divBdr>
        <w:top w:val="none" w:sz="0" w:space="0" w:color="auto"/>
        <w:left w:val="none" w:sz="0" w:space="0" w:color="auto"/>
        <w:bottom w:val="none" w:sz="0" w:space="0" w:color="auto"/>
        <w:right w:val="none" w:sz="0" w:space="0" w:color="auto"/>
      </w:divBdr>
    </w:div>
    <w:div w:id="1692760060">
      <w:bodyDiv w:val="1"/>
      <w:marLeft w:val="0"/>
      <w:marRight w:val="0"/>
      <w:marTop w:val="0"/>
      <w:marBottom w:val="0"/>
      <w:divBdr>
        <w:top w:val="none" w:sz="0" w:space="0" w:color="auto"/>
        <w:left w:val="none" w:sz="0" w:space="0" w:color="auto"/>
        <w:bottom w:val="none" w:sz="0" w:space="0" w:color="auto"/>
        <w:right w:val="none" w:sz="0" w:space="0" w:color="auto"/>
      </w:divBdr>
    </w:div>
    <w:div w:id="1694915309">
      <w:bodyDiv w:val="1"/>
      <w:marLeft w:val="0"/>
      <w:marRight w:val="0"/>
      <w:marTop w:val="0"/>
      <w:marBottom w:val="0"/>
      <w:divBdr>
        <w:top w:val="none" w:sz="0" w:space="0" w:color="auto"/>
        <w:left w:val="none" w:sz="0" w:space="0" w:color="auto"/>
        <w:bottom w:val="none" w:sz="0" w:space="0" w:color="auto"/>
        <w:right w:val="none" w:sz="0" w:space="0" w:color="auto"/>
      </w:divBdr>
    </w:div>
    <w:div w:id="1695382055">
      <w:bodyDiv w:val="1"/>
      <w:marLeft w:val="0"/>
      <w:marRight w:val="0"/>
      <w:marTop w:val="0"/>
      <w:marBottom w:val="0"/>
      <w:divBdr>
        <w:top w:val="none" w:sz="0" w:space="0" w:color="auto"/>
        <w:left w:val="none" w:sz="0" w:space="0" w:color="auto"/>
        <w:bottom w:val="none" w:sz="0" w:space="0" w:color="auto"/>
        <w:right w:val="none" w:sz="0" w:space="0" w:color="auto"/>
      </w:divBdr>
    </w:div>
    <w:div w:id="1695500616">
      <w:bodyDiv w:val="1"/>
      <w:marLeft w:val="0"/>
      <w:marRight w:val="0"/>
      <w:marTop w:val="0"/>
      <w:marBottom w:val="0"/>
      <w:divBdr>
        <w:top w:val="none" w:sz="0" w:space="0" w:color="auto"/>
        <w:left w:val="none" w:sz="0" w:space="0" w:color="auto"/>
        <w:bottom w:val="none" w:sz="0" w:space="0" w:color="auto"/>
        <w:right w:val="none" w:sz="0" w:space="0" w:color="auto"/>
      </w:divBdr>
    </w:div>
    <w:div w:id="1695573304">
      <w:bodyDiv w:val="1"/>
      <w:marLeft w:val="0"/>
      <w:marRight w:val="0"/>
      <w:marTop w:val="0"/>
      <w:marBottom w:val="0"/>
      <w:divBdr>
        <w:top w:val="none" w:sz="0" w:space="0" w:color="auto"/>
        <w:left w:val="none" w:sz="0" w:space="0" w:color="auto"/>
        <w:bottom w:val="none" w:sz="0" w:space="0" w:color="auto"/>
        <w:right w:val="none" w:sz="0" w:space="0" w:color="auto"/>
      </w:divBdr>
    </w:div>
    <w:div w:id="1695770104">
      <w:bodyDiv w:val="1"/>
      <w:marLeft w:val="0"/>
      <w:marRight w:val="0"/>
      <w:marTop w:val="0"/>
      <w:marBottom w:val="0"/>
      <w:divBdr>
        <w:top w:val="none" w:sz="0" w:space="0" w:color="auto"/>
        <w:left w:val="none" w:sz="0" w:space="0" w:color="auto"/>
        <w:bottom w:val="none" w:sz="0" w:space="0" w:color="auto"/>
        <w:right w:val="none" w:sz="0" w:space="0" w:color="auto"/>
      </w:divBdr>
    </w:div>
    <w:div w:id="1695885452">
      <w:bodyDiv w:val="1"/>
      <w:marLeft w:val="0"/>
      <w:marRight w:val="0"/>
      <w:marTop w:val="0"/>
      <w:marBottom w:val="0"/>
      <w:divBdr>
        <w:top w:val="none" w:sz="0" w:space="0" w:color="auto"/>
        <w:left w:val="none" w:sz="0" w:space="0" w:color="auto"/>
        <w:bottom w:val="none" w:sz="0" w:space="0" w:color="auto"/>
        <w:right w:val="none" w:sz="0" w:space="0" w:color="auto"/>
      </w:divBdr>
    </w:div>
    <w:div w:id="1695955942">
      <w:bodyDiv w:val="1"/>
      <w:marLeft w:val="0"/>
      <w:marRight w:val="0"/>
      <w:marTop w:val="0"/>
      <w:marBottom w:val="0"/>
      <w:divBdr>
        <w:top w:val="none" w:sz="0" w:space="0" w:color="auto"/>
        <w:left w:val="none" w:sz="0" w:space="0" w:color="auto"/>
        <w:bottom w:val="none" w:sz="0" w:space="0" w:color="auto"/>
        <w:right w:val="none" w:sz="0" w:space="0" w:color="auto"/>
      </w:divBdr>
    </w:div>
    <w:div w:id="1697003257">
      <w:bodyDiv w:val="1"/>
      <w:marLeft w:val="0"/>
      <w:marRight w:val="0"/>
      <w:marTop w:val="0"/>
      <w:marBottom w:val="0"/>
      <w:divBdr>
        <w:top w:val="none" w:sz="0" w:space="0" w:color="auto"/>
        <w:left w:val="none" w:sz="0" w:space="0" w:color="auto"/>
        <w:bottom w:val="none" w:sz="0" w:space="0" w:color="auto"/>
        <w:right w:val="none" w:sz="0" w:space="0" w:color="auto"/>
      </w:divBdr>
    </w:div>
    <w:div w:id="1697120684">
      <w:bodyDiv w:val="1"/>
      <w:marLeft w:val="0"/>
      <w:marRight w:val="0"/>
      <w:marTop w:val="0"/>
      <w:marBottom w:val="0"/>
      <w:divBdr>
        <w:top w:val="none" w:sz="0" w:space="0" w:color="auto"/>
        <w:left w:val="none" w:sz="0" w:space="0" w:color="auto"/>
        <w:bottom w:val="none" w:sz="0" w:space="0" w:color="auto"/>
        <w:right w:val="none" w:sz="0" w:space="0" w:color="auto"/>
      </w:divBdr>
    </w:div>
    <w:div w:id="1697464018">
      <w:bodyDiv w:val="1"/>
      <w:marLeft w:val="0"/>
      <w:marRight w:val="0"/>
      <w:marTop w:val="0"/>
      <w:marBottom w:val="0"/>
      <w:divBdr>
        <w:top w:val="none" w:sz="0" w:space="0" w:color="auto"/>
        <w:left w:val="none" w:sz="0" w:space="0" w:color="auto"/>
        <w:bottom w:val="none" w:sz="0" w:space="0" w:color="auto"/>
        <w:right w:val="none" w:sz="0" w:space="0" w:color="auto"/>
      </w:divBdr>
    </w:div>
    <w:div w:id="1697538988">
      <w:bodyDiv w:val="1"/>
      <w:marLeft w:val="0"/>
      <w:marRight w:val="0"/>
      <w:marTop w:val="0"/>
      <w:marBottom w:val="0"/>
      <w:divBdr>
        <w:top w:val="none" w:sz="0" w:space="0" w:color="auto"/>
        <w:left w:val="none" w:sz="0" w:space="0" w:color="auto"/>
        <w:bottom w:val="none" w:sz="0" w:space="0" w:color="auto"/>
        <w:right w:val="none" w:sz="0" w:space="0" w:color="auto"/>
      </w:divBdr>
    </w:div>
    <w:div w:id="1697776684">
      <w:bodyDiv w:val="1"/>
      <w:marLeft w:val="0"/>
      <w:marRight w:val="0"/>
      <w:marTop w:val="0"/>
      <w:marBottom w:val="0"/>
      <w:divBdr>
        <w:top w:val="none" w:sz="0" w:space="0" w:color="auto"/>
        <w:left w:val="none" w:sz="0" w:space="0" w:color="auto"/>
        <w:bottom w:val="none" w:sz="0" w:space="0" w:color="auto"/>
        <w:right w:val="none" w:sz="0" w:space="0" w:color="auto"/>
      </w:divBdr>
    </w:div>
    <w:div w:id="1697921574">
      <w:bodyDiv w:val="1"/>
      <w:marLeft w:val="0"/>
      <w:marRight w:val="0"/>
      <w:marTop w:val="0"/>
      <w:marBottom w:val="0"/>
      <w:divBdr>
        <w:top w:val="none" w:sz="0" w:space="0" w:color="auto"/>
        <w:left w:val="none" w:sz="0" w:space="0" w:color="auto"/>
        <w:bottom w:val="none" w:sz="0" w:space="0" w:color="auto"/>
        <w:right w:val="none" w:sz="0" w:space="0" w:color="auto"/>
      </w:divBdr>
    </w:div>
    <w:div w:id="1698236550">
      <w:bodyDiv w:val="1"/>
      <w:marLeft w:val="0"/>
      <w:marRight w:val="0"/>
      <w:marTop w:val="0"/>
      <w:marBottom w:val="0"/>
      <w:divBdr>
        <w:top w:val="none" w:sz="0" w:space="0" w:color="auto"/>
        <w:left w:val="none" w:sz="0" w:space="0" w:color="auto"/>
        <w:bottom w:val="none" w:sz="0" w:space="0" w:color="auto"/>
        <w:right w:val="none" w:sz="0" w:space="0" w:color="auto"/>
      </w:divBdr>
    </w:div>
    <w:div w:id="1698266817">
      <w:bodyDiv w:val="1"/>
      <w:marLeft w:val="0"/>
      <w:marRight w:val="0"/>
      <w:marTop w:val="0"/>
      <w:marBottom w:val="0"/>
      <w:divBdr>
        <w:top w:val="none" w:sz="0" w:space="0" w:color="auto"/>
        <w:left w:val="none" w:sz="0" w:space="0" w:color="auto"/>
        <w:bottom w:val="none" w:sz="0" w:space="0" w:color="auto"/>
        <w:right w:val="none" w:sz="0" w:space="0" w:color="auto"/>
      </w:divBdr>
    </w:div>
    <w:div w:id="1698506336">
      <w:bodyDiv w:val="1"/>
      <w:marLeft w:val="0"/>
      <w:marRight w:val="0"/>
      <w:marTop w:val="0"/>
      <w:marBottom w:val="0"/>
      <w:divBdr>
        <w:top w:val="none" w:sz="0" w:space="0" w:color="auto"/>
        <w:left w:val="none" w:sz="0" w:space="0" w:color="auto"/>
        <w:bottom w:val="none" w:sz="0" w:space="0" w:color="auto"/>
        <w:right w:val="none" w:sz="0" w:space="0" w:color="auto"/>
      </w:divBdr>
    </w:div>
    <w:div w:id="1698773765">
      <w:bodyDiv w:val="1"/>
      <w:marLeft w:val="0"/>
      <w:marRight w:val="0"/>
      <w:marTop w:val="0"/>
      <w:marBottom w:val="0"/>
      <w:divBdr>
        <w:top w:val="none" w:sz="0" w:space="0" w:color="auto"/>
        <w:left w:val="none" w:sz="0" w:space="0" w:color="auto"/>
        <w:bottom w:val="none" w:sz="0" w:space="0" w:color="auto"/>
        <w:right w:val="none" w:sz="0" w:space="0" w:color="auto"/>
      </w:divBdr>
    </w:div>
    <w:div w:id="1698851992">
      <w:bodyDiv w:val="1"/>
      <w:marLeft w:val="0"/>
      <w:marRight w:val="0"/>
      <w:marTop w:val="0"/>
      <w:marBottom w:val="0"/>
      <w:divBdr>
        <w:top w:val="none" w:sz="0" w:space="0" w:color="auto"/>
        <w:left w:val="none" w:sz="0" w:space="0" w:color="auto"/>
        <w:bottom w:val="none" w:sz="0" w:space="0" w:color="auto"/>
        <w:right w:val="none" w:sz="0" w:space="0" w:color="auto"/>
      </w:divBdr>
    </w:div>
    <w:div w:id="1699158793">
      <w:bodyDiv w:val="1"/>
      <w:marLeft w:val="0"/>
      <w:marRight w:val="0"/>
      <w:marTop w:val="0"/>
      <w:marBottom w:val="0"/>
      <w:divBdr>
        <w:top w:val="none" w:sz="0" w:space="0" w:color="auto"/>
        <w:left w:val="none" w:sz="0" w:space="0" w:color="auto"/>
        <w:bottom w:val="none" w:sz="0" w:space="0" w:color="auto"/>
        <w:right w:val="none" w:sz="0" w:space="0" w:color="auto"/>
      </w:divBdr>
    </w:div>
    <w:div w:id="1699308447">
      <w:bodyDiv w:val="1"/>
      <w:marLeft w:val="0"/>
      <w:marRight w:val="0"/>
      <w:marTop w:val="0"/>
      <w:marBottom w:val="0"/>
      <w:divBdr>
        <w:top w:val="none" w:sz="0" w:space="0" w:color="auto"/>
        <w:left w:val="none" w:sz="0" w:space="0" w:color="auto"/>
        <w:bottom w:val="none" w:sz="0" w:space="0" w:color="auto"/>
        <w:right w:val="none" w:sz="0" w:space="0" w:color="auto"/>
      </w:divBdr>
    </w:div>
    <w:div w:id="1699352844">
      <w:bodyDiv w:val="1"/>
      <w:marLeft w:val="0"/>
      <w:marRight w:val="0"/>
      <w:marTop w:val="0"/>
      <w:marBottom w:val="0"/>
      <w:divBdr>
        <w:top w:val="none" w:sz="0" w:space="0" w:color="auto"/>
        <w:left w:val="none" w:sz="0" w:space="0" w:color="auto"/>
        <w:bottom w:val="none" w:sz="0" w:space="0" w:color="auto"/>
        <w:right w:val="none" w:sz="0" w:space="0" w:color="auto"/>
      </w:divBdr>
    </w:div>
    <w:div w:id="1700276291">
      <w:bodyDiv w:val="1"/>
      <w:marLeft w:val="0"/>
      <w:marRight w:val="0"/>
      <w:marTop w:val="0"/>
      <w:marBottom w:val="0"/>
      <w:divBdr>
        <w:top w:val="none" w:sz="0" w:space="0" w:color="auto"/>
        <w:left w:val="none" w:sz="0" w:space="0" w:color="auto"/>
        <w:bottom w:val="none" w:sz="0" w:space="0" w:color="auto"/>
        <w:right w:val="none" w:sz="0" w:space="0" w:color="auto"/>
      </w:divBdr>
    </w:div>
    <w:div w:id="1700473765">
      <w:bodyDiv w:val="1"/>
      <w:marLeft w:val="0"/>
      <w:marRight w:val="0"/>
      <w:marTop w:val="0"/>
      <w:marBottom w:val="0"/>
      <w:divBdr>
        <w:top w:val="none" w:sz="0" w:space="0" w:color="auto"/>
        <w:left w:val="none" w:sz="0" w:space="0" w:color="auto"/>
        <w:bottom w:val="none" w:sz="0" w:space="0" w:color="auto"/>
        <w:right w:val="none" w:sz="0" w:space="0" w:color="auto"/>
      </w:divBdr>
    </w:div>
    <w:div w:id="1700666392">
      <w:bodyDiv w:val="1"/>
      <w:marLeft w:val="0"/>
      <w:marRight w:val="0"/>
      <w:marTop w:val="0"/>
      <w:marBottom w:val="0"/>
      <w:divBdr>
        <w:top w:val="none" w:sz="0" w:space="0" w:color="auto"/>
        <w:left w:val="none" w:sz="0" w:space="0" w:color="auto"/>
        <w:bottom w:val="none" w:sz="0" w:space="0" w:color="auto"/>
        <w:right w:val="none" w:sz="0" w:space="0" w:color="auto"/>
      </w:divBdr>
    </w:div>
    <w:div w:id="1700742557">
      <w:bodyDiv w:val="1"/>
      <w:marLeft w:val="0"/>
      <w:marRight w:val="0"/>
      <w:marTop w:val="0"/>
      <w:marBottom w:val="0"/>
      <w:divBdr>
        <w:top w:val="none" w:sz="0" w:space="0" w:color="auto"/>
        <w:left w:val="none" w:sz="0" w:space="0" w:color="auto"/>
        <w:bottom w:val="none" w:sz="0" w:space="0" w:color="auto"/>
        <w:right w:val="none" w:sz="0" w:space="0" w:color="auto"/>
      </w:divBdr>
    </w:div>
    <w:div w:id="1701273627">
      <w:bodyDiv w:val="1"/>
      <w:marLeft w:val="0"/>
      <w:marRight w:val="0"/>
      <w:marTop w:val="0"/>
      <w:marBottom w:val="0"/>
      <w:divBdr>
        <w:top w:val="none" w:sz="0" w:space="0" w:color="auto"/>
        <w:left w:val="none" w:sz="0" w:space="0" w:color="auto"/>
        <w:bottom w:val="none" w:sz="0" w:space="0" w:color="auto"/>
        <w:right w:val="none" w:sz="0" w:space="0" w:color="auto"/>
      </w:divBdr>
    </w:div>
    <w:div w:id="1701590283">
      <w:bodyDiv w:val="1"/>
      <w:marLeft w:val="0"/>
      <w:marRight w:val="0"/>
      <w:marTop w:val="0"/>
      <w:marBottom w:val="0"/>
      <w:divBdr>
        <w:top w:val="none" w:sz="0" w:space="0" w:color="auto"/>
        <w:left w:val="none" w:sz="0" w:space="0" w:color="auto"/>
        <w:bottom w:val="none" w:sz="0" w:space="0" w:color="auto"/>
        <w:right w:val="none" w:sz="0" w:space="0" w:color="auto"/>
      </w:divBdr>
    </w:div>
    <w:div w:id="1702051571">
      <w:bodyDiv w:val="1"/>
      <w:marLeft w:val="0"/>
      <w:marRight w:val="0"/>
      <w:marTop w:val="0"/>
      <w:marBottom w:val="0"/>
      <w:divBdr>
        <w:top w:val="none" w:sz="0" w:space="0" w:color="auto"/>
        <w:left w:val="none" w:sz="0" w:space="0" w:color="auto"/>
        <w:bottom w:val="none" w:sz="0" w:space="0" w:color="auto"/>
        <w:right w:val="none" w:sz="0" w:space="0" w:color="auto"/>
      </w:divBdr>
    </w:div>
    <w:div w:id="1702395818">
      <w:bodyDiv w:val="1"/>
      <w:marLeft w:val="0"/>
      <w:marRight w:val="0"/>
      <w:marTop w:val="0"/>
      <w:marBottom w:val="0"/>
      <w:divBdr>
        <w:top w:val="none" w:sz="0" w:space="0" w:color="auto"/>
        <w:left w:val="none" w:sz="0" w:space="0" w:color="auto"/>
        <w:bottom w:val="none" w:sz="0" w:space="0" w:color="auto"/>
        <w:right w:val="none" w:sz="0" w:space="0" w:color="auto"/>
      </w:divBdr>
    </w:div>
    <w:div w:id="1703167184">
      <w:bodyDiv w:val="1"/>
      <w:marLeft w:val="0"/>
      <w:marRight w:val="0"/>
      <w:marTop w:val="0"/>
      <w:marBottom w:val="0"/>
      <w:divBdr>
        <w:top w:val="none" w:sz="0" w:space="0" w:color="auto"/>
        <w:left w:val="none" w:sz="0" w:space="0" w:color="auto"/>
        <w:bottom w:val="none" w:sz="0" w:space="0" w:color="auto"/>
        <w:right w:val="none" w:sz="0" w:space="0" w:color="auto"/>
      </w:divBdr>
    </w:div>
    <w:div w:id="1703626848">
      <w:bodyDiv w:val="1"/>
      <w:marLeft w:val="0"/>
      <w:marRight w:val="0"/>
      <w:marTop w:val="0"/>
      <w:marBottom w:val="0"/>
      <w:divBdr>
        <w:top w:val="none" w:sz="0" w:space="0" w:color="auto"/>
        <w:left w:val="none" w:sz="0" w:space="0" w:color="auto"/>
        <w:bottom w:val="none" w:sz="0" w:space="0" w:color="auto"/>
        <w:right w:val="none" w:sz="0" w:space="0" w:color="auto"/>
      </w:divBdr>
    </w:div>
    <w:div w:id="1704289361">
      <w:bodyDiv w:val="1"/>
      <w:marLeft w:val="0"/>
      <w:marRight w:val="0"/>
      <w:marTop w:val="0"/>
      <w:marBottom w:val="0"/>
      <w:divBdr>
        <w:top w:val="none" w:sz="0" w:space="0" w:color="auto"/>
        <w:left w:val="none" w:sz="0" w:space="0" w:color="auto"/>
        <w:bottom w:val="none" w:sz="0" w:space="0" w:color="auto"/>
        <w:right w:val="none" w:sz="0" w:space="0" w:color="auto"/>
      </w:divBdr>
    </w:div>
    <w:div w:id="1704355245">
      <w:bodyDiv w:val="1"/>
      <w:marLeft w:val="0"/>
      <w:marRight w:val="0"/>
      <w:marTop w:val="0"/>
      <w:marBottom w:val="0"/>
      <w:divBdr>
        <w:top w:val="none" w:sz="0" w:space="0" w:color="auto"/>
        <w:left w:val="none" w:sz="0" w:space="0" w:color="auto"/>
        <w:bottom w:val="none" w:sz="0" w:space="0" w:color="auto"/>
        <w:right w:val="none" w:sz="0" w:space="0" w:color="auto"/>
      </w:divBdr>
    </w:div>
    <w:div w:id="1705210466">
      <w:bodyDiv w:val="1"/>
      <w:marLeft w:val="0"/>
      <w:marRight w:val="0"/>
      <w:marTop w:val="0"/>
      <w:marBottom w:val="0"/>
      <w:divBdr>
        <w:top w:val="none" w:sz="0" w:space="0" w:color="auto"/>
        <w:left w:val="none" w:sz="0" w:space="0" w:color="auto"/>
        <w:bottom w:val="none" w:sz="0" w:space="0" w:color="auto"/>
        <w:right w:val="none" w:sz="0" w:space="0" w:color="auto"/>
      </w:divBdr>
    </w:div>
    <w:div w:id="1705787723">
      <w:bodyDiv w:val="1"/>
      <w:marLeft w:val="0"/>
      <w:marRight w:val="0"/>
      <w:marTop w:val="0"/>
      <w:marBottom w:val="0"/>
      <w:divBdr>
        <w:top w:val="none" w:sz="0" w:space="0" w:color="auto"/>
        <w:left w:val="none" w:sz="0" w:space="0" w:color="auto"/>
        <w:bottom w:val="none" w:sz="0" w:space="0" w:color="auto"/>
        <w:right w:val="none" w:sz="0" w:space="0" w:color="auto"/>
      </w:divBdr>
    </w:div>
    <w:div w:id="1706056483">
      <w:bodyDiv w:val="1"/>
      <w:marLeft w:val="0"/>
      <w:marRight w:val="0"/>
      <w:marTop w:val="0"/>
      <w:marBottom w:val="0"/>
      <w:divBdr>
        <w:top w:val="none" w:sz="0" w:space="0" w:color="auto"/>
        <w:left w:val="none" w:sz="0" w:space="0" w:color="auto"/>
        <w:bottom w:val="none" w:sz="0" w:space="0" w:color="auto"/>
        <w:right w:val="none" w:sz="0" w:space="0" w:color="auto"/>
      </w:divBdr>
    </w:div>
    <w:div w:id="1706708842">
      <w:bodyDiv w:val="1"/>
      <w:marLeft w:val="0"/>
      <w:marRight w:val="0"/>
      <w:marTop w:val="0"/>
      <w:marBottom w:val="0"/>
      <w:divBdr>
        <w:top w:val="none" w:sz="0" w:space="0" w:color="auto"/>
        <w:left w:val="none" w:sz="0" w:space="0" w:color="auto"/>
        <w:bottom w:val="none" w:sz="0" w:space="0" w:color="auto"/>
        <w:right w:val="none" w:sz="0" w:space="0" w:color="auto"/>
      </w:divBdr>
    </w:div>
    <w:div w:id="1706978300">
      <w:bodyDiv w:val="1"/>
      <w:marLeft w:val="0"/>
      <w:marRight w:val="0"/>
      <w:marTop w:val="0"/>
      <w:marBottom w:val="0"/>
      <w:divBdr>
        <w:top w:val="none" w:sz="0" w:space="0" w:color="auto"/>
        <w:left w:val="none" w:sz="0" w:space="0" w:color="auto"/>
        <w:bottom w:val="none" w:sz="0" w:space="0" w:color="auto"/>
        <w:right w:val="none" w:sz="0" w:space="0" w:color="auto"/>
      </w:divBdr>
    </w:div>
    <w:div w:id="1707102694">
      <w:bodyDiv w:val="1"/>
      <w:marLeft w:val="0"/>
      <w:marRight w:val="0"/>
      <w:marTop w:val="0"/>
      <w:marBottom w:val="0"/>
      <w:divBdr>
        <w:top w:val="none" w:sz="0" w:space="0" w:color="auto"/>
        <w:left w:val="none" w:sz="0" w:space="0" w:color="auto"/>
        <w:bottom w:val="none" w:sz="0" w:space="0" w:color="auto"/>
        <w:right w:val="none" w:sz="0" w:space="0" w:color="auto"/>
      </w:divBdr>
    </w:div>
    <w:div w:id="1707410276">
      <w:bodyDiv w:val="1"/>
      <w:marLeft w:val="0"/>
      <w:marRight w:val="0"/>
      <w:marTop w:val="0"/>
      <w:marBottom w:val="0"/>
      <w:divBdr>
        <w:top w:val="none" w:sz="0" w:space="0" w:color="auto"/>
        <w:left w:val="none" w:sz="0" w:space="0" w:color="auto"/>
        <w:bottom w:val="none" w:sz="0" w:space="0" w:color="auto"/>
        <w:right w:val="none" w:sz="0" w:space="0" w:color="auto"/>
      </w:divBdr>
    </w:div>
    <w:div w:id="1708221024">
      <w:bodyDiv w:val="1"/>
      <w:marLeft w:val="0"/>
      <w:marRight w:val="0"/>
      <w:marTop w:val="0"/>
      <w:marBottom w:val="0"/>
      <w:divBdr>
        <w:top w:val="none" w:sz="0" w:space="0" w:color="auto"/>
        <w:left w:val="none" w:sz="0" w:space="0" w:color="auto"/>
        <w:bottom w:val="none" w:sz="0" w:space="0" w:color="auto"/>
        <w:right w:val="none" w:sz="0" w:space="0" w:color="auto"/>
      </w:divBdr>
    </w:div>
    <w:div w:id="1708293638">
      <w:bodyDiv w:val="1"/>
      <w:marLeft w:val="0"/>
      <w:marRight w:val="0"/>
      <w:marTop w:val="0"/>
      <w:marBottom w:val="0"/>
      <w:divBdr>
        <w:top w:val="none" w:sz="0" w:space="0" w:color="auto"/>
        <w:left w:val="none" w:sz="0" w:space="0" w:color="auto"/>
        <w:bottom w:val="none" w:sz="0" w:space="0" w:color="auto"/>
        <w:right w:val="none" w:sz="0" w:space="0" w:color="auto"/>
      </w:divBdr>
    </w:div>
    <w:div w:id="1709060069">
      <w:bodyDiv w:val="1"/>
      <w:marLeft w:val="0"/>
      <w:marRight w:val="0"/>
      <w:marTop w:val="0"/>
      <w:marBottom w:val="0"/>
      <w:divBdr>
        <w:top w:val="none" w:sz="0" w:space="0" w:color="auto"/>
        <w:left w:val="none" w:sz="0" w:space="0" w:color="auto"/>
        <w:bottom w:val="none" w:sz="0" w:space="0" w:color="auto"/>
        <w:right w:val="none" w:sz="0" w:space="0" w:color="auto"/>
      </w:divBdr>
    </w:div>
    <w:div w:id="1709138451">
      <w:bodyDiv w:val="1"/>
      <w:marLeft w:val="0"/>
      <w:marRight w:val="0"/>
      <w:marTop w:val="0"/>
      <w:marBottom w:val="0"/>
      <w:divBdr>
        <w:top w:val="none" w:sz="0" w:space="0" w:color="auto"/>
        <w:left w:val="none" w:sz="0" w:space="0" w:color="auto"/>
        <w:bottom w:val="none" w:sz="0" w:space="0" w:color="auto"/>
        <w:right w:val="none" w:sz="0" w:space="0" w:color="auto"/>
      </w:divBdr>
    </w:div>
    <w:div w:id="1709329015">
      <w:bodyDiv w:val="1"/>
      <w:marLeft w:val="0"/>
      <w:marRight w:val="0"/>
      <w:marTop w:val="0"/>
      <w:marBottom w:val="0"/>
      <w:divBdr>
        <w:top w:val="none" w:sz="0" w:space="0" w:color="auto"/>
        <w:left w:val="none" w:sz="0" w:space="0" w:color="auto"/>
        <w:bottom w:val="none" w:sz="0" w:space="0" w:color="auto"/>
        <w:right w:val="none" w:sz="0" w:space="0" w:color="auto"/>
      </w:divBdr>
    </w:div>
    <w:div w:id="1710184775">
      <w:bodyDiv w:val="1"/>
      <w:marLeft w:val="0"/>
      <w:marRight w:val="0"/>
      <w:marTop w:val="0"/>
      <w:marBottom w:val="0"/>
      <w:divBdr>
        <w:top w:val="none" w:sz="0" w:space="0" w:color="auto"/>
        <w:left w:val="none" w:sz="0" w:space="0" w:color="auto"/>
        <w:bottom w:val="none" w:sz="0" w:space="0" w:color="auto"/>
        <w:right w:val="none" w:sz="0" w:space="0" w:color="auto"/>
      </w:divBdr>
    </w:div>
    <w:div w:id="1710717923">
      <w:bodyDiv w:val="1"/>
      <w:marLeft w:val="0"/>
      <w:marRight w:val="0"/>
      <w:marTop w:val="0"/>
      <w:marBottom w:val="0"/>
      <w:divBdr>
        <w:top w:val="none" w:sz="0" w:space="0" w:color="auto"/>
        <w:left w:val="none" w:sz="0" w:space="0" w:color="auto"/>
        <w:bottom w:val="none" w:sz="0" w:space="0" w:color="auto"/>
        <w:right w:val="none" w:sz="0" w:space="0" w:color="auto"/>
      </w:divBdr>
    </w:div>
    <w:div w:id="1711683115">
      <w:bodyDiv w:val="1"/>
      <w:marLeft w:val="0"/>
      <w:marRight w:val="0"/>
      <w:marTop w:val="0"/>
      <w:marBottom w:val="0"/>
      <w:divBdr>
        <w:top w:val="none" w:sz="0" w:space="0" w:color="auto"/>
        <w:left w:val="none" w:sz="0" w:space="0" w:color="auto"/>
        <w:bottom w:val="none" w:sz="0" w:space="0" w:color="auto"/>
        <w:right w:val="none" w:sz="0" w:space="0" w:color="auto"/>
      </w:divBdr>
    </w:div>
    <w:div w:id="1711806004">
      <w:bodyDiv w:val="1"/>
      <w:marLeft w:val="0"/>
      <w:marRight w:val="0"/>
      <w:marTop w:val="0"/>
      <w:marBottom w:val="0"/>
      <w:divBdr>
        <w:top w:val="none" w:sz="0" w:space="0" w:color="auto"/>
        <w:left w:val="none" w:sz="0" w:space="0" w:color="auto"/>
        <w:bottom w:val="none" w:sz="0" w:space="0" w:color="auto"/>
        <w:right w:val="none" w:sz="0" w:space="0" w:color="auto"/>
      </w:divBdr>
    </w:div>
    <w:div w:id="1711832239">
      <w:bodyDiv w:val="1"/>
      <w:marLeft w:val="0"/>
      <w:marRight w:val="0"/>
      <w:marTop w:val="0"/>
      <w:marBottom w:val="0"/>
      <w:divBdr>
        <w:top w:val="none" w:sz="0" w:space="0" w:color="auto"/>
        <w:left w:val="none" w:sz="0" w:space="0" w:color="auto"/>
        <w:bottom w:val="none" w:sz="0" w:space="0" w:color="auto"/>
        <w:right w:val="none" w:sz="0" w:space="0" w:color="auto"/>
      </w:divBdr>
    </w:div>
    <w:div w:id="1712146102">
      <w:bodyDiv w:val="1"/>
      <w:marLeft w:val="0"/>
      <w:marRight w:val="0"/>
      <w:marTop w:val="0"/>
      <w:marBottom w:val="0"/>
      <w:divBdr>
        <w:top w:val="none" w:sz="0" w:space="0" w:color="auto"/>
        <w:left w:val="none" w:sz="0" w:space="0" w:color="auto"/>
        <w:bottom w:val="none" w:sz="0" w:space="0" w:color="auto"/>
        <w:right w:val="none" w:sz="0" w:space="0" w:color="auto"/>
      </w:divBdr>
    </w:div>
    <w:div w:id="1712338228">
      <w:bodyDiv w:val="1"/>
      <w:marLeft w:val="0"/>
      <w:marRight w:val="0"/>
      <w:marTop w:val="0"/>
      <w:marBottom w:val="0"/>
      <w:divBdr>
        <w:top w:val="none" w:sz="0" w:space="0" w:color="auto"/>
        <w:left w:val="none" w:sz="0" w:space="0" w:color="auto"/>
        <w:bottom w:val="none" w:sz="0" w:space="0" w:color="auto"/>
        <w:right w:val="none" w:sz="0" w:space="0" w:color="auto"/>
      </w:divBdr>
    </w:div>
    <w:div w:id="1712487445">
      <w:bodyDiv w:val="1"/>
      <w:marLeft w:val="0"/>
      <w:marRight w:val="0"/>
      <w:marTop w:val="0"/>
      <w:marBottom w:val="0"/>
      <w:divBdr>
        <w:top w:val="none" w:sz="0" w:space="0" w:color="auto"/>
        <w:left w:val="none" w:sz="0" w:space="0" w:color="auto"/>
        <w:bottom w:val="none" w:sz="0" w:space="0" w:color="auto"/>
        <w:right w:val="none" w:sz="0" w:space="0" w:color="auto"/>
      </w:divBdr>
    </w:div>
    <w:div w:id="1712607672">
      <w:bodyDiv w:val="1"/>
      <w:marLeft w:val="0"/>
      <w:marRight w:val="0"/>
      <w:marTop w:val="0"/>
      <w:marBottom w:val="0"/>
      <w:divBdr>
        <w:top w:val="none" w:sz="0" w:space="0" w:color="auto"/>
        <w:left w:val="none" w:sz="0" w:space="0" w:color="auto"/>
        <w:bottom w:val="none" w:sz="0" w:space="0" w:color="auto"/>
        <w:right w:val="none" w:sz="0" w:space="0" w:color="auto"/>
      </w:divBdr>
    </w:div>
    <w:div w:id="1712799459">
      <w:bodyDiv w:val="1"/>
      <w:marLeft w:val="0"/>
      <w:marRight w:val="0"/>
      <w:marTop w:val="0"/>
      <w:marBottom w:val="0"/>
      <w:divBdr>
        <w:top w:val="none" w:sz="0" w:space="0" w:color="auto"/>
        <w:left w:val="none" w:sz="0" w:space="0" w:color="auto"/>
        <w:bottom w:val="none" w:sz="0" w:space="0" w:color="auto"/>
        <w:right w:val="none" w:sz="0" w:space="0" w:color="auto"/>
      </w:divBdr>
    </w:div>
    <w:div w:id="1713075998">
      <w:bodyDiv w:val="1"/>
      <w:marLeft w:val="0"/>
      <w:marRight w:val="0"/>
      <w:marTop w:val="0"/>
      <w:marBottom w:val="0"/>
      <w:divBdr>
        <w:top w:val="none" w:sz="0" w:space="0" w:color="auto"/>
        <w:left w:val="none" w:sz="0" w:space="0" w:color="auto"/>
        <w:bottom w:val="none" w:sz="0" w:space="0" w:color="auto"/>
        <w:right w:val="none" w:sz="0" w:space="0" w:color="auto"/>
      </w:divBdr>
    </w:div>
    <w:div w:id="1713190914">
      <w:bodyDiv w:val="1"/>
      <w:marLeft w:val="0"/>
      <w:marRight w:val="0"/>
      <w:marTop w:val="0"/>
      <w:marBottom w:val="0"/>
      <w:divBdr>
        <w:top w:val="none" w:sz="0" w:space="0" w:color="auto"/>
        <w:left w:val="none" w:sz="0" w:space="0" w:color="auto"/>
        <w:bottom w:val="none" w:sz="0" w:space="0" w:color="auto"/>
        <w:right w:val="none" w:sz="0" w:space="0" w:color="auto"/>
      </w:divBdr>
    </w:div>
    <w:div w:id="1713530516">
      <w:bodyDiv w:val="1"/>
      <w:marLeft w:val="0"/>
      <w:marRight w:val="0"/>
      <w:marTop w:val="0"/>
      <w:marBottom w:val="0"/>
      <w:divBdr>
        <w:top w:val="none" w:sz="0" w:space="0" w:color="auto"/>
        <w:left w:val="none" w:sz="0" w:space="0" w:color="auto"/>
        <w:bottom w:val="none" w:sz="0" w:space="0" w:color="auto"/>
        <w:right w:val="none" w:sz="0" w:space="0" w:color="auto"/>
      </w:divBdr>
    </w:div>
    <w:div w:id="1713535483">
      <w:bodyDiv w:val="1"/>
      <w:marLeft w:val="0"/>
      <w:marRight w:val="0"/>
      <w:marTop w:val="0"/>
      <w:marBottom w:val="0"/>
      <w:divBdr>
        <w:top w:val="none" w:sz="0" w:space="0" w:color="auto"/>
        <w:left w:val="none" w:sz="0" w:space="0" w:color="auto"/>
        <w:bottom w:val="none" w:sz="0" w:space="0" w:color="auto"/>
        <w:right w:val="none" w:sz="0" w:space="0" w:color="auto"/>
      </w:divBdr>
    </w:div>
    <w:div w:id="1714426141">
      <w:bodyDiv w:val="1"/>
      <w:marLeft w:val="0"/>
      <w:marRight w:val="0"/>
      <w:marTop w:val="0"/>
      <w:marBottom w:val="0"/>
      <w:divBdr>
        <w:top w:val="none" w:sz="0" w:space="0" w:color="auto"/>
        <w:left w:val="none" w:sz="0" w:space="0" w:color="auto"/>
        <w:bottom w:val="none" w:sz="0" w:space="0" w:color="auto"/>
        <w:right w:val="none" w:sz="0" w:space="0" w:color="auto"/>
      </w:divBdr>
    </w:div>
    <w:div w:id="1714453839">
      <w:bodyDiv w:val="1"/>
      <w:marLeft w:val="0"/>
      <w:marRight w:val="0"/>
      <w:marTop w:val="0"/>
      <w:marBottom w:val="0"/>
      <w:divBdr>
        <w:top w:val="none" w:sz="0" w:space="0" w:color="auto"/>
        <w:left w:val="none" w:sz="0" w:space="0" w:color="auto"/>
        <w:bottom w:val="none" w:sz="0" w:space="0" w:color="auto"/>
        <w:right w:val="none" w:sz="0" w:space="0" w:color="auto"/>
      </w:divBdr>
    </w:div>
    <w:div w:id="1714766727">
      <w:bodyDiv w:val="1"/>
      <w:marLeft w:val="0"/>
      <w:marRight w:val="0"/>
      <w:marTop w:val="0"/>
      <w:marBottom w:val="0"/>
      <w:divBdr>
        <w:top w:val="none" w:sz="0" w:space="0" w:color="auto"/>
        <w:left w:val="none" w:sz="0" w:space="0" w:color="auto"/>
        <w:bottom w:val="none" w:sz="0" w:space="0" w:color="auto"/>
        <w:right w:val="none" w:sz="0" w:space="0" w:color="auto"/>
      </w:divBdr>
    </w:div>
    <w:div w:id="1715033036">
      <w:bodyDiv w:val="1"/>
      <w:marLeft w:val="0"/>
      <w:marRight w:val="0"/>
      <w:marTop w:val="0"/>
      <w:marBottom w:val="0"/>
      <w:divBdr>
        <w:top w:val="none" w:sz="0" w:space="0" w:color="auto"/>
        <w:left w:val="none" w:sz="0" w:space="0" w:color="auto"/>
        <w:bottom w:val="none" w:sz="0" w:space="0" w:color="auto"/>
        <w:right w:val="none" w:sz="0" w:space="0" w:color="auto"/>
      </w:divBdr>
    </w:div>
    <w:div w:id="1715084179">
      <w:bodyDiv w:val="1"/>
      <w:marLeft w:val="0"/>
      <w:marRight w:val="0"/>
      <w:marTop w:val="0"/>
      <w:marBottom w:val="0"/>
      <w:divBdr>
        <w:top w:val="none" w:sz="0" w:space="0" w:color="auto"/>
        <w:left w:val="none" w:sz="0" w:space="0" w:color="auto"/>
        <w:bottom w:val="none" w:sz="0" w:space="0" w:color="auto"/>
        <w:right w:val="none" w:sz="0" w:space="0" w:color="auto"/>
      </w:divBdr>
    </w:div>
    <w:div w:id="1715349030">
      <w:bodyDiv w:val="1"/>
      <w:marLeft w:val="0"/>
      <w:marRight w:val="0"/>
      <w:marTop w:val="0"/>
      <w:marBottom w:val="0"/>
      <w:divBdr>
        <w:top w:val="none" w:sz="0" w:space="0" w:color="auto"/>
        <w:left w:val="none" w:sz="0" w:space="0" w:color="auto"/>
        <w:bottom w:val="none" w:sz="0" w:space="0" w:color="auto"/>
        <w:right w:val="none" w:sz="0" w:space="0" w:color="auto"/>
      </w:divBdr>
    </w:div>
    <w:div w:id="1716352834">
      <w:bodyDiv w:val="1"/>
      <w:marLeft w:val="0"/>
      <w:marRight w:val="0"/>
      <w:marTop w:val="0"/>
      <w:marBottom w:val="0"/>
      <w:divBdr>
        <w:top w:val="none" w:sz="0" w:space="0" w:color="auto"/>
        <w:left w:val="none" w:sz="0" w:space="0" w:color="auto"/>
        <w:bottom w:val="none" w:sz="0" w:space="0" w:color="auto"/>
        <w:right w:val="none" w:sz="0" w:space="0" w:color="auto"/>
      </w:divBdr>
    </w:div>
    <w:div w:id="1716854571">
      <w:bodyDiv w:val="1"/>
      <w:marLeft w:val="0"/>
      <w:marRight w:val="0"/>
      <w:marTop w:val="0"/>
      <w:marBottom w:val="0"/>
      <w:divBdr>
        <w:top w:val="none" w:sz="0" w:space="0" w:color="auto"/>
        <w:left w:val="none" w:sz="0" w:space="0" w:color="auto"/>
        <w:bottom w:val="none" w:sz="0" w:space="0" w:color="auto"/>
        <w:right w:val="none" w:sz="0" w:space="0" w:color="auto"/>
      </w:divBdr>
    </w:div>
    <w:div w:id="1717313800">
      <w:bodyDiv w:val="1"/>
      <w:marLeft w:val="0"/>
      <w:marRight w:val="0"/>
      <w:marTop w:val="0"/>
      <w:marBottom w:val="0"/>
      <w:divBdr>
        <w:top w:val="none" w:sz="0" w:space="0" w:color="auto"/>
        <w:left w:val="none" w:sz="0" w:space="0" w:color="auto"/>
        <w:bottom w:val="none" w:sz="0" w:space="0" w:color="auto"/>
        <w:right w:val="none" w:sz="0" w:space="0" w:color="auto"/>
      </w:divBdr>
    </w:div>
    <w:div w:id="1717658825">
      <w:bodyDiv w:val="1"/>
      <w:marLeft w:val="0"/>
      <w:marRight w:val="0"/>
      <w:marTop w:val="0"/>
      <w:marBottom w:val="0"/>
      <w:divBdr>
        <w:top w:val="none" w:sz="0" w:space="0" w:color="auto"/>
        <w:left w:val="none" w:sz="0" w:space="0" w:color="auto"/>
        <w:bottom w:val="none" w:sz="0" w:space="0" w:color="auto"/>
        <w:right w:val="none" w:sz="0" w:space="0" w:color="auto"/>
      </w:divBdr>
    </w:div>
    <w:div w:id="1718118721">
      <w:bodyDiv w:val="1"/>
      <w:marLeft w:val="0"/>
      <w:marRight w:val="0"/>
      <w:marTop w:val="0"/>
      <w:marBottom w:val="0"/>
      <w:divBdr>
        <w:top w:val="none" w:sz="0" w:space="0" w:color="auto"/>
        <w:left w:val="none" w:sz="0" w:space="0" w:color="auto"/>
        <w:bottom w:val="none" w:sz="0" w:space="0" w:color="auto"/>
        <w:right w:val="none" w:sz="0" w:space="0" w:color="auto"/>
      </w:divBdr>
    </w:div>
    <w:div w:id="1718313004">
      <w:bodyDiv w:val="1"/>
      <w:marLeft w:val="0"/>
      <w:marRight w:val="0"/>
      <w:marTop w:val="0"/>
      <w:marBottom w:val="0"/>
      <w:divBdr>
        <w:top w:val="none" w:sz="0" w:space="0" w:color="auto"/>
        <w:left w:val="none" w:sz="0" w:space="0" w:color="auto"/>
        <w:bottom w:val="none" w:sz="0" w:space="0" w:color="auto"/>
        <w:right w:val="none" w:sz="0" w:space="0" w:color="auto"/>
      </w:divBdr>
    </w:div>
    <w:div w:id="1718890082">
      <w:bodyDiv w:val="1"/>
      <w:marLeft w:val="0"/>
      <w:marRight w:val="0"/>
      <w:marTop w:val="0"/>
      <w:marBottom w:val="0"/>
      <w:divBdr>
        <w:top w:val="none" w:sz="0" w:space="0" w:color="auto"/>
        <w:left w:val="none" w:sz="0" w:space="0" w:color="auto"/>
        <w:bottom w:val="none" w:sz="0" w:space="0" w:color="auto"/>
        <w:right w:val="none" w:sz="0" w:space="0" w:color="auto"/>
      </w:divBdr>
    </w:div>
    <w:div w:id="1719740234">
      <w:bodyDiv w:val="1"/>
      <w:marLeft w:val="0"/>
      <w:marRight w:val="0"/>
      <w:marTop w:val="0"/>
      <w:marBottom w:val="0"/>
      <w:divBdr>
        <w:top w:val="none" w:sz="0" w:space="0" w:color="auto"/>
        <w:left w:val="none" w:sz="0" w:space="0" w:color="auto"/>
        <w:bottom w:val="none" w:sz="0" w:space="0" w:color="auto"/>
        <w:right w:val="none" w:sz="0" w:space="0" w:color="auto"/>
      </w:divBdr>
    </w:div>
    <w:div w:id="1720010152">
      <w:bodyDiv w:val="1"/>
      <w:marLeft w:val="0"/>
      <w:marRight w:val="0"/>
      <w:marTop w:val="0"/>
      <w:marBottom w:val="0"/>
      <w:divBdr>
        <w:top w:val="none" w:sz="0" w:space="0" w:color="auto"/>
        <w:left w:val="none" w:sz="0" w:space="0" w:color="auto"/>
        <w:bottom w:val="none" w:sz="0" w:space="0" w:color="auto"/>
        <w:right w:val="none" w:sz="0" w:space="0" w:color="auto"/>
      </w:divBdr>
    </w:div>
    <w:div w:id="1720013422">
      <w:bodyDiv w:val="1"/>
      <w:marLeft w:val="0"/>
      <w:marRight w:val="0"/>
      <w:marTop w:val="0"/>
      <w:marBottom w:val="0"/>
      <w:divBdr>
        <w:top w:val="none" w:sz="0" w:space="0" w:color="auto"/>
        <w:left w:val="none" w:sz="0" w:space="0" w:color="auto"/>
        <w:bottom w:val="none" w:sz="0" w:space="0" w:color="auto"/>
        <w:right w:val="none" w:sz="0" w:space="0" w:color="auto"/>
      </w:divBdr>
    </w:div>
    <w:div w:id="1721053649">
      <w:bodyDiv w:val="1"/>
      <w:marLeft w:val="0"/>
      <w:marRight w:val="0"/>
      <w:marTop w:val="0"/>
      <w:marBottom w:val="0"/>
      <w:divBdr>
        <w:top w:val="none" w:sz="0" w:space="0" w:color="auto"/>
        <w:left w:val="none" w:sz="0" w:space="0" w:color="auto"/>
        <w:bottom w:val="none" w:sz="0" w:space="0" w:color="auto"/>
        <w:right w:val="none" w:sz="0" w:space="0" w:color="auto"/>
      </w:divBdr>
    </w:div>
    <w:div w:id="1721129968">
      <w:bodyDiv w:val="1"/>
      <w:marLeft w:val="0"/>
      <w:marRight w:val="0"/>
      <w:marTop w:val="0"/>
      <w:marBottom w:val="0"/>
      <w:divBdr>
        <w:top w:val="none" w:sz="0" w:space="0" w:color="auto"/>
        <w:left w:val="none" w:sz="0" w:space="0" w:color="auto"/>
        <w:bottom w:val="none" w:sz="0" w:space="0" w:color="auto"/>
        <w:right w:val="none" w:sz="0" w:space="0" w:color="auto"/>
      </w:divBdr>
    </w:div>
    <w:div w:id="1721594805">
      <w:bodyDiv w:val="1"/>
      <w:marLeft w:val="0"/>
      <w:marRight w:val="0"/>
      <w:marTop w:val="0"/>
      <w:marBottom w:val="0"/>
      <w:divBdr>
        <w:top w:val="none" w:sz="0" w:space="0" w:color="auto"/>
        <w:left w:val="none" w:sz="0" w:space="0" w:color="auto"/>
        <w:bottom w:val="none" w:sz="0" w:space="0" w:color="auto"/>
        <w:right w:val="none" w:sz="0" w:space="0" w:color="auto"/>
      </w:divBdr>
    </w:div>
    <w:div w:id="1721708137">
      <w:bodyDiv w:val="1"/>
      <w:marLeft w:val="0"/>
      <w:marRight w:val="0"/>
      <w:marTop w:val="0"/>
      <w:marBottom w:val="0"/>
      <w:divBdr>
        <w:top w:val="none" w:sz="0" w:space="0" w:color="auto"/>
        <w:left w:val="none" w:sz="0" w:space="0" w:color="auto"/>
        <w:bottom w:val="none" w:sz="0" w:space="0" w:color="auto"/>
        <w:right w:val="none" w:sz="0" w:space="0" w:color="auto"/>
      </w:divBdr>
    </w:div>
    <w:div w:id="1722485647">
      <w:bodyDiv w:val="1"/>
      <w:marLeft w:val="0"/>
      <w:marRight w:val="0"/>
      <w:marTop w:val="0"/>
      <w:marBottom w:val="0"/>
      <w:divBdr>
        <w:top w:val="none" w:sz="0" w:space="0" w:color="auto"/>
        <w:left w:val="none" w:sz="0" w:space="0" w:color="auto"/>
        <w:bottom w:val="none" w:sz="0" w:space="0" w:color="auto"/>
        <w:right w:val="none" w:sz="0" w:space="0" w:color="auto"/>
      </w:divBdr>
    </w:div>
    <w:div w:id="1723557684">
      <w:bodyDiv w:val="1"/>
      <w:marLeft w:val="0"/>
      <w:marRight w:val="0"/>
      <w:marTop w:val="0"/>
      <w:marBottom w:val="0"/>
      <w:divBdr>
        <w:top w:val="none" w:sz="0" w:space="0" w:color="auto"/>
        <w:left w:val="none" w:sz="0" w:space="0" w:color="auto"/>
        <w:bottom w:val="none" w:sz="0" w:space="0" w:color="auto"/>
        <w:right w:val="none" w:sz="0" w:space="0" w:color="auto"/>
      </w:divBdr>
    </w:div>
    <w:div w:id="1724016646">
      <w:bodyDiv w:val="1"/>
      <w:marLeft w:val="0"/>
      <w:marRight w:val="0"/>
      <w:marTop w:val="0"/>
      <w:marBottom w:val="0"/>
      <w:divBdr>
        <w:top w:val="none" w:sz="0" w:space="0" w:color="auto"/>
        <w:left w:val="none" w:sz="0" w:space="0" w:color="auto"/>
        <w:bottom w:val="none" w:sz="0" w:space="0" w:color="auto"/>
        <w:right w:val="none" w:sz="0" w:space="0" w:color="auto"/>
      </w:divBdr>
    </w:div>
    <w:div w:id="1724255008">
      <w:bodyDiv w:val="1"/>
      <w:marLeft w:val="0"/>
      <w:marRight w:val="0"/>
      <w:marTop w:val="0"/>
      <w:marBottom w:val="0"/>
      <w:divBdr>
        <w:top w:val="none" w:sz="0" w:space="0" w:color="auto"/>
        <w:left w:val="none" w:sz="0" w:space="0" w:color="auto"/>
        <w:bottom w:val="none" w:sz="0" w:space="0" w:color="auto"/>
        <w:right w:val="none" w:sz="0" w:space="0" w:color="auto"/>
      </w:divBdr>
    </w:div>
    <w:div w:id="1724284381">
      <w:bodyDiv w:val="1"/>
      <w:marLeft w:val="0"/>
      <w:marRight w:val="0"/>
      <w:marTop w:val="0"/>
      <w:marBottom w:val="0"/>
      <w:divBdr>
        <w:top w:val="none" w:sz="0" w:space="0" w:color="auto"/>
        <w:left w:val="none" w:sz="0" w:space="0" w:color="auto"/>
        <w:bottom w:val="none" w:sz="0" w:space="0" w:color="auto"/>
        <w:right w:val="none" w:sz="0" w:space="0" w:color="auto"/>
      </w:divBdr>
    </w:div>
    <w:div w:id="1724670902">
      <w:bodyDiv w:val="1"/>
      <w:marLeft w:val="0"/>
      <w:marRight w:val="0"/>
      <w:marTop w:val="0"/>
      <w:marBottom w:val="0"/>
      <w:divBdr>
        <w:top w:val="none" w:sz="0" w:space="0" w:color="auto"/>
        <w:left w:val="none" w:sz="0" w:space="0" w:color="auto"/>
        <w:bottom w:val="none" w:sz="0" w:space="0" w:color="auto"/>
        <w:right w:val="none" w:sz="0" w:space="0" w:color="auto"/>
      </w:divBdr>
    </w:div>
    <w:div w:id="1725372566">
      <w:bodyDiv w:val="1"/>
      <w:marLeft w:val="0"/>
      <w:marRight w:val="0"/>
      <w:marTop w:val="0"/>
      <w:marBottom w:val="0"/>
      <w:divBdr>
        <w:top w:val="none" w:sz="0" w:space="0" w:color="auto"/>
        <w:left w:val="none" w:sz="0" w:space="0" w:color="auto"/>
        <w:bottom w:val="none" w:sz="0" w:space="0" w:color="auto"/>
        <w:right w:val="none" w:sz="0" w:space="0" w:color="auto"/>
      </w:divBdr>
    </w:div>
    <w:div w:id="1725522427">
      <w:bodyDiv w:val="1"/>
      <w:marLeft w:val="0"/>
      <w:marRight w:val="0"/>
      <w:marTop w:val="0"/>
      <w:marBottom w:val="0"/>
      <w:divBdr>
        <w:top w:val="none" w:sz="0" w:space="0" w:color="auto"/>
        <w:left w:val="none" w:sz="0" w:space="0" w:color="auto"/>
        <w:bottom w:val="none" w:sz="0" w:space="0" w:color="auto"/>
        <w:right w:val="none" w:sz="0" w:space="0" w:color="auto"/>
      </w:divBdr>
    </w:div>
    <w:div w:id="1725906215">
      <w:bodyDiv w:val="1"/>
      <w:marLeft w:val="0"/>
      <w:marRight w:val="0"/>
      <w:marTop w:val="0"/>
      <w:marBottom w:val="0"/>
      <w:divBdr>
        <w:top w:val="none" w:sz="0" w:space="0" w:color="auto"/>
        <w:left w:val="none" w:sz="0" w:space="0" w:color="auto"/>
        <w:bottom w:val="none" w:sz="0" w:space="0" w:color="auto"/>
        <w:right w:val="none" w:sz="0" w:space="0" w:color="auto"/>
      </w:divBdr>
    </w:div>
    <w:div w:id="1725984488">
      <w:bodyDiv w:val="1"/>
      <w:marLeft w:val="0"/>
      <w:marRight w:val="0"/>
      <w:marTop w:val="0"/>
      <w:marBottom w:val="0"/>
      <w:divBdr>
        <w:top w:val="none" w:sz="0" w:space="0" w:color="auto"/>
        <w:left w:val="none" w:sz="0" w:space="0" w:color="auto"/>
        <w:bottom w:val="none" w:sz="0" w:space="0" w:color="auto"/>
        <w:right w:val="none" w:sz="0" w:space="0" w:color="auto"/>
      </w:divBdr>
    </w:div>
    <w:div w:id="1726179607">
      <w:bodyDiv w:val="1"/>
      <w:marLeft w:val="0"/>
      <w:marRight w:val="0"/>
      <w:marTop w:val="0"/>
      <w:marBottom w:val="0"/>
      <w:divBdr>
        <w:top w:val="none" w:sz="0" w:space="0" w:color="auto"/>
        <w:left w:val="none" w:sz="0" w:space="0" w:color="auto"/>
        <w:bottom w:val="none" w:sz="0" w:space="0" w:color="auto"/>
        <w:right w:val="none" w:sz="0" w:space="0" w:color="auto"/>
      </w:divBdr>
    </w:div>
    <w:div w:id="1726906367">
      <w:bodyDiv w:val="1"/>
      <w:marLeft w:val="0"/>
      <w:marRight w:val="0"/>
      <w:marTop w:val="0"/>
      <w:marBottom w:val="0"/>
      <w:divBdr>
        <w:top w:val="none" w:sz="0" w:space="0" w:color="auto"/>
        <w:left w:val="none" w:sz="0" w:space="0" w:color="auto"/>
        <w:bottom w:val="none" w:sz="0" w:space="0" w:color="auto"/>
        <w:right w:val="none" w:sz="0" w:space="0" w:color="auto"/>
      </w:divBdr>
    </w:div>
    <w:div w:id="1727292019">
      <w:bodyDiv w:val="1"/>
      <w:marLeft w:val="0"/>
      <w:marRight w:val="0"/>
      <w:marTop w:val="0"/>
      <w:marBottom w:val="0"/>
      <w:divBdr>
        <w:top w:val="none" w:sz="0" w:space="0" w:color="auto"/>
        <w:left w:val="none" w:sz="0" w:space="0" w:color="auto"/>
        <w:bottom w:val="none" w:sz="0" w:space="0" w:color="auto"/>
        <w:right w:val="none" w:sz="0" w:space="0" w:color="auto"/>
      </w:divBdr>
    </w:div>
    <w:div w:id="1727677397">
      <w:bodyDiv w:val="1"/>
      <w:marLeft w:val="0"/>
      <w:marRight w:val="0"/>
      <w:marTop w:val="0"/>
      <w:marBottom w:val="0"/>
      <w:divBdr>
        <w:top w:val="none" w:sz="0" w:space="0" w:color="auto"/>
        <w:left w:val="none" w:sz="0" w:space="0" w:color="auto"/>
        <w:bottom w:val="none" w:sz="0" w:space="0" w:color="auto"/>
        <w:right w:val="none" w:sz="0" w:space="0" w:color="auto"/>
      </w:divBdr>
    </w:div>
    <w:div w:id="1727680385">
      <w:bodyDiv w:val="1"/>
      <w:marLeft w:val="0"/>
      <w:marRight w:val="0"/>
      <w:marTop w:val="0"/>
      <w:marBottom w:val="0"/>
      <w:divBdr>
        <w:top w:val="none" w:sz="0" w:space="0" w:color="auto"/>
        <w:left w:val="none" w:sz="0" w:space="0" w:color="auto"/>
        <w:bottom w:val="none" w:sz="0" w:space="0" w:color="auto"/>
        <w:right w:val="none" w:sz="0" w:space="0" w:color="auto"/>
      </w:divBdr>
    </w:div>
    <w:div w:id="1728265239">
      <w:bodyDiv w:val="1"/>
      <w:marLeft w:val="0"/>
      <w:marRight w:val="0"/>
      <w:marTop w:val="0"/>
      <w:marBottom w:val="0"/>
      <w:divBdr>
        <w:top w:val="none" w:sz="0" w:space="0" w:color="auto"/>
        <w:left w:val="none" w:sz="0" w:space="0" w:color="auto"/>
        <w:bottom w:val="none" w:sz="0" w:space="0" w:color="auto"/>
        <w:right w:val="none" w:sz="0" w:space="0" w:color="auto"/>
      </w:divBdr>
    </w:div>
    <w:div w:id="1728794460">
      <w:bodyDiv w:val="1"/>
      <w:marLeft w:val="0"/>
      <w:marRight w:val="0"/>
      <w:marTop w:val="0"/>
      <w:marBottom w:val="0"/>
      <w:divBdr>
        <w:top w:val="none" w:sz="0" w:space="0" w:color="auto"/>
        <w:left w:val="none" w:sz="0" w:space="0" w:color="auto"/>
        <w:bottom w:val="none" w:sz="0" w:space="0" w:color="auto"/>
        <w:right w:val="none" w:sz="0" w:space="0" w:color="auto"/>
      </w:divBdr>
    </w:div>
    <w:div w:id="1728990733">
      <w:bodyDiv w:val="1"/>
      <w:marLeft w:val="0"/>
      <w:marRight w:val="0"/>
      <w:marTop w:val="0"/>
      <w:marBottom w:val="0"/>
      <w:divBdr>
        <w:top w:val="none" w:sz="0" w:space="0" w:color="auto"/>
        <w:left w:val="none" w:sz="0" w:space="0" w:color="auto"/>
        <w:bottom w:val="none" w:sz="0" w:space="0" w:color="auto"/>
        <w:right w:val="none" w:sz="0" w:space="0" w:color="auto"/>
      </w:divBdr>
    </w:div>
    <w:div w:id="1729062915">
      <w:bodyDiv w:val="1"/>
      <w:marLeft w:val="0"/>
      <w:marRight w:val="0"/>
      <w:marTop w:val="0"/>
      <w:marBottom w:val="0"/>
      <w:divBdr>
        <w:top w:val="none" w:sz="0" w:space="0" w:color="auto"/>
        <w:left w:val="none" w:sz="0" w:space="0" w:color="auto"/>
        <w:bottom w:val="none" w:sz="0" w:space="0" w:color="auto"/>
        <w:right w:val="none" w:sz="0" w:space="0" w:color="auto"/>
      </w:divBdr>
    </w:div>
    <w:div w:id="1729453616">
      <w:bodyDiv w:val="1"/>
      <w:marLeft w:val="0"/>
      <w:marRight w:val="0"/>
      <w:marTop w:val="0"/>
      <w:marBottom w:val="0"/>
      <w:divBdr>
        <w:top w:val="none" w:sz="0" w:space="0" w:color="auto"/>
        <w:left w:val="none" w:sz="0" w:space="0" w:color="auto"/>
        <w:bottom w:val="none" w:sz="0" w:space="0" w:color="auto"/>
        <w:right w:val="none" w:sz="0" w:space="0" w:color="auto"/>
      </w:divBdr>
    </w:div>
    <w:div w:id="1729570647">
      <w:bodyDiv w:val="1"/>
      <w:marLeft w:val="0"/>
      <w:marRight w:val="0"/>
      <w:marTop w:val="0"/>
      <w:marBottom w:val="0"/>
      <w:divBdr>
        <w:top w:val="none" w:sz="0" w:space="0" w:color="auto"/>
        <w:left w:val="none" w:sz="0" w:space="0" w:color="auto"/>
        <w:bottom w:val="none" w:sz="0" w:space="0" w:color="auto"/>
        <w:right w:val="none" w:sz="0" w:space="0" w:color="auto"/>
      </w:divBdr>
    </w:div>
    <w:div w:id="1729720418">
      <w:bodyDiv w:val="1"/>
      <w:marLeft w:val="0"/>
      <w:marRight w:val="0"/>
      <w:marTop w:val="0"/>
      <w:marBottom w:val="0"/>
      <w:divBdr>
        <w:top w:val="none" w:sz="0" w:space="0" w:color="auto"/>
        <w:left w:val="none" w:sz="0" w:space="0" w:color="auto"/>
        <w:bottom w:val="none" w:sz="0" w:space="0" w:color="auto"/>
        <w:right w:val="none" w:sz="0" w:space="0" w:color="auto"/>
      </w:divBdr>
    </w:div>
    <w:div w:id="1729838610">
      <w:bodyDiv w:val="1"/>
      <w:marLeft w:val="0"/>
      <w:marRight w:val="0"/>
      <w:marTop w:val="0"/>
      <w:marBottom w:val="0"/>
      <w:divBdr>
        <w:top w:val="none" w:sz="0" w:space="0" w:color="auto"/>
        <w:left w:val="none" w:sz="0" w:space="0" w:color="auto"/>
        <w:bottom w:val="none" w:sz="0" w:space="0" w:color="auto"/>
        <w:right w:val="none" w:sz="0" w:space="0" w:color="auto"/>
      </w:divBdr>
    </w:div>
    <w:div w:id="1730375733">
      <w:bodyDiv w:val="1"/>
      <w:marLeft w:val="0"/>
      <w:marRight w:val="0"/>
      <w:marTop w:val="0"/>
      <w:marBottom w:val="0"/>
      <w:divBdr>
        <w:top w:val="none" w:sz="0" w:space="0" w:color="auto"/>
        <w:left w:val="none" w:sz="0" w:space="0" w:color="auto"/>
        <w:bottom w:val="none" w:sz="0" w:space="0" w:color="auto"/>
        <w:right w:val="none" w:sz="0" w:space="0" w:color="auto"/>
      </w:divBdr>
    </w:div>
    <w:div w:id="1730685749">
      <w:bodyDiv w:val="1"/>
      <w:marLeft w:val="0"/>
      <w:marRight w:val="0"/>
      <w:marTop w:val="0"/>
      <w:marBottom w:val="0"/>
      <w:divBdr>
        <w:top w:val="none" w:sz="0" w:space="0" w:color="auto"/>
        <w:left w:val="none" w:sz="0" w:space="0" w:color="auto"/>
        <w:bottom w:val="none" w:sz="0" w:space="0" w:color="auto"/>
        <w:right w:val="none" w:sz="0" w:space="0" w:color="auto"/>
      </w:divBdr>
    </w:div>
    <w:div w:id="1730759483">
      <w:bodyDiv w:val="1"/>
      <w:marLeft w:val="0"/>
      <w:marRight w:val="0"/>
      <w:marTop w:val="0"/>
      <w:marBottom w:val="0"/>
      <w:divBdr>
        <w:top w:val="none" w:sz="0" w:space="0" w:color="auto"/>
        <w:left w:val="none" w:sz="0" w:space="0" w:color="auto"/>
        <w:bottom w:val="none" w:sz="0" w:space="0" w:color="auto"/>
        <w:right w:val="none" w:sz="0" w:space="0" w:color="auto"/>
      </w:divBdr>
    </w:div>
    <w:div w:id="1731150536">
      <w:bodyDiv w:val="1"/>
      <w:marLeft w:val="0"/>
      <w:marRight w:val="0"/>
      <w:marTop w:val="0"/>
      <w:marBottom w:val="0"/>
      <w:divBdr>
        <w:top w:val="none" w:sz="0" w:space="0" w:color="auto"/>
        <w:left w:val="none" w:sz="0" w:space="0" w:color="auto"/>
        <w:bottom w:val="none" w:sz="0" w:space="0" w:color="auto"/>
        <w:right w:val="none" w:sz="0" w:space="0" w:color="auto"/>
      </w:divBdr>
    </w:div>
    <w:div w:id="1731878840">
      <w:bodyDiv w:val="1"/>
      <w:marLeft w:val="0"/>
      <w:marRight w:val="0"/>
      <w:marTop w:val="0"/>
      <w:marBottom w:val="0"/>
      <w:divBdr>
        <w:top w:val="none" w:sz="0" w:space="0" w:color="auto"/>
        <w:left w:val="none" w:sz="0" w:space="0" w:color="auto"/>
        <w:bottom w:val="none" w:sz="0" w:space="0" w:color="auto"/>
        <w:right w:val="none" w:sz="0" w:space="0" w:color="auto"/>
      </w:divBdr>
    </w:div>
    <w:div w:id="1731928003">
      <w:bodyDiv w:val="1"/>
      <w:marLeft w:val="0"/>
      <w:marRight w:val="0"/>
      <w:marTop w:val="0"/>
      <w:marBottom w:val="0"/>
      <w:divBdr>
        <w:top w:val="none" w:sz="0" w:space="0" w:color="auto"/>
        <w:left w:val="none" w:sz="0" w:space="0" w:color="auto"/>
        <w:bottom w:val="none" w:sz="0" w:space="0" w:color="auto"/>
        <w:right w:val="none" w:sz="0" w:space="0" w:color="auto"/>
      </w:divBdr>
    </w:div>
    <w:div w:id="1732579039">
      <w:bodyDiv w:val="1"/>
      <w:marLeft w:val="0"/>
      <w:marRight w:val="0"/>
      <w:marTop w:val="0"/>
      <w:marBottom w:val="0"/>
      <w:divBdr>
        <w:top w:val="none" w:sz="0" w:space="0" w:color="auto"/>
        <w:left w:val="none" w:sz="0" w:space="0" w:color="auto"/>
        <w:bottom w:val="none" w:sz="0" w:space="0" w:color="auto"/>
        <w:right w:val="none" w:sz="0" w:space="0" w:color="auto"/>
      </w:divBdr>
    </w:div>
    <w:div w:id="1732730842">
      <w:bodyDiv w:val="1"/>
      <w:marLeft w:val="0"/>
      <w:marRight w:val="0"/>
      <w:marTop w:val="0"/>
      <w:marBottom w:val="0"/>
      <w:divBdr>
        <w:top w:val="none" w:sz="0" w:space="0" w:color="auto"/>
        <w:left w:val="none" w:sz="0" w:space="0" w:color="auto"/>
        <w:bottom w:val="none" w:sz="0" w:space="0" w:color="auto"/>
        <w:right w:val="none" w:sz="0" w:space="0" w:color="auto"/>
      </w:divBdr>
    </w:div>
    <w:div w:id="1732921460">
      <w:bodyDiv w:val="1"/>
      <w:marLeft w:val="0"/>
      <w:marRight w:val="0"/>
      <w:marTop w:val="0"/>
      <w:marBottom w:val="0"/>
      <w:divBdr>
        <w:top w:val="none" w:sz="0" w:space="0" w:color="auto"/>
        <w:left w:val="none" w:sz="0" w:space="0" w:color="auto"/>
        <w:bottom w:val="none" w:sz="0" w:space="0" w:color="auto"/>
        <w:right w:val="none" w:sz="0" w:space="0" w:color="auto"/>
      </w:divBdr>
    </w:div>
    <w:div w:id="1733116370">
      <w:bodyDiv w:val="1"/>
      <w:marLeft w:val="0"/>
      <w:marRight w:val="0"/>
      <w:marTop w:val="0"/>
      <w:marBottom w:val="0"/>
      <w:divBdr>
        <w:top w:val="none" w:sz="0" w:space="0" w:color="auto"/>
        <w:left w:val="none" w:sz="0" w:space="0" w:color="auto"/>
        <w:bottom w:val="none" w:sz="0" w:space="0" w:color="auto"/>
        <w:right w:val="none" w:sz="0" w:space="0" w:color="auto"/>
      </w:divBdr>
    </w:div>
    <w:div w:id="1733766841">
      <w:bodyDiv w:val="1"/>
      <w:marLeft w:val="0"/>
      <w:marRight w:val="0"/>
      <w:marTop w:val="0"/>
      <w:marBottom w:val="0"/>
      <w:divBdr>
        <w:top w:val="none" w:sz="0" w:space="0" w:color="auto"/>
        <w:left w:val="none" w:sz="0" w:space="0" w:color="auto"/>
        <w:bottom w:val="none" w:sz="0" w:space="0" w:color="auto"/>
        <w:right w:val="none" w:sz="0" w:space="0" w:color="auto"/>
      </w:divBdr>
    </w:div>
    <w:div w:id="1734891127">
      <w:bodyDiv w:val="1"/>
      <w:marLeft w:val="0"/>
      <w:marRight w:val="0"/>
      <w:marTop w:val="0"/>
      <w:marBottom w:val="0"/>
      <w:divBdr>
        <w:top w:val="none" w:sz="0" w:space="0" w:color="auto"/>
        <w:left w:val="none" w:sz="0" w:space="0" w:color="auto"/>
        <w:bottom w:val="none" w:sz="0" w:space="0" w:color="auto"/>
        <w:right w:val="none" w:sz="0" w:space="0" w:color="auto"/>
      </w:divBdr>
    </w:div>
    <w:div w:id="1735078805">
      <w:bodyDiv w:val="1"/>
      <w:marLeft w:val="0"/>
      <w:marRight w:val="0"/>
      <w:marTop w:val="0"/>
      <w:marBottom w:val="0"/>
      <w:divBdr>
        <w:top w:val="none" w:sz="0" w:space="0" w:color="auto"/>
        <w:left w:val="none" w:sz="0" w:space="0" w:color="auto"/>
        <w:bottom w:val="none" w:sz="0" w:space="0" w:color="auto"/>
        <w:right w:val="none" w:sz="0" w:space="0" w:color="auto"/>
      </w:divBdr>
    </w:div>
    <w:div w:id="1735541921">
      <w:bodyDiv w:val="1"/>
      <w:marLeft w:val="0"/>
      <w:marRight w:val="0"/>
      <w:marTop w:val="0"/>
      <w:marBottom w:val="0"/>
      <w:divBdr>
        <w:top w:val="none" w:sz="0" w:space="0" w:color="auto"/>
        <w:left w:val="none" w:sz="0" w:space="0" w:color="auto"/>
        <w:bottom w:val="none" w:sz="0" w:space="0" w:color="auto"/>
        <w:right w:val="none" w:sz="0" w:space="0" w:color="auto"/>
      </w:divBdr>
    </w:div>
    <w:div w:id="1735664257">
      <w:bodyDiv w:val="1"/>
      <w:marLeft w:val="0"/>
      <w:marRight w:val="0"/>
      <w:marTop w:val="0"/>
      <w:marBottom w:val="0"/>
      <w:divBdr>
        <w:top w:val="none" w:sz="0" w:space="0" w:color="auto"/>
        <w:left w:val="none" w:sz="0" w:space="0" w:color="auto"/>
        <w:bottom w:val="none" w:sz="0" w:space="0" w:color="auto"/>
        <w:right w:val="none" w:sz="0" w:space="0" w:color="auto"/>
      </w:divBdr>
    </w:div>
    <w:div w:id="1736008823">
      <w:bodyDiv w:val="1"/>
      <w:marLeft w:val="0"/>
      <w:marRight w:val="0"/>
      <w:marTop w:val="0"/>
      <w:marBottom w:val="0"/>
      <w:divBdr>
        <w:top w:val="none" w:sz="0" w:space="0" w:color="auto"/>
        <w:left w:val="none" w:sz="0" w:space="0" w:color="auto"/>
        <w:bottom w:val="none" w:sz="0" w:space="0" w:color="auto"/>
        <w:right w:val="none" w:sz="0" w:space="0" w:color="auto"/>
      </w:divBdr>
    </w:div>
    <w:div w:id="1736583115">
      <w:bodyDiv w:val="1"/>
      <w:marLeft w:val="0"/>
      <w:marRight w:val="0"/>
      <w:marTop w:val="0"/>
      <w:marBottom w:val="0"/>
      <w:divBdr>
        <w:top w:val="none" w:sz="0" w:space="0" w:color="auto"/>
        <w:left w:val="none" w:sz="0" w:space="0" w:color="auto"/>
        <w:bottom w:val="none" w:sz="0" w:space="0" w:color="auto"/>
        <w:right w:val="none" w:sz="0" w:space="0" w:color="auto"/>
      </w:divBdr>
    </w:div>
    <w:div w:id="1736851584">
      <w:bodyDiv w:val="1"/>
      <w:marLeft w:val="0"/>
      <w:marRight w:val="0"/>
      <w:marTop w:val="0"/>
      <w:marBottom w:val="0"/>
      <w:divBdr>
        <w:top w:val="none" w:sz="0" w:space="0" w:color="auto"/>
        <w:left w:val="none" w:sz="0" w:space="0" w:color="auto"/>
        <w:bottom w:val="none" w:sz="0" w:space="0" w:color="auto"/>
        <w:right w:val="none" w:sz="0" w:space="0" w:color="auto"/>
      </w:divBdr>
    </w:div>
    <w:div w:id="1736859495">
      <w:bodyDiv w:val="1"/>
      <w:marLeft w:val="0"/>
      <w:marRight w:val="0"/>
      <w:marTop w:val="0"/>
      <w:marBottom w:val="0"/>
      <w:divBdr>
        <w:top w:val="none" w:sz="0" w:space="0" w:color="auto"/>
        <w:left w:val="none" w:sz="0" w:space="0" w:color="auto"/>
        <w:bottom w:val="none" w:sz="0" w:space="0" w:color="auto"/>
        <w:right w:val="none" w:sz="0" w:space="0" w:color="auto"/>
      </w:divBdr>
    </w:div>
    <w:div w:id="1737169302">
      <w:bodyDiv w:val="1"/>
      <w:marLeft w:val="0"/>
      <w:marRight w:val="0"/>
      <w:marTop w:val="0"/>
      <w:marBottom w:val="0"/>
      <w:divBdr>
        <w:top w:val="none" w:sz="0" w:space="0" w:color="auto"/>
        <w:left w:val="none" w:sz="0" w:space="0" w:color="auto"/>
        <w:bottom w:val="none" w:sz="0" w:space="0" w:color="auto"/>
        <w:right w:val="none" w:sz="0" w:space="0" w:color="auto"/>
      </w:divBdr>
    </w:div>
    <w:div w:id="1738279937">
      <w:bodyDiv w:val="1"/>
      <w:marLeft w:val="0"/>
      <w:marRight w:val="0"/>
      <w:marTop w:val="0"/>
      <w:marBottom w:val="0"/>
      <w:divBdr>
        <w:top w:val="none" w:sz="0" w:space="0" w:color="auto"/>
        <w:left w:val="none" w:sz="0" w:space="0" w:color="auto"/>
        <w:bottom w:val="none" w:sz="0" w:space="0" w:color="auto"/>
        <w:right w:val="none" w:sz="0" w:space="0" w:color="auto"/>
      </w:divBdr>
    </w:div>
    <w:div w:id="1738476540">
      <w:bodyDiv w:val="1"/>
      <w:marLeft w:val="0"/>
      <w:marRight w:val="0"/>
      <w:marTop w:val="0"/>
      <w:marBottom w:val="0"/>
      <w:divBdr>
        <w:top w:val="none" w:sz="0" w:space="0" w:color="auto"/>
        <w:left w:val="none" w:sz="0" w:space="0" w:color="auto"/>
        <w:bottom w:val="none" w:sz="0" w:space="0" w:color="auto"/>
        <w:right w:val="none" w:sz="0" w:space="0" w:color="auto"/>
      </w:divBdr>
    </w:div>
    <w:div w:id="1739203651">
      <w:bodyDiv w:val="1"/>
      <w:marLeft w:val="0"/>
      <w:marRight w:val="0"/>
      <w:marTop w:val="0"/>
      <w:marBottom w:val="0"/>
      <w:divBdr>
        <w:top w:val="none" w:sz="0" w:space="0" w:color="auto"/>
        <w:left w:val="none" w:sz="0" w:space="0" w:color="auto"/>
        <w:bottom w:val="none" w:sz="0" w:space="0" w:color="auto"/>
        <w:right w:val="none" w:sz="0" w:space="0" w:color="auto"/>
      </w:divBdr>
    </w:div>
    <w:div w:id="1739285914">
      <w:bodyDiv w:val="1"/>
      <w:marLeft w:val="0"/>
      <w:marRight w:val="0"/>
      <w:marTop w:val="0"/>
      <w:marBottom w:val="0"/>
      <w:divBdr>
        <w:top w:val="none" w:sz="0" w:space="0" w:color="auto"/>
        <w:left w:val="none" w:sz="0" w:space="0" w:color="auto"/>
        <w:bottom w:val="none" w:sz="0" w:space="0" w:color="auto"/>
        <w:right w:val="none" w:sz="0" w:space="0" w:color="auto"/>
      </w:divBdr>
    </w:div>
    <w:div w:id="1740010217">
      <w:bodyDiv w:val="1"/>
      <w:marLeft w:val="0"/>
      <w:marRight w:val="0"/>
      <w:marTop w:val="0"/>
      <w:marBottom w:val="0"/>
      <w:divBdr>
        <w:top w:val="none" w:sz="0" w:space="0" w:color="auto"/>
        <w:left w:val="none" w:sz="0" w:space="0" w:color="auto"/>
        <w:bottom w:val="none" w:sz="0" w:space="0" w:color="auto"/>
        <w:right w:val="none" w:sz="0" w:space="0" w:color="auto"/>
      </w:divBdr>
    </w:div>
    <w:div w:id="1740397198">
      <w:bodyDiv w:val="1"/>
      <w:marLeft w:val="0"/>
      <w:marRight w:val="0"/>
      <w:marTop w:val="0"/>
      <w:marBottom w:val="0"/>
      <w:divBdr>
        <w:top w:val="none" w:sz="0" w:space="0" w:color="auto"/>
        <w:left w:val="none" w:sz="0" w:space="0" w:color="auto"/>
        <w:bottom w:val="none" w:sz="0" w:space="0" w:color="auto"/>
        <w:right w:val="none" w:sz="0" w:space="0" w:color="auto"/>
      </w:divBdr>
    </w:div>
    <w:div w:id="1740589654">
      <w:bodyDiv w:val="1"/>
      <w:marLeft w:val="0"/>
      <w:marRight w:val="0"/>
      <w:marTop w:val="0"/>
      <w:marBottom w:val="0"/>
      <w:divBdr>
        <w:top w:val="none" w:sz="0" w:space="0" w:color="auto"/>
        <w:left w:val="none" w:sz="0" w:space="0" w:color="auto"/>
        <w:bottom w:val="none" w:sz="0" w:space="0" w:color="auto"/>
        <w:right w:val="none" w:sz="0" w:space="0" w:color="auto"/>
      </w:divBdr>
    </w:div>
    <w:div w:id="1741444718">
      <w:bodyDiv w:val="1"/>
      <w:marLeft w:val="0"/>
      <w:marRight w:val="0"/>
      <w:marTop w:val="0"/>
      <w:marBottom w:val="0"/>
      <w:divBdr>
        <w:top w:val="none" w:sz="0" w:space="0" w:color="auto"/>
        <w:left w:val="none" w:sz="0" w:space="0" w:color="auto"/>
        <w:bottom w:val="none" w:sz="0" w:space="0" w:color="auto"/>
        <w:right w:val="none" w:sz="0" w:space="0" w:color="auto"/>
      </w:divBdr>
    </w:div>
    <w:div w:id="1741558542">
      <w:bodyDiv w:val="1"/>
      <w:marLeft w:val="0"/>
      <w:marRight w:val="0"/>
      <w:marTop w:val="0"/>
      <w:marBottom w:val="0"/>
      <w:divBdr>
        <w:top w:val="none" w:sz="0" w:space="0" w:color="auto"/>
        <w:left w:val="none" w:sz="0" w:space="0" w:color="auto"/>
        <w:bottom w:val="none" w:sz="0" w:space="0" w:color="auto"/>
        <w:right w:val="none" w:sz="0" w:space="0" w:color="auto"/>
      </w:divBdr>
    </w:div>
    <w:div w:id="1742366580">
      <w:bodyDiv w:val="1"/>
      <w:marLeft w:val="0"/>
      <w:marRight w:val="0"/>
      <w:marTop w:val="0"/>
      <w:marBottom w:val="0"/>
      <w:divBdr>
        <w:top w:val="none" w:sz="0" w:space="0" w:color="auto"/>
        <w:left w:val="none" w:sz="0" w:space="0" w:color="auto"/>
        <w:bottom w:val="none" w:sz="0" w:space="0" w:color="auto"/>
        <w:right w:val="none" w:sz="0" w:space="0" w:color="auto"/>
      </w:divBdr>
    </w:div>
    <w:div w:id="1742748321">
      <w:bodyDiv w:val="1"/>
      <w:marLeft w:val="0"/>
      <w:marRight w:val="0"/>
      <w:marTop w:val="0"/>
      <w:marBottom w:val="0"/>
      <w:divBdr>
        <w:top w:val="none" w:sz="0" w:space="0" w:color="auto"/>
        <w:left w:val="none" w:sz="0" w:space="0" w:color="auto"/>
        <w:bottom w:val="none" w:sz="0" w:space="0" w:color="auto"/>
        <w:right w:val="none" w:sz="0" w:space="0" w:color="auto"/>
      </w:divBdr>
    </w:div>
    <w:div w:id="1742751352">
      <w:bodyDiv w:val="1"/>
      <w:marLeft w:val="0"/>
      <w:marRight w:val="0"/>
      <w:marTop w:val="0"/>
      <w:marBottom w:val="0"/>
      <w:divBdr>
        <w:top w:val="none" w:sz="0" w:space="0" w:color="auto"/>
        <w:left w:val="none" w:sz="0" w:space="0" w:color="auto"/>
        <w:bottom w:val="none" w:sz="0" w:space="0" w:color="auto"/>
        <w:right w:val="none" w:sz="0" w:space="0" w:color="auto"/>
      </w:divBdr>
    </w:div>
    <w:div w:id="1743064271">
      <w:bodyDiv w:val="1"/>
      <w:marLeft w:val="0"/>
      <w:marRight w:val="0"/>
      <w:marTop w:val="0"/>
      <w:marBottom w:val="0"/>
      <w:divBdr>
        <w:top w:val="none" w:sz="0" w:space="0" w:color="auto"/>
        <w:left w:val="none" w:sz="0" w:space="0" w:color="auto"/>
        <w:bottom w:val="none" w:sz="0" w:space="0" w:color="auto"/>
        <w:right w:val="none" w:sz="0" w:space="0" w:color="auto"/>
      </w:divBdr>
    </w:div>
    <w:div w:id="1745057599">
      <w:bodyDiv w:val="1"/>
      <w:marLeft w:val="0"/>
      <w:marRight w:val="0"/>
      <w:marTop w:val="0"/>
      <w:marBottom w:val="0"/>
      <w:divBdr>
        <w:top w:val="none" w:sz="0" w:space="0" w:color="auto"/>
        <w:left w:val="none" w:sz="0" w:space="0" w:color="auto"/>
        <w:bottom w:val="none" w:sz="0" w:space="0" w:color="auto"/>
        <w:right w:val="none" w:sz="0" w:space="0" w:color="auto"/>
      </w:divBdr>
    </w:div>
    <w:div w:id="1745836175">
      <w:bodyDiv w:val="1"/>
      <w:marLeft w:val="0"/>
      <w:marRight w:val="0"/>
      <w:marTop w:val="0"/>
      <w:marBottom w:val="0"/>
      <w:divBdr>
        <w:top w:val="none" w:sz="0" w:space="0" w:color="auto"/>
        <w:left w:val="none" w:sz="0" w:space="0" w:color="auto"/>
        <w:bottom w:val="none" w:sz="0" w:space="0" w:color="auto"/>
        <w:right w:val="none" w:sz="0" w:space="0" w:color="auto"/>
      </w:divBdr>
    </w:div>
    <w:div w:id="1746032827">
      <w:bodyDiv w:val="1"/>
      <w:marLeft w:val="0"/>
      <w:marRight w:val="0"/>
      <w:marTop w:val="0"/>
      <w:marBottom w:val="0"/>
      <w:divBdr>
        <w:top w:val="none" w:sz="0" w:space="0" w:color="auto"/>
        <w:left w:val="none" w:sz="0" w:space="0" w:color="auto"/>
        <w:bottom w:val="none" w:sz="0" w:space="0" w:color="auto"/>
        <w:right w:val="none" w:sz="0" w:space="0" w:color="auto"/>
      </w:divBdr>
    </w:div>
    <w:div w:id="1746149219">
      <w:bodyDiv w:val="1"/>
      <w:marLeft w:val="0"/>
      <w:marRight w:val="0"/>
      <w:marTop w:val="0"/>
      <w:marBottom w:val="0"/>
      <w:divBdr>
        <w:top w:val="none" w:sz="0" w:space="0" w:color="auto"/>
        <w:left w:val="none" w:sz="0" w:space="0" w:color="auto"/>
        <w:bottom w:val="none" w:sz="0" w:space="0" w:color="auto"/>
        <w:right w:val="none" w:sz="0" w:space="0" w:color="auto"/>
      </w:divBdr>
    </w:div>
    <w:div w:id="1746299440">
      <w:bodyDiv w:val="1"/>
      <w:marLeft w:val="0"/>
      <w:marRight w:val="0"/>
      <w:marTop w:val="0"/>
      <w:marBottom w:val="0"/>
      <w:divBdr>
        <w:top w:val="none" w:sz="0" w:space="0" w:color="auto"/>
        <w:left w:val="none" w:sz="0" w:space="0" w:color="auto"/>
        <w:bottom w:val="none" w:sz="0" w:space="0" w:color="auto"/>
        <w:right w:val="none" w:sz="0" w:space="0" w:color="auto"/>
      </w:divBdr>
    </w:div>
    <w:div w:id="1746369468">
      <w:bodyDiv w:val="1"/>
      <w:marLeft w:val="0"/>
      <w:marRight w:val="0"/>
      <w:marTop w:val="0"/>
      <w:marBottom w:val="0"/>
      <w:divBdr>
        <w:top w:val="none" w:sz="0" w:space="0" w:color="auto"/>
        <w:left w:val="none" w:sz="0" w:space="0" w:color="auto"/>
        <w:bottom w:val="none" w:sz="0" w:space="0" w:color="auto"/>
        <w:right w:val="none" w:sz="0" w:space="0" w:color="auto"/>
      </w:divBdr>
    </w:div>
    <w:div w:id="1746679550">
      <w:bodyDiv w:val="1"/>
      <w:marLeft w:val="0"/>
      <w:marRight w:val="0"/>
      <w:marTop w:val="0"/>
      <w:marBottom w:val="0"/>
      <w:divBdr>
        <w:top w:val="none" w:sz="0" w:space="0" w:color="auto"/>
        <w:left w:val="none" w:sz="0" w:space="0" w:color="auto"/>
        <w:bottom w:val="none" w:sz="0" w:space="0" w:color="auto"/>
        <w:right w:val="none" w:sz="0" w:space="0" w:color="auto"/>
      </w:divBdr>
    </w:div>
    <w:div w:id="1746760533">
      <w:bodyDiv w:val="1"/>
      <w:marLeft w:val="0"/>
      <w:marRight w:val="0"/>
      <w:marTop w:val="0"/>
      <w:marBottom w:val="0"/>
      <w:divBdr>
        <w:top w:val="none" w:sz="0" w:space="0" w:color="auto"/>
        <w:left w:val="none" w:sz="0" w:space="0" w:color="auto"/>
        <w:bottom w:val="none" w:sz="0" w:space="0" w:color="auto"/>
        <w:right w:val="none" w:sz="0" w:space="0" w:color="auto"/>
      </w:divBdr>
    </w:div>
    <w:div w:id="1746762760">
      <w:bodyDiv w:val="1"/>
      <w:marLeft w:val="0"/>
      <w:marRight w:val="0"/>
      <w:marTop w:val="0"/>
      <w:marBottom w:val="0"/>
      <w:divBdr>
        <w:top w:val="none" w:sz="0" w:space="0" w:color="auto"/>
        <w:left w:val="none" w:sz="0" w:space="0" w:color="auto"/>
        <w:bottom w:val="none" w:sz="0" w:space="0" w:color="auto"/>
        <w:right w:val="none" w:sz="0" w:space="0" w:color="auto"/>
      </w:divBdr>
    </w:div>
    <w:div w:id="1747025260">
      <w:bodyDiv w:val="1"/>
      <w:marLeft w:val="0"/>
      <w:marRight w:val="0"/>
      <w:marTop w:val="0"/>
      <w:marBottom w:val="0"/>
      <w:divBdr>
        <w:top w:val="none" w:sz="0" w:space="0" w:color="auto"/>
        <w:left w:val="none" w:sz="0" w:space="0" w:color="auto"/>
        <w:bottom w:val="none" w:sz="0" w:space="0" w:color="auto"/>
        <w:right w:val="none" w:sz="0" w:space="0" w:color="auto"/>
      </w:divBdr>
    </w:div>
    <w:div w:id="1747263056">
      <w:bodyDiv w:val="1"/>
      <w:marLeft w:val="0"/>
      <w:marRight w:val="0"/>
      <w:marTop w:val="0"/>
      <w:marBottom w:val="0"/>
      <w:divBdr>
        <w:top w:val="none" w:sz="0" w:space="0" w:color="auto"/>
        <w:left w:val="none" w:sz="0" w:space="0" w:color="auto"/>
        <w:bottom w:val="none" w:sz="0" w:space="0" w:color="auto"/>
        <w:right w:val="none" w:sz="0" w:space="0" w:color="auto"/>
      </w:divBdr>
    </w:div>
    <w:div w:id="1747536552">
      <w:bodyDiv w:val="1"/>
      <w:marLeft w:val="0"/>
      <w:marRight w:val="0"/>
      <w:marTop w:val="0"/>
      <w:marBottom w:val="0"/>
      <w:divBdr>
        <w:top w:val="none" w:sz="0" w:space="0" w:color="auto"/>
        <w:left w:val="none" w:sz="0" w:space="0" w:color="auto"/>
        <w:bottom w:val="none" w:sz="0" w:space="0" w:color="auto"/>
        <w:right w:val="none" w:sz="0" w:space="0" w:color="auto"/>
      </w:divBdr>
    </w:div>
    <w:div w:id="1747608009">
      <w:bodyDiv w:val="1"/>
      <w:marLeft w:val="0"/>
      <w:marRight w:val="0"/>
      <w:marTop w:val="0"/>
      <w:marBottom w:val="0"/>
      <w:divBdr>
        <w:top w:val="none" w:sz="0" w:space="0" w:color="auto"/>
        <w:left w:val="none" w:sz="0" w:space="0" w:color="auto"/>
        <w:bottom w:val="none" w:sz="0" w:space="0" w:color="auto"/>
        <w:right w:val="none" w:sz="0" w:space="0" w:color="auto"/>
      </w:divBdr>
    </w:div>
    <w:div w:id="1747922684">
      <w:bodyDiv w:val="1"/>
      <w:marLeft w:val="0"/>
      <w:marRight w:val="0"/>
      <w:marTop w:val="0"/>
      <w:marBottom w:val="0"/>
      <w:divBdr>
        <w:top w:val="none" w:sz="0" w:space="0" w:color="auto"/>
        <w:left w:val="none" w:sz="0" w:space="0" w:color="auto"/>
        <w:bottom w:val="none" w:sz="0" w:space="0" w:color="auto"/>
        <w:right w:val="none" w:sz="0" w:space="0" w:color="auto"/>
      </w:divBdr>
    </w:div>
    <w:div w:id="1748304763">
      <w:bodyDiv w:val="1"/>
      <w:marLeft w:val="0"/>
      <w:marRight w:val="0"/>
      <w:marTop w:val="0"/>
      <w:marBottom w:val="0"/>
      <w:divBdr>
        <w:top w:val="none" w:sz="0" w:space="0" w:color="auto"/>
        <w:left w:val="none" w:sz="0" w:space="0" w:color="auto"/>
        <w:bottom w:val="none" w:sz="0" w:space="0" w:color="auto"/>
        <w:right w:val="none" w:sz="0" w:space="0" w:color="auto"/>
      </w:divBdr>
    </w:div>
    <w:div w:id="1748384567">
      <w:bodyDiv w:val="1"/>
      <w:marLeft w:val="0"/>
      <w:marRight w:val="0"/>
      <w:marTop w:val="0"/>
      <w:marBottom w:val="0"/>
      <w:divBdr>
        <w:top w:val="none" w:sz="0" w:space="0" w:color="auto"/>
        <w:left w:val="none" w:sz="0" w:space="0" w:color="auto"/>
        <w:bottom w:val="none" w:sz="0" w:space="0" w:color="auto"/>
        <w:right w:val="none" w:sz="0" w:space="0" w:color="auto"/>
      </w:divBdr>
    </w:div>
    <w:div w:id="1748532812">
      <w:bodyDiv w:val="1"/>
      <w:marLeft w:val="0"/>
      <w:marRight w:val="0"/>
      <w:marTop w:val="0"/>
      <w:marBottom w:val="0"/>
      <w:divBdr>
        <w:top w:val="none" w:sz="0" w:space="0" w:color="auto"/>
        <w:left w:val="none" w:sz="0" w:space="0" w:color="auto"/>
        <w:bottom w:val="none" w:sz="0" w:space="0" w:color="auto"/>
        <w:right w:val="none" w:sz="0" w:space="0" w:color="auto"/>
      </w:divBdr>
    </w:div>
    <w:div w:id="1748574968">
      <w:bodyDiv w:val="1"/>
      <w:marLeft w:val="0"/>
      <w:marRight w:val="0"/>
      <w:marTop w:val="0"/>
      <w:marBottom w:val="0"/>
      <w:divBdr>
        <w:top w:val="none" w:sz="0" w:space="0" w:color="auto"/>
        <w:left w:val="none" w:sz="0" w:space="0" w:color="auto"/>
        <w:bottom w:val="none" w:sz="0" w:space="0" w:color="auto"/>
        <w:right w:val="none" w:sz="0" w:space="0" w:color="auto"/>
      </w:divBdr>
    </w:div>
    <w:div w:id="1748728765">
      <w:bodyDiv w:val="1"/>
      <w:marLeft w:val="0"/>
      <w:marRight w:val="0"/>
      <w:marTop w:val="0"/>
      <w:marBottom w:val="0"/>
      <w:divBdr>
        <w:top w:val="none" w:sz="0" w:space="0" w:color="auto"/>
        <w:left w:val="none" w:sz="0" w:space="0" w:color="auto"/>
        <w:bottom w:val="none" w:sz="0" w:space="0" w:color="auto"/>
        <w:right w:val="none" w:sz="0" w:space="0" w:color="auto"/>
      </w:divBdr>
    </w:div>
    <w:div w:id="1748922740">
      <w:bodyDiv w:val="1"/>
      <w:marLeft w:val="0"/>
      <w:marRight w:val="0"/>
      <w:marTop w:val="0"/>
      <w:marBottom w:val="0"/>
      <w:divBdr>
        <w:top w:val="none" w:sz="0" w:space="0" w:color="auto"/>
        <w:left w:val="none" w:sz="0" w:space="0" w:color="auto"/>
        <w:bottom w:val="none" w:sz="0" w:space="0" w:color="auto"/>
        <w:right w:val="none" w:sz="0" w:space="0" w:color="auto"/>
      </w:divBdr>
    </w:div>
    <w:div w:id="1749035825">
      <w:bodyDiv w:val="1"/>
      <w:marLeft w:val="0"/>
      <w:marRight w:val="0"/>
      <w:marTop w:val="0"/>
      <w:marBottom w:val="0"/>
      <w:divBdr>
        <w:top w:val="none" w:sz="0" w:space="0" w:color="auto"/>
        <w:left w:val="none" w:sz="0" w:space="0" w:color="auto"/>
        <w:bottom w:val="none" w:sz="0" w:space="0" w:color="auto"/>
        <w:right w:val="none" w:sz="0" w:space="0" w:color="auto"/>
      </w:divBdr>
    </w:div>
    <w:div w:id="1749960144">
      <w:bodyDiv w:val="1"/>
      <w:marLeft w:val="0"/>
      <w:marRight w:val="0"/>
      <w:marTop w:val="0"/>
      <w:marBottom w:val="0"/>
      <w:divBdr>
        <w:top w:val="none" w:sz="0" w:space="0" w:color="auto"/>
        <w:left w:val="none" w:sz="0" w:space="0" w:color="auto"/>
        <w:bottom w:val="none" w:sz="0" w:space="0" w:color="auto"/>
        <w:right w:val="none" w:sz="0" w:space="0" w:color="auto"/>
      </w:divBdr>
    </w:div>
    <w:div w:id="1750076579">
      <w:bodyDiv w:val="1"/>
      <w:marLeft w:val="0"/>
      <w:marRight w:val="0"/>
      <w:marTop w:val="0"/>
      <w:marBottom w:val="0"/>
      <w:divBdr>
        <w:top w:val="none" w:sz="0" w:space="0" w:color="auto"/>
        <w:left w:val="none" w:sz="0" w:space="0" w:color="auto"/>
        <w:bottom w:val="none" w:sz="0" w:space="0" w:color="auto"/>
        <w:right w:val="none" w:sz="0" w:space="0" w:color="auto"/>
      </w:divBdr>
    </w:div>
    <w:div w:id="1750301975">
      <w:bodyDiv w:val="1"/>
      <w:marLeft w:val="0"/>
      <w:marRight w:val="0"/>
      <w:marTop w:val="0"/>
      <w:marBottom w:val="0"/>
      <w:divBdr>
        <w:top w:val="none" w:sz="0" w:space="0" w:color="auto"/>
        <w:left w:val="none" w:sz="0" w:space="0" w:color="auto"/>
        <w:bottom w:val="none" w:sz="0" w:space="0" w:color="auto"/>
        <w:right w:val="none" w:sz="0" w:space="0" w:color="auto"/>
      </w:divBdr>
    </w:div>
    <w:div w:id="1751003255">
      <w:bodyDiv w:val="1"/>
      <w:marLeft w:val="0"/>
      <w:marRight w:val="0"/>
      <w:marTop w:val="0"/>
      <w:marBottom w:val="0"/>
      <w:divBdr>
        <w:top w:val="none" w:sz="0" w:space="0" w:color="auto"/>
        <w:left w:val="none" w:sz="0" w:space="0" w:color="auto"/>
        <w:bottom w:val="none" w:sz="0" w:space="0" w:color="auto"/>
        <w:right w:val="none" w:sz="0" w:space="0" w:color="auto"/>
      </w:divBdr>
    </w:div>
    <w:div w:id="1751150206">
      <w:bodyDiv w:val="1"/>
      <w:marLeft w:val="0"/>
      <w:marRight w:val="0"/>
      <w:marTop w:val="0"/>
      <w:marBottom w:val="0"/>
      <w:divBdr>
        <w:top w:val="none" w:sz="0" w:space="0" w:color="auto"/>
        <w:left w:val="none" w:sz="0" w:space="0" w:color="auto"/>
        <w:bottom w:val="none" w:sz="0" w:space="0" w:color="auto"/>
        <w:right w:val="none" w:sz="0" w:space="0" w:color="auto"/>
      </w:divBdr>
    </w:div>
    <w:div w:id="1751269494">
      <w:bodyDiv w:val="1"/>
      <w:marLeft w:val="0"/>
      <w:marRight w:val="0"/>
      <w:marTop w:val="0"/>
      <w:marBottom w:val="0"/>
      <w:divBdr>
        <w:top w:val="none" w:sz="0" w:space="0" w:color="auto"/>
        <w:left w:val="none" w:sz="0" w:space="0" w:color="auto"/>
        <w:bottom w:val="none" w:sz="0" w:space="0" w:color="auto"/>
        <w:right w:val="none" w:sz="0" w:space="0" w:color="auto"/>
      </w:divBdr>
    </w:div>
    <w:div w:id="1752577066">
      <w:bodyDiv w:val="1"/>
      <w:marLeft w:val="0"/>
      <w:marRight w:val="0"/>
      <w:marTop w:val="0"/>
      <w:marBottom w:val="0"/>
      <w:divBdr>
        <w:top w:val="none" w:sz="0" w:space="0" w:color="auto"/>
        <w:left w:val="none" w:sz="0" w:space="0" w:color="auto"/>
        <w:bottom w:val="none" w:sz="0" w:space="0" w:color="auto"/>
        <w:right w:val="none" w:sz="0" w:space="0" w:color="auto"/>
      </w:divBdr>
    </w:div>
    <w:div w:id="1752854066">
      <w:bodyDiv w:val="1"/>
      <w:marLeft w:val="0"/>
      <w:marRight w:val="0"/>
      <w:marTop w:val="0"/>
      <w:marBottom w:val="0"/>
      <w:divBdr>
        <w:top w:val="none" w:sz="0" w:space="0" w:color="auto"/>
        <w:left w:val="none" w:sz="0" w:space="0" w:color="auto"/>
        <w:bottom w:val="none" w:sz="0" w:space="0" w:color="auto"/>
        <w:right w:val="none" w:sz="0" w:space="0" w:color="auto"/>
      </w:divBdr>
    </w:div>
    <w:div w:id="1752970162">
      <w:bodyDiv w:val="1"/>
      <w:marLeft w:val="0"/>
      <w:marRight w:val="0"/>
      <w:marTop w:val="0"/>
      <w:marBottom w:val="0"/>
      <w:divBdr>
        <w:top w:val="none" w:sz="0" w:space="0" w:color="auto"/>
        <w:left w:val="none" w:sz="0" w:space="0" w:color="auto"/>
        <w:bottom w:val="none" w:sz="0" w:space="0" w:color="auto"/>
        <w:right w:val="none" w:sz="0" w:space="0" w:color="auto"/>
      </w:divBdr>
    </w:div>
    <w:div w:id="1753508354">
      <w:bodyDiv w:val="1"/>
      <w:marLeft w:val="0"/>
      <w:marRight w:val="0"/>
      <w:marTop w:val="0"/>
      <w:marBottom w:val="0"/>
      <w:divBdr>
        <w:top w:val="none" w:sz="0" w:space="0" w:color="auto"/>
        <w:left w:val="none" w:sz="0" w:space="0" w:color="auto"/>
        <w:bottom w:val="none" w:sz="0" w:space="0" w:color="auto"/>
        <w:right w:val="none" w:sz="0" w:space="0" w:color="auto"/>
      </w:divBdr>
    </w:div>
    <w:div w:id="1753772839">
      <w:bodyDiv w:val="1"/>
      <w:marLeft w:val="0"/>
      <w:marRight w:val="0"/>
      <w:marTop w:val="0"/>
      <w:marBottom w:val="0"/>
      <w:divBdr>
        <w:top w:val="none" w:sz="0" w:space="0" w:color="auto"/>
        <w:left w:val="none" w:sz="0" w:space="0" w:color="auto"/>
        <w:bottom w:val="none" w:sz="0" w:space="0" w:color="auto"/>
        <w:right w:val="none" w:sz="0" w:space="0" w:color="auto"/>
      </w:divBdr>
    </w:div>
    <w:div w:id="1754350518">
      <w:bodyDiv w:val="1"/>
      <w:marLeft w:val="0"/>
      <w:marRight w:val="0"/>
      <w:marTop w:val="0"/>
      <w:marBottom w:val="0"/>
      <w:divBdr>
        <w:top w:val="none" w:sz="0" w:space="0" w:color="auto"/>
        <w:left w:val="none" w:sz="0" w:space="0" w:color="auto"/>
        <w:bottom w:val="none" w:sz="0" w:space="0" w:color="auto"/>
        <w:right w:val="none" w:sz="0" w:space="0" w:color="auto"/>
      </w:divBdr>
    </w:div>
    <w:div w:id="1754739200">
      <w:bodyDiv w:val="1"/>
      <w:marLeft w:val="0"/>
      <w:marRight w:val="0"/>
      <w:marTop w:val="0"/>
      <w:marBottom w:val="0"/>
      <w:divBdr>
        <w:top w:val="none" w:sz="0" w:space="0" w:color="auto"/>
        <w:left w:val="none" w:sz="0" w:space="0" w:color="auto"/>
        <w:bottom w:val="none" w:sz="0" w:space="0" w:color="auto"/>
        <w:right w:val="none" w:sz="0" w:space="0" w:color="auto"/>
      </w:divBdr>
    </w:div>
    <w:div w:id="1755325144">
      <w:bodyDiv w:val="1"/>
      <w:marLeft w:val="0"/>
      <w:marRight w:val="0"/>
      <w:marTop w:val="0"/>
      <w:marBottom w:val="0"/>
      <w:divBdr>
        <w:top w:val="none" w:sz="0" w:space="0" w:color="auto"/>
        <w:left w:val="none" w:sz="0" w:space="0" w:color="auto"/>
        <w:bottom w:val="none" w:sz="0" w:space="0" w:color="auto"/>
        <w:right w:val="none" w:sz="0" w:space="0" w:color="auto"/>
      </w:divBdr>
    </w:div>
    <w:div w:id="1756048175">
      <w:bodyDiv w:val="1"/>
      <w:marLeft w:val="0"/>
      <w:marRight w:val="0"/>
      <w:marTop w:val="0"/>
      <w:marBottom w:val="0"/>
      <w:divBdr>
        <w:top w:val="none" w:sz="0" w:space="0" w:color="auto"/>
        <w:left w:val="none" w:sz="0" w:space="0" w:color="auto"/>
        <w:bottom w:val="none" w:sz="0" w:space="0" w:color="auto"/>
        <w:right w:val="none" w:sz="0" w:space="0" w:color="auto"/>
      </w:divBdr>
    </w:div>
    <w:div w:id="1756630494">
      <w:bodyDiv w:val="1"/>
      <w:marLeft w:val="0"/>
      <w:marRight w:val="0"/>
      <w:marTop w:val="0"/>
      <w:marBottom w:val="0"/>
      <w:divBdr>
        <w:top w:val="none" w:sz="0" w:space="0" w:color="auto"/>
        <w:left w:val="none" w:sz="0" w:space="0" w:color="auto"/>
        <w:bottom w:val="none" w:sz="0" w:space="0" w:color="auto"/>
        <w:right w:val="none" w:sz="0" w:space="0" w:color="auto"/>
      </w:divBdr>
    </w:div>
    <w:div w:id="1756903605">
      <w:bodyDiv w:val="1"/>
      <w:marLeft w:val="0"/>
      <w:marRight w:val="0"/>
      <w:marTop w:val="0"/>
      <w:marBottom w:val="0"/>
      <w:divBdr>
        <w:top w:val="none" w:sz="0" w:space="0" w:color="auto"/>
        <w:left w:val="none" w:sz="0" w:space="0" w:color="auto"/>
        <w:bottom w:val="none" w:sz="0" w:space="0" w:color="auto"/>
        <w:right w:val="none" w:sz="0" w:space="0" w:color="auto"/>
      </w:divBdr>
    </w:div>
    <w:div w:id="1757047721">
      <w:bodyDiv w:val="1"/>
      <w:marLeft w:val="0"/>
      <w:marRight w:val="0"/>
      <w:marTop w:val="0"/>
      <w:marBottom w:val="0"/>
      <w:divBdr>
        <w:top w:val="none" w:sz="0" w:space="0" w:color="auto"/>
        <w:left w:val="none" w:sz="0" w:space="0" w:color="auto"/>
        <w:bottom w:val="none" w:sz="0" w:space="0" w:color="auto"/>
        <w:right w:val="none" w:sz="0" w:space="0" w:color="auto"/>
      </w:divBdr>
    </w:div>
    <w:div w:id="1757089840">
      <w:bodyDiv w:val="1"/>
      <w:marLeft w:val="0"/>
      <w:marRight w:val="0"/>
      <w:marTop w:val="0"/>
      <w:marBottom w:val="0"/>
      <w:divBdr>
        <w:top w:val="none" w:sz="0" w:space="0" w:color="auto"/>
        <w:left w:val="none" w:sz="0" w:space="0" w:color="auto"/>
        <w:bottom w:val="none" w:sz="0" w:space="0" w:color="auto"/>
        <w:right w:val="none" w:sz="0" w:space="0" w:color="auto"/>
      </w:divBdr>
    </w:div>
    <w:div w:id="1757631937">
      <w:bodyDiv w:val="1"/>
      <w:marLeft w:val="0"/>
      <w:marRight w:val="0"/>
      <w:marTop w:val="0"/>
      <w:marBottom w:val="0"/>
      <w:divBdr>
        <w:top w:val="none" w:sz="0" w:space="0" w:color="auto"/>
        <w:left w:val="none" w:sz="0" w:space="0" w:color="auto"/>
        <w:bottom w:val="none" w:sz="0" w:space="0" w:color="auto"/>
        <w:right w:val="none" w:sz="0" w:space="0" w:color="auto"/>
      </w:divBdr>
    </w:div>
    <w:div w:id="1757750954">
      <w:bodyDiv w:val="1"/>
      <w:marLeft w:val="0"/>
      <w:marRight w:val="0"/>
      <w:marTop w:val="0"/>
      <w:marBottom w:val="0"/>
      <w:divBdr>
        <w:top w:val="none" w:sz="0" w:space="0" w:color="auto"/>
        <w:left w:val="none" w:sz="0" w:space="0" w:color="auto"/>
        <w:bottom w:val="none" w:sz="0" w:space="0" w:color="auto"/>
        <w:right w:val="none" w:sz="0" w:space="0" w:color="auto"/>
      </w:divBdr>
    </w:div>
    <w:div w:id="1758137348">
      <w:bodyDiv w:val="1"/>
      <w:marLeft w:val="0"/>
      <w:marRight w:val="0"/>
      <w:marTop w:val="0"/>
      <w:marBottom w:val="0"/>
      <w:divBdr>
        <w:top w:val="none" w:sz="0" w:space="0" w:color="auto"/>
        <w:left w:val="none" w:sz="0" w:space="0" w:color="auto"/>
        <w:bottom w:val="none" w:sz="0" w:space="0" w:color="auto"/>
        <w:right w:val="none" w:sz="0" w:space="0" w:color="auto"/>
      </w:divBdr>
    </w:div>
    <w:div w:id="1758359642">
      <w:bodyDiv w:val="1"/>
      <w:marLeft w:val="0"/>
      <w:marRight w:val="0"/>
      <w:marTop w:val="0"/>
      <w:marBottom w:val="0"/>
      <w:divBdr>
        <w:top w:val="none" w:sz="0" w:space="0" w:color="auto"/>
        <w:left w:val="none" w:sz="0" w:space="0" w:color="auto"/>
        <w:bottom w:val="none" w:sz="0" w:space="0" w:color="auto"/>
        <w:right w:val="none" w:sz="0" w:space="0" w:color="auto"/>
      </w:divBdr>
    </w:div>
    <w:div w:id="1758594773">
      <w:bodyDiv w:val="1"/>
      <w:marLeft w:val="0"/>
      <w:marRight w:val="0"/>
      <w:marTop w:val="0"/>
      <w:marBottom w:val="0"/>
      <w:divBdr>
        <w:top w:val="none" w:sz="0" w:space="0" w:color="auto"/>
        <w:left w:val="none" w:sz="0" w:space="0" w:color="auto"/>
        <w:bottom w:val="none" w:sz="0" w:space="0" w:color="auto"/>
        <w:right w:val="none" w:sz="0" w:space="0" w:color="auto"/>
      </w:divBdr>
    </w:div>
    <w:div w:id="1758818390">
      <w:bodyDiv w:val="1"/>
      <w:marLeft w:val="0"/>
      <w:marRight w:val="0"/>
      <w:marTop w:val="0"/>
      <w:marBottom w:val="0"/>
      <w:divBdr>
        <w:top w:val="none" w:sz="0" w:space="0" w:color="auto"/>
        <w:left w:val="none" w:sz="0" w:space="0" w:color="auto"/>
        <w:bottom w:val="none" w:sz="0" w:space="0" w:color="auto"/>
        <w:right w:val="none" w:sz="0" w:space="0" w:color="auto"/>
      </w:divBdr>
    </w:div>
    <w:div w:id="1758938951">
      <w:bodyDiv w:val="1"/>
      <w:marLeft w:val="0"/>
      <w:marRight w:val="0"/>
      <w:marTop w:val="0"/>
      <w:marBottom w:val="0"/>
      <w:divBdr>
        <w:top w:val="none" w:sz="0" w:space="0" w:color="auto"/>
        <w:left w:val="none" w:sz="0" w:space="0" w:color="auto"/>
        <w:bottom w:val="none" w:sz="0" w:space="0" w:color="auto"/>
        <w:right w:val="none" w:sz="0" w:space="0" w:color="auto"/>
      </w:divBdr>
    </w:div>
    <w:div w:id="1759523547">
      <w:bodyDiv w:val="1"/>
      <w:marLeft w:val="0"/>
      <w:marRight w:val="0"/>
      <w:marTop w:val="0"/>
      <w:marBottom w:val="0"/>
      <w:divBdr>
        <w:top w:val="none" w:sz="0" w:space="0" w:color="auto"/>
        <w:left w:val="none" w:sz="0" w:space="0" w:color="auto"/>
        <w:bottom w:val="none" w:sz="0" w:space="0" w:color="auto"/>
        <w:right w:val="none" w:sz="0" w:space="0" w:color="auto"/>
      </w:divBdr>
    </w:div>
    <w:div w:id="1761174221">
      <w:bodyDiv w:val="1"/>
      <w:marLeft w:val="0"/>
      <w:marRight w:val="0"/>
      <w:marTop w:val="0"/>
      <w:marBottom w:val="0"/>
      <w:divBdr>
        <w:top w:val="none" w:sz="0" w:space="0" w:color="auto"/>
        <w:left w:val="none" w:sz="0" w:space="0" w:color="auto"/>
        <w:bottom w:val="none" w:sz="0" w:space="0" w:color="auto"/>
        <w:right w:val="none" w:sz="0" w:space="0" w:color="auto"/>
      </w:divBdr>
    </w:div>
    <w:div w:id="1761443008">
      <w:bodyDiv w:val="1"/>
      <w:marLeft w:val="0"/>
      <w:marRight w:val="0"/>
      <w:marTop w:val="0"/>
      <w:marBottom w:val="0"/>
      <w:divBdr>
        <w:top w:val="none" w:sz="0" w:space="0" w:color="auto"/>
        <w:left w:val="none" w:sz="0" w:space="0" w:color="auto"/>
        <w:bottom w:val="none" w:sz="0" w:space="0" w:color="auto"/>
        <w:right w:val="none" w:sz="0" w:space="0" w:color="auto"/>
      </w:divBdr>
    </w:div>
    <w:div w:id="1761491037">
      <w:bodyDiv w:val="1"/>
      <w:marLeft w:val="0"/>
      <w:marRight w:val="0"/>
      <w:marTop w:val="0"/>
      <w:marBottom w:val="0"/>
      <w:divBdr>
        <w:top w:val="none" w:sz="0" w:space="0" w:color="auto"/>
        <w:left w:val="none" w:sz="0" w:space="0" w:color="auto"/>
        <w:bottom w:val="none" w:sz="0" w:space="0" w:color="auto"/>
        <w:right w:val="none" w:sz="0" w:space="0" w:color="auto"/>
      </w:divBdr>
    </w:div>
    <w:div w:id="1761491155">
      <w:bodyDiv w:val="1"/>
      <w:marLeft w:val="0"/>
      <w:marRight w:val="0"/>
      <w:marTop w:val="0"/>
      <w:marBottom w:val="0"/>
      <w:divBdr>
        <w:top w:val="none" w:sz="0" w:space="0" w:color="auto"/>
        <w:left w:val="none" w:sz="0" w:space="0" w:color="auto"/>
        <w:bottom w:val="none" w:sz="0" w:space="0" w:color="auto"/>
        <w:right w:val="none" w:sz="0" w:space="0" w:color="auto"/>
      </w:divBdr>
    </w:div>
    <w:div w:id="1761679948">
      <w:bodyDiv w:val="1"/>
      <w:marLeft w:val="0"/>
      <w:marRight w:val="0"/>
      <w:marTop w:val="0"/>
      <w:marBottom w:val="0"/>
      <w:divBdr>
        <w:top w:val="none" w:sz="0" w:space="0" w:color="auto"/>
        <w:left w:val="none" w:sz="0" w:space="0" w:color="auto"/>
        <w:bottom w:val="none" w:sz="0" w:space="0" w:color="auto"/>
        <w:right w:val="none" w:sz="0" w:space="0" w:color="auto"/>
      </w:divBdr>
    </w:div>
    <w:div w:id="1761829727">
      <w:bodyDiv w:val="1"/>
      <w:marLeft w:val="0"/>
      <w:marRight w:val="0"/>
      <w:marTop w:val="0"/>
      <w:marBottom w:val="0"/>
      <w:divBdr>
        <w:top w:val="none" w:sz="0" w:space="0" w:color="auto"/>
        <w:left w:val="none" w:sz="0" w:space="0" w:color="auto"/>
        <w:bottom w:val="none" w:sz="0" w:space="0" w:color="auto"/>
        <w:right w:val="none" w:sz="0" w:space="0" w:color="auto"/>
      </w:divBdr>
    </w:div>
    <w:div w:id="1762217982">
      <w:bodyDiv w:val="1"/>
      <w:marLeft w:val="0"/>
      <w:marRight w:val="0"/>
      <w:marTop w:val="0"/>
      <w:marBottom w:val="0"/>
      <w:divBdr>
        <w:top w:val="none" w:sz="0" w:space="0" w:color="auto"/>
        <w:left w:val="none" w:sz="0" w:space="0" w:color="auto"/>
        <w:bottom w:val="none" w:sz="0" w:space="0" w:color="auto"/>
        <w:right w:val="none" w:sz="0" w:space="0" w:color="auto"/>
      </w:divBdr>
    </w:div>
    <w:div w:id="1762526566">
      <w:bodyDiv w:val="1"/>
      <w:marLeft w:val="0"/>
      <w:marRight w:val="0"/>
      <w:marTop w:val="0"/>
      <w:marBottom w:val="0"/>
      <w:divBdr>
        <w:top w:val="none" w:sz="0" w:space="0" w:color="auto"/>
        <w:left w:val="none" w:sz="0" w:space="0" w:color="auto"/>
        <w:bottom w:val="none" w:sz="0" w:space="0" w:color="auto"/>
        <w:right w:val="none" w:sz="0" w:space="0" w:color="auto"/>
      </w:divBdr>
    </w:div>
    <w:div w:id="1762793518">
      <w:bodyDiv w:val="1"/>
      <w:marLeft w:val="0"/>
      <w:marRight w:val="0"/>
      <w:marTop w:val="0"/>
      <w:marBottom w:val="0"/>
      <w:divBdr>
        <w:top w:val="none" w:sz="0" w:space="0" w:color="auto"/>
        <w:left w:val="none" w:sz="0" w:space="0" w:color="auto"/>
        <w:bottom w:val="none" w:sz="0" w:space="0" w:color="auto"/>
        <w:right w:val="none" w:sz="0" w:space="0" w:color="auto"/>
      </w:divBdr>
    </w:div>
    <w:div w:id="1762876383">
      <w:bodyDiv w:val="1"/>
      <w:marLeft w:val="0"/>
      <w:marRight w:val="0"/>
      <w:marTop w:val="0"/>
      <w:marBottom w:val="0"/>
      <w:divBdr>
        <w:top w:val="none" w:sz="0" w:space="0" w:color="auto"/>
        <w:left w:val="none" w:sz="0" w:space="0" w:color="auto"/>
        <w:bottom w:val="none" w:sz="0" w:space="0" w:color="auto"/>
        <w:right w:val="none" w:sz="0" w:space="0" w:color="auto"/>
      </w:divBdr>
    </w:div>
    <w:div w:id="1762918625">
      <w:bodyDiv w:val="1"/>
      <w:marLeft w:val="0"/>
      <w:marRight w:val="0"/>
      <w:marTop w:val="0"/>
      <w:marBottom w:val="0"/>
      <w:divBdr>
        <w:top w:val="none" w:sz="0" w:space="0" w:color="auto"/>
        <w:left w:val="none" w:sz="0" w:space="0" w:color="auto"/>
        <w:bottom w:val="none" w:sz="0" w:space="0" w:color="auto"/>
        <w:right w:val="none" w:sz="0" w:space="0" w:color="auto"/>
      </w:divBdr>
    </w:div>
    <w:div w:id="1763406557">
      <w:bodyDiv w:val="1"/>
      <w:marLeft w:val="0"/>
      <w:marRight w:val="0"/>
      <w:marTop w:val="0"/>
      <w:marBottom w:val="0"/>
      <w:divBdr>
        <w:top w:val="none" w:sz="0" w:space="0" w:color="auto"/>
        <w:left w:val="none" w:sz="0" w:space="0" w:color="auto"/>
        <w:bottom w:val="none" w:sz="0" w:space="0" w:color="auto"/>
        <w:right w:val="none" w:sz="0" w:space="0" w:color="auto"/>
      </w:divBdr>
    </w:div>
    <w:div w:id="1763721048">
      <w:bodyDiv w:val="1"/>
      <w:marLeft w:val="0"/>
      <w:marRight w:val="0"/>
      <w:marTop w:val="0"/>
      <w:marBottom w:val="0"/>
      <w:divBdr>
        <w:top w:val="none" w:sz="0" w:space="0" w:color="auto"/>
        <w:left w:val="none" w:sz="0" w:space="0" w:color="auto"/>
        <w:bottom w:val="none" w:sz="0" w:space="0" w:color="auto"/>
        <w:right w:val="none" w:sz="0" w:space="0" w:color="auto"/>
      </w:divBdr>
    </w:div>
    <w:div w:id="1763793409">
      <w:bodyDiv w:val="1"/>
      <w:marLeft w:val="0"/>
      <w:marRight w:val="0"/>
      <w:marTop w:val="0"/>
      <w:marBottom w:val="0"/>
      <w:divBdr>
        <w:top w:val="none" w:sz="0" w:space="0" w:color="auto"/>
        <w:left w:val="none" w:sz="0" w:space="0" w:color="auto"/>
        <w:bottom w:val="none" w:sz="0" w:space="0" w:color="auto"/>
        <w:right w:val="none" w:sz="0" w:space="0" w:color="auto"/>
      </w:divBdr>
    </w:div>
    <w:div w:id="1764493994">
      <w:bodyDiv w:val="1"/>
      <w:marLeft w:val="0"/>
      <w:marRight w:val="0"/>
      <w:marTop w:val="0"/>
      <w:marBottom w:val="0"/>
      <w:divBdr>
        <w:top w:val="none" w:sz="0" w:space="0" w:color="auto"/>
        <w:left w:val="none" w:sz="0" w:space="0" w:color="auto"/>
        <w:bottom w:val="none" w:sz="0" w:space="0" w:color="auto"/>
        <w:right w:val="none" w:sz="0" w:space="0" w:color="auto"/>
      </w:divBdr>
    </w:div>
    <w:div w:id="1764910592">
      <w:bodyDiv w:val="1"/>
      <w:marLeft w:val="0"/>
      <w:marRight w:val="0"/>
      <w:marTop w:val="0"/>
      <w:marBottom w:val="0"/>
      <w:divBdr>
        <w:top w:val="none" w:sz="0" w:space="0" w:color="auto"/>
        <w:left w:val="none" w:sz="0" w:space="0" w:color="auto"/>
        <w:bottom w:val="none" w:sz="0" w:space="0" w:color="auto"/>
        <w:right w:val="none" w:sz="0" w:space="0" w:color="auto"/>
      </w:divBdr>
    </w:div>
    <w:div w:id="1765028355">
      <w:bodyDiv w:val="1"/>
      <w:marLeft w:val="0"/>
      <w:marRight w:val="0"/>
      <w:marTop w:val="0"/>
      <w:marBottom w:val="0"/>
      <w:divBdr>
        <w:top w:val="none" w:sz="0" w:space="0" w:color="auto"/>
        <w:left w:val="none" w:sz="0" w:space="0" w:color="auto"/>
        <w:bottom w:val="none" w:sz="0" w:space="0" w:color="auto"/>
        <w:right w:val="none" w:sz="0" w:space="0" w:color="auto"/>
      </w:divBdr>
    </w:div>
    <w:div w:id="1765419395">
      <w:bodyDiv w:val="1"/>
      <w:marLeft w:val="0"/>
      <w:marRight w:val="0"/>
      <w:marTop w:val="0"/>
      <w:marBottom w:val="0"/>
      <w:divBdr>
        <w:top w:val="none" w:sz="0" w:space="0" w:color="auto"/>
        <w:left w:val="none" w:sz="0" w:space="0" w:color="auto"/>
        <w:bottom w:val="none" w:sz="0" w:space="0" w:color="auto"/>
        <w:right w:val="none" w:sz="0" w:space="0" w:color="auto"/>
      </w:divBdr>
    </w:div>
    <w:div w:id="1765802269">
      <w:bodyDiv w:val="1"/>
      <w:marLeft w:val="0"/>
      <w:marRight w:val="0"/>
      <w:marTop w:val="0"/>
      <w:marBottom w:val="0"/>
      <w:divBdr>
        <w:top w:val="none" w:sz="0" w:space="0" w:color="auto"/>
        <w:left w:val="none" w:sz="0" w:space="0" w:color="auto"/>
        <w:bottom w:val="none" w:sz="0" w:space="0" w:color="auto"/>
        <w:right w:val="none" w:sz="0" w:space="0" w:color="auto"/>
      </w:divBdr>
    </w:div>
    <w:div w:id="1766731027">
      <w:bodyDiv w:val="1"/>
      <w:marLeft w:val="0"/>
      <w:marRight w:val="0"/>
      <w:marTop w:val="0"/>
      <w:marBottom w:val="0"/>
      <w:divBdr>
        <w:top w:val="none" w:sz="0" w:space="0" w:color="auto"/>
        <w:left w:val="none" w:sz="0" w:space="0" w:color="auto"/>
        <w:bottom w:val="none" w:sz="0" w:space="0" w:color="auto"/>
        <w:right w:val="none" w:sz="0" w:space="0" w:color="auto"/>
      </w:divBdr>
    </w:div>
    <w:div w:id="1766999528">
      <w:bodyDiv w:val="1"/>
      <w:marLeft w:val="0"/>
      <w:marRight w:val="0"/>
      <w:marTop w:val="0"/>
      <w:marBottom w:val="0"/>
      <w:divBdr>
        <w:top w:val="none" w:sz="0" w:space="0" w:color="auto"/>
        <w:left w:val="none" w:sz="0" w:space="0" w:color="auto"/>
        <w:bottom w:val="none" w:sz="0" w:space="0" w:color="auto"/>
        <w:right w:val="none" w:sz="0" w:space="0" w:color="auto"/>
      </w:divBdr>
    </w:div>
    <w:div w:id="1767071761">
      <w:bodyDiv w:val="1"/>
      <w:marLeft w:val="0"/>
      <w:marRight w:val="0"/>
      <w:marTop w:val="0"/>
      <w:marBottom w:val="0"/>
      <w:divBdr>
        <w:top w:val="none" w:sz="0" w:space="0" w:color="auto"/>
        <w:left w:val="none" w:sz="0" w:space="0" w:color="auto"/>
        <w:bottom w:val="none" w:sz="0" w:space="0" w:color="auto"/>
        <w:right w:val="none" w:sz="0" w:space="0" w:color="auto"/>
      </w:divBdr>
    </w:div>
    <w:div w:id="1767143975">
      <w:bodyDiv w:val="1"/>
      <w:marLeft w:val="0"/>
      <w:marRight w:val="0"/>
      <w:marTop w:val="0"/>
      <w:marBottom w:val="0"/>
      <w:divBdr>
        <w:top w:val="none" w:sz="0" w:space="0" w:color="auto"/>
        <w:left w:val="none" w:sz="0" w:space="0" w:color="auto"/>
        <w:bottom w:val="none" w:sz="0" w:space="0" w:color="auto"/>
        <w:right w:val="none" w:sz="0" w:space="0" w:color="auto"/>
      </w:divBdr>
    </w:div>
    <w:div w:id="1767309514">
      <w:bodyDiv w:val="1"/>
      <w:marLeft w:val="0"/>
      <w:marRight w:val="0"/>
      <w:marTop w:val="0"/>
      <w:marBottom w:val="0"/>
      <w:divBdr>
        <w:top w:val="none" w:sz="0" w:space="0" w:color="auto"/>
        <w:left w:val="none" w:sz="0" w:space="0" w:color="auto"/>
        <w:bottom w:val="none" w:sz="0" w:space="0" w:color="auto"/>
        <w:right w:val="none" w:sz="0" w:space="0" w:color="auto"/>
      </w:divBdr>
    </w:div>
    <w:div w:id="1767848594">
      <w:bodyDiv w:val="1"/>
      <w:marLeft w:val="0"/>
      <w:marRight w:val="0"/>
      <w:marTop w:val="0"/>
      <w:marBottom w:val="0"/>
      <w:divBdr>
        <w:top w:val="none" w:sz="0" w:space="0" w:color="auto"/>
        <w:left w:val="none" w:sz="0" w:space="0" w:color="auto"/>
        <w:bottom w:val="none" w:sz="0" w:space="0" w:color="auto"/>
        <w:right w:val="none" w:sz="0" w:space="0" w:color="auto"/>
      </w:divBdr>
    </w:div>
    <w:div w:id="1767996568">
      <w:bodyDiv w:val="1"/>
      <w:marLeft w:val="0"/>
      <w:marRight w:val="0"/>
      <w:marTop w:val="0"/>
      <w:marBottom w:val="0"/>
      <w:divBdr>
        <w:top w:val="none" w:sz="0" w:space="0" w:color="auto"/>
        <w:left w:val="none" w:sz="0" w:space="0" w:color="auto"/>
        <w:bottom w:val="none" w:sz="0" w:space="0" w:color="auto"/>
        <w:right w:val="none" w:sz="0" w:space="0" w:color="auto"/>
      </w:divBdr>
    </w:div>
    <w:div w:id="1767996601">
      <w:bodyDiv w:val="1"/>
      <w:marLeft w:val="0"/>
      <w:marRight w:val="0"/>
      <w:marTop w:val="0"/>
      <w:marBottom w:val="0"/>
      <w:divBdr>
        <w:top w:val="none" w:sz="0" w:space="0" w:color="auto"/>
        <w:left w:val="none" w:sz="0" w:space="0" w:color="auto"/>
        <w:bottom w:val="none" w:sz="0" w:space="0" w:color="auto"/>
        <w:right w:val="none" w:sz="0" w:space="0" w:color="auto"/>
      </w:divBdr>
    </w:div>
    <w:div w:id="1768454657">
      <w:bodyDiv w:val="1"/>
      <w:marLeft w:val="0"/>
      <w:marRight w:val="0"/>
      <w:marTop w:val="0"/>
      <w:marBottom w:val="0"/>
      <w:divBdr>
        <w:top w:val="none" w:sz="0" w:space="0" w:color="auto"/>
        <w:left w:val="none" w:sz="0" w:space="0" w:color="auto"/>
        <w:bottom w:val="none" w:sz="0" w:space="0" w:color="auto"/>
        <w:right w:val="none" w:sz="0" w:space="0" w:color="auto"/>
      </w:divBdr>
    </w:div>
    <w:div w:id="1768841174">
      <w:bodyDiv w:val="1"/>
      <w:marLeft w:val="0"/>
      <w:marRight w:val="0"/>
      <w:marTop w:val="0"/>
      <w:marBottom w:val="0"/>
      <w:divBdr>
        <w:top w:val="none" w:sz="0" w:space="0" w:color="auto"/>
        <w:left w:val="none" w:sz="0" w:space="0" w:color="auto"/>
        <w:bottom w:val="none" w:sz="0" w:space="0" w:color="auto"/>
        <w:right w:val="none" w:sz="0" w:space="0" w:color="auto"/>
      </w:divBdr>
    </w:div>
    <w:div w:id="1769886550">
      <w:bodyDiv w:val="1"/>
      <w:marLeft w:val="0"/>
      <w:marRight w:val="0"/>
      <w:marTop w:val="0"/>
      <w:marBottom w:val="0"/>
      <w:divBdr>
        <w:top w:val="none" w:sz="0" w:space="0" w:color="auto"/>
        <w:left w:val="none" w:sz="0" w:space="0" w:color="auto"/>
        <w:bottom w:val="none" w:sz="0" w:space="0" w:color="auto"/>
        <w:right w:val="none" w:sz="0" w:space="0" w:color="auto"/>
      </w:divBdr>
    </w:div>
    <w:div w:id="1769931776">
      <w:bodyDiv w:val="1"/>
      <w:marLeft w:val="0"/>
      <w:marRight w:val="0"/>
      <w:marTop w:val="0"/>
      <w:marBottom w:val="0"/>
      <w:divBdr>
        <w:top w:val="none" w:sz="0" w:space="0" w:color="auto"/>
        <w:left w:val="none" w:sz="0" w:space="0" w:color="auto"/>
        <w:bottom w:val="none" w:sz="0" w:space="0" w:color="auto"/>
        <w:right w:val="none" w:sz="0" w:space="0" w:color="auto"/>
      </w:divBdr>
    </w:div>
    <w:div w:id="1770195638">
      <w:bodyDiv w:val="1"/>
      <w:marLeft w:val="0"/>
      <w:marRight w:val="0"/>
      <w:marTop w:val="0"/>
      <w:marBottom w:val="0"/>
      <w:divBdr>
        <w:top w:val="none" w:sz="0" w:space="0" w:color="auto"/>
        <w:left w:val="none" w:sz="0" w:space="0" w:color="auto"/>
        <w:bottom w:val="none" w:sz="0" w:space="0" w:color="auto"/>
        <w:right w:val="none" w:sz="0" w:space="0" w:color="auto"/>
      </w:divBdr>
    </w:div>
    <w:div w:id="1770349871">
      <w:bodyDiv w:val="1"/>
      <w:marLeft w:val="0"/>
      <w:marRight w:val="0"/>
      <w:marTop w:val="0"/>
      <w:marBottom w:val="0"/>
      <w:divBdr>
        <w:top w:val="none" w:sz="0" w:space="0" w:color="auto"/>
        <w:left w:val="none" w:sz="0" w:space="0" w:color="auto"/>
        <w:bottom w:val="none" w:sz="0" w:space="0" w:color="auto"/>
        <w:right w:val="none" w:sz="0" w:space="0" w:color="auto"/>
      </w:divBdr>
    </w:div>
    <w:div w:id="1770394238">
      <w:bodyDiv w:val="1"/>
      <w:marLeft w:val="0"/>
      <w:marRight w:val="0"/>
      <w:marTop w:val="0"/>
      <w:marBottom w:val="0"/>
      <w:divBdr>
        <w:top w:val="none" w:sz="0" w:space="0" w:color="auto"/>
        <w:left w:val="none" w:sz="0" w:space="0" w:color="auto"/>
        <w:bottom w:val="none" w:sz="0" w:space="0" w:color="auto"/>
        <w:right w:val="none" w:sz="0" w:space="0" w:color="auto"/>
      </w:divBdr>
    </w:div>
    <w:div w:id="1770814459">
      <w:bodyDiv w:val="1"/>
      <w:marLeft w:val="0"/>
      <w:marRight w:val="0"/>
      <w:marTop w:val="0"/>
      <w:marBottom w:val="0"/>
      <w:divBdr>
        <w:top w:val="none" w:sz="0" w:space="0" w:color="auto"/>
        <w:left w:val="none" w:sz="0" w:space="0" w:color="auto"/>
        <w:bottom w:val="none" w:sz="0" w:space="0" w:color="auto"/>
        <w:right w:val="none" w:sz="0" w:space="0" w:color="auto"/>
      </w:divBdr>
    </w:div>
    <w:div w:id="1771506369">
      <w:bodyDiv w:val="1"/>
      <w:marLeft w:val="0"/>
      <w:marRight w:val="0"/>
      <w:marTop w:val="0"/>
      <w:marBottom w:val="0"/>
      <w:divBdr>
        <w:top w:val="none" w:sz="0" w:space="0" w:color="auto"/>
        <w:left w:val="none" w:sz="0" w:space="0" w:color="auto"/>
        <w:bottom w:val="none" w:sz="0" w:space="0" w:color="auto"/>
        <w:right w:val="none" w:sz="0" w:space="0" w:color="auto"/>
      </w:divBdr>
    </w:div>
    <w:div w:id="1771583709">
      <w:bodyDiv w:val="1"/>
      <w:marLeft w:val="0"/>
      <w:marRight w:val="0"/>
      <w:marTop w:val="0"/>
      <w:marBottom w:val="0"/>
      <w:divBdr>
        <w:top w:val="none" w:sz="0" w:space="0" w:color="auto"/>
        <w:left w:val="none" w:sz="0" w:space="0" w:color="auto"/>
        <w:bottom w:val="none" w:sz="0" w:space="0" w:color="auto"/>
        <w:right w:val="none" w:sz="0" w:space="0" w:color="auto"/>
      </w:divBdr>
    </w:div>
    <w:div w:id="1772310599">
      <w:bodyDiv w:val="1"/>
      <w:marLeft w:val="0"/>
      <w:marRight w:val="0"/>
      <w:marTop w:val="0"/>
      <w:marBottom w:val="0"/>
      <w:divBdr>
        <w:top w:val="none" w:sz="0" w:space="0" w:color="auto"/>
        <w:left w:val="none" w:sz="0" w:space="0" w:color="auto"/>
        <w:bottom w:val="none" w:sz="0" w:space="0" w:color="auto"/>
        <w:right w:val="none" w:sz="0" w:space="0" w:color="auto"/>
      </w:divBdr>
    </w:div>
    <w:div w:id="1772894612">
      <w:bodyDiv w:val="1"/>
      <w:marLeft w:val="0"/>
      <w:marRight w:val="0"/>
      <w:marTop w:val="0"/>
      <w:marBottom w:val="0"/>
      <w:divBdr>
        <w:top w:val="none" w:sz="0" w:space="0" w:color="auto"/>
        <w:left w:val="none" w:sz="0" w:space="0" w:color="auto"/>
        <w:bottom w:val="none" w:sz="0" w:space="0" w:color="auto"/>
        <w:right w:val="none" w:sz="0" w:space="0" w:color="auto"/>
      </w:divBdr>
    </w:div>
    <w:div w:id="1773934598">
      <w:bodyDiv w:val="1"/>
      <w:marLeft w:val="0"/>
      <w:marRight w:val="0"/>
      <w:marTop w:val="0"/>
      <w:marBottom w:val="0"/>
      <w:divBdr>
        <w:top w:val="none" w:sz="0" w:space="0" w:color="auto"/>
        <w:left w:val="none" w:sz="0" w:space="0" w:color="auto"/>
        <w:bottom w:val="none" w:sz="0" w:space="0" w:color="auto"/>
        <w:right w:val="none" w:sz="0" w:space="0" w:color="auto"/>
      </w:divBdr>
    </w:div>
    <w:div w:id="1774014633">
      <w:bodyDiv w:val="1"/>
      <w:marLeft w:val="0"/>
      <w:marRight w:val="0"/>
      <w:marTop w:val="0"/>
      <w:marBottom w:val="0"/>
      <w:divBdr>
        <w:top w:val="none" w:sz="0" w:space="0" w:color="auto"/>
        <w:left w:val="none" w:sz="0" w:space="0" w:color="auto"/>
        <w:bottom w:val="none" w:sz="0" w:space="0" w:color="auto"/>
        <w:right w:val="none" w:sz="0" w:space="0" w:color="auto"/>
      </w:divBdr>
    </w:div>
    <w:div w:id="1774518910">
      <w:bodyDiv w:val="1"/>
      <w:marLeft w:val="0"/>
      <w:marRight w:val="0"/>
      <w:marTop w:val="0"/>
      <w:marBottom w:val="0"/>
      <w:divBdr>
        <w:top w:val="none" w:sz="0" w:space="0" w:color="auto"/>
        <w:left w:val="none" w:sz="0" w:space="0" w:color="auto"/>
        <w:bottom w:val="none" w:sz="0" w:space="0" w:color="auto"/>
        <w:right w:val="none" w:sz="0" w:space="0" w:color="auto"/>
      </w:divBdr>
    </w:div>
    <w:div w:id="1774857156">
      <w:bodyDiv w:val="1"/>
      <w:marLeft w:val="0"/>
      <w:marRight w:val="0"/>
      <w:marTop w:val="0"/>
      <w:marBottom w:val="0"/>
      <w:divBdr>
        <w:top w:val="none" w:sz="0" w:space="0" w:color="auto"/>
        <w:left w:val="none" w:sz="0" w:space="0" w:color="auto"/>
        <w:bottom w:val="none" w:sz="0" w:space="0" w:color="auto"/>
        <w:right w:val="none" w:sz="0" w:space="0" w:color="auto"/>
      </w:divBdr>
    </w:div>
    <w:div w:id="1775008841">
      <w:bodyDiv w:val="1"/>
      <w:marLeft w:val="0"/>
      <w:marRight w:val="0"/>
      <w:marTop w:val="0"/>
      <w:marBottom w:val="0"/>
      <w:divBdr>
        <w:top w:val="none" w:sz="0" w:space="0" w:color="auto"/>
        <w:left w:val="none" w:sz="0" w:space="0" w:color="auto"/>
        <w:bottom w:val="none" w:sz="0" w:space="0" w:color="auto"/>
        <w:right w:val="none" w:sz="0" w:space="0" w:color="auto"/>
      </w:divBdr>
    </w:div>
    <w:div w:id="1775205868">
      <w:bodyDiv w:val="1"/>
      <w:marLeft w:val="0"/>
      <w:marRight w:val="0"/>
      <w:marTop w:val="0"/>
      <w:marBottom w:val="0"/>
      <w:divBdr>
        <w:top w:val="none" w:sz="0" w:space="0" w:color="auto"/>
        <w:left w:val="none" w:sz="0" w:space="0" w:color="auto"/>
        <w:bottom w:val="none" w:sz="0" w:space="0" w:color="auto"/>
        <w:right w:val="none" w:sz="0" w:space="0" w:color="auto"/>
      </w:divBdr>
    </w:div>
    <w:div w:id="1776167836">
      <w:bodyDiv w:val="1"/>
      <w:marLeft w:val="0"/>
      <w:marRight w:val="0"/>
      <w:marTop w:val="0"/>
      <w:marBottom w:val="0"/>
      <w:divBdr>
        <w:top w:val="none" w:sz="0" w:space="0" w:color="auto"/>
        <w:left w:val="none" w:sz="0" w:space="0" w:color="auto"/>
        <w:bottom w:val="none" w:sz="0" w:space="0" w:color="auto"/>
        <w:right w:val="none" w:sz="0" w:space="0" w:color="auto"/>
      </w:divBdr>
    </w:div>
    <w:div w:id="1776558015">
      <w:bodyDiv w:val="1"/>
      <w:marLeft w:val="0"/>
      <w:marRight w:val="0"/>
      <w:marTop w:val="0"/>
      <w:marBottom w:val="0"/>
      <w:divBdr>
        <w:top w:val="none" w:sz="0" w:space="0" w:color="auto"/>
        <w:left w:val="none" w:sz="0" w:space="0" w:color="auto"/>
        <w:bottom w:val="none" w:sz="0" w:space="0" w:color="auto"/>
        <w:right w:val="none" w:sz="0" w:space="0" w:color="auto"/>
      </w:divBdr>
    </w:div>
    <w:div w:id="1776898196">
      <w:bodyDiv w:val="1"/>
      <w:marLeft w:val="0"/>
      <w:marRight w:val="0"/>
      <w:marTop w:val="0"/>
      <w:marBottom w:val="0"/>
      <w:divBdr>
        <w:top w:val="none" w:sz="0" w:space="0" w:color="auto"/>
        <w:left w:val="none" w:sz="0" w:space="0" w:color="auto"/>
        <w:bottom w:val="none" w:sz="0" w:space="0" w:color="auto"/>
        <w:right w:val="none" w:sz="0" w:space="0" w:color="auto"/>
      </w:divBdr>
    </w:div>
    <w:div w:id="1777359641">
      <w:bodyDiv w:val="1"/>
      <w:marLeft w:val="0"/>
      <w:marRight w:val="0"/>
      <w:marTop w:val="0"/>
      <w:marBottom w:val="0"/>
      <w:divBdr>
        <w:top w:val="none" w:sz="0" w:space="0" w:color="auto"/>
        <w:left w:val="none" w:sz="0" w:space="0" w:color="auto"/>
        <w:bottom w:val="none" w:sz="0" w:space="0" w:color="auto"/>
        <w:right w:val="none" w:sz="0" w:space="0" w:color="auto"/>
      </w:divBdr>
    </w:div>
    <w:div w:id="1777366841">
      <w:bodyDiv w:val="1"/>
      <w:marLeft w:val="0"/>
      <w:marRight w:val="0"/>
      <w:marTop w:val="0"/>
      <w:marBottom w:val="0"/>
      <w:divBdr>
        <w:top w:val="none" w:sz="0" w:space="0" w:color="auto"/>
        <w:left w:val="none" w:sz="0" w:space="0" w:color="auto"/>
        <w:bottom w:val="none" w:sz="0" w:space="0" w:color="auto"/>
        <w:right w:val="none" w:sz="0" w:space="0" w:color="auto"/>
      </w:divBdr>
    </w:div>
    <w:div w:id="1777601003">
      <w:bodyDiv w:val="1"/>
      <w:marLeft w:val="0"/>
      <w:marRight w:val="0"/>
      <w:marTop w:val="0"/>
      <w:marBottom w:val="0"/>
      <w:divBdr>
        <w:top w:val="none" w:sz="0" w:space="0" w:color="auto"/>
        <w:left w:val="none" w:sz="0" w:space="0" w:color="auto"/>
        <w:bottom w:val="none" w:sz="0" w:space="0" w:color="auto"/>
        <w:right w:val="none" w:sz="0" w:space="0" w:color="auto"/>
      </w:divBdr>
    </w:div>
    <w:div w:id="1778023400">
      <w:bodyDiv w:val="1"/>
      <w:marLeft w:val="0"/>
      <w:marRight w:val="0"/>
      <w:marTop w:val="0"/>
      <w:marBottom w:val="0"/>
      <w:divBdr>
        <w:top w:val="none" w:sz="0" w:space="0" w:color="auto"/>
        <w:left w:val="none" w:sz="0" w:space="0" w:color="auto"/>
        <w:bottom w:val="none" w:sz="0" w:space="0" w:color="auto"/>
        <w:right w:val="none" w:sz="0" w:space="0" w:color="auto"/>
      </w:divBdr>
    </w:div>
    <w:div w:id="1778478625">
      <w:bodyDiv w:val="1"/>
      <w:marLeft w:val="0"/>
      <w:marRight w:val="0"/>
      <w:marTop w:val="0"/>
      <w:marBottom w:val="0"/>
      <w:divBdr>
        <w:top w:val="none" w:sz="0" w:space="0" w:color="auto"/>
        <w:left w:val="none" w:sz="0" w:space="0" w:color="auto"/>
        <w:bottom w:val="none" w:sz="0" w:space="0" w:color="auto"/>
        <w:right w:val="none" w:sz="0" w:space="0" w:color="auto"/>
      </w:divBdr>
    </w:div>
    <w:div w:id="1778939921">
      <w:bodyDiv w:val="1"/>
      <w:marLeft w:val="0"/>
      <w:marRight w:val="0"/>
      <w:marTop w:val="0"/>
      <w:marBottom w:val="0"/>
      <w:divBdr>
        <w:top w:val="none" w:sz="0" w:space="0" w:color="auto"/>
        <w:left w:val="none" w:sz="0" w:space="0" w:color="auto"/>
        <w:bottom w:val="none" w:sz="0" w:space="0" w:color="auto"/>
        <w:right w:val="none" w:sz="0" w:space="0" w:color="auto"/>
      </w:divBdr>
    </w:div>
    <w:div w:id="1779331527">
      <w:bodyDiv w:val="1"/>
      <w:marLeft w:val="0"/>
      <w:marRight w:val="0"/>
      <w:marTop w:val="0"/>
      <w:marBottom w:val="0"/>
      <w:divBdr>
        <w:top w:val="none" w:sz="0" w:space="0" w:color="auto"/>
        <w:left w:val="none" w:sz="0" w:space="0" w:color="auto"/>
        <w:bottom w:val="none" w:sz="0" w:space="0" w:color="auto"/>
        <w:right w:val="none" w:sz="0" w:space="0" w:color="auto"/>
      </w:divBdr>
    </w:div>
    <w:div w:id="1779443442">
      <w:bodyDiv w:val="1"/>
      <w:marLeft w:val="0"/>
      <w:marRight w:val="0"/>
      <w:marTop w:val="0"/>
      <w:marBottom w:val="0"/>
      <w:divBdr>
        <w:top w:val="none" w:sz="0" w:space="0" w:color="auto"/>
        <w:left w:val="none" w:sz="0" w:space="0" w:color="auto"/>
        <w:bottom w:val="none" w:sz="0" w:space="0" w:color="auto"/>
        <w:right w:val="none" w:sz="0" w:space="0" w:color="auto"/>
      </w:divBdr>
    </w:div>
    <w:div w:id="1780298503">
      <w:bodyDiv w:val="1"/>
      <w:marLeft w:val="0"/>
      <w:marRight w:val="0"/>
      <w:marTop w:val="0"/>
      <w:marBottom w:val="0"/>
      <w:divBdr>
        <w:top w:val="none" w:sz="0" w:space="0" w:color="auto"/>
        <w:left w:val="none" w:sz="0" w:space="0" w:color="auto"/>
        <w:bottom w:val="none" w:sz="0" w:space="0" w:color="auto"/>
        <w:right w:val="none" w:sz="0" w:space="0" w:color="auto"/>
      </w:divBdr>
    </w:div>
    <w:div w:id="1780373476">
      <w:bodyDiv w:val="1"/>
      <w:marLeft w:val="0"/>
      <w:marRight w:val="0"/>
      <w:marTop w:val="0"/>
      <w:marBottom w:val="0"/>
      <w:divBdr>
        <w:top w:val="none" w:sz="0" w:space="0" w:color="auto"/>
        <w:left w:val="none" w:sz="0" w:space="0" w:color="auto"/>
        <w:bottom w:val="none" w:sz="0" w:space="0" w:color="auto"/>
        <w:right w:val="none" w:sz="0" w:space="0" w:color="auto"/>
      </w:divBdr>
    </w:div>
    <w:div w:id="1780373748">
      <w:bodyDiv w:val="1"/>
      <w:marLeft w:val="0"/>
      <w:marRight w:val="0"/>
      <w:marTop w:val="0"/>
      <w:marBottom w:val="0"/>
      <w:divBdr>
        <w:top w:val="none" w:sz="0" w:space="0" w:color="auto"/>
        <w:left w:val="none" w:sz="0" w:space="0" w:color="auto"/>
        <w:bottom w:val="none" w:sz="0" w:space="0" w:color="auto"/>
        <w:right w:val="none" w:sz="0" w:space="0" w:color="auto"/>
      </w:divBdr>
    </w:div>
    <w:div w:id="1780493821">
      <w:bodyDiv w:val="1"/>
      <w:marLeft w:val="0"/>
      <w:marRight w:val="0"/>
      <w:marTop w:val="0"/>
      <w:marBottom w:val="0"/>
      <w:divBdr>
        <w:top w:val="none" w:sz="0" w:space="0" w:color="auto"/>
        <w:left w:val="none" w:sz="0" w:space="0" w:color="auto"/>
        <w:bottom w:val="none" w:sz="0" w:space="0" w:color="auto"/>
        <w:right w:val="none" w:sz="0" w:space="0" w:color="auto"/>
      </w:divBdr>
    </w:div>
    <w:div w:id="1780836526">
      <w:bodyDiv w:val="1"/>
      <w:marLeft w:val="0"/>
      <w:marRight w:val="0"/>
      <w:marTop w:val="0"/>
      <w:marBottom w:val="0"/>
      <w:divBdr>
        <w:top w:val="none" w:sz="0" w:space="0" w:color="auto"/>
        <w:left w:val="none" w:sz="0" w:space="0" w:color="auto"/>
        <w:bottom w:val="none" w:sz="0" w:space="0" w:color="auto"/>
        <w:right w:val="none" w:sz="0" w:space="0" w:color="auto"/>
      </w:divBdr>
    </w:div>
    <w:div w:id="1781298999">
      <w:bodyDiv w:val="1"/>
      <w:marLeft w:val="0"/>
      <w:marRight w:val="0"/>
      <w:marTop w:val="0"/>
      <w:marBottom w:val="0"/>
      <w:divBdr>
        <w:top w:val="none" w:sz="0" w:space="0" w:color="auto"/>
        <w:left w:val="none" w:sz="0" w:space="0" w:color="auto"/>
        <w:bottom w:val="none" w:sz="0" w:space="0" w:color="auto"/>
        <w:right w:val="none" w:sz="0" w:space="0" w:color="auto"/>
      </w:divBdr>
    </w:div>
    <w:div w:id="1781409519">
      <w:bodyDiv w:val="1"/>
      <w:marLeft w:val="0"/>
      <w:marRight w:val="0"/>
      <w:marTop w:val="0"/>
      <w:marBottom w:val="0"/>
      <w:divBdr>
        <w:top w:val="none" w:sz="0" w:space="0" w:color="auto"/>
        <w:left w:val="none" w:sz="0" w:space="0" w:color="auto"/>
        <w:bottom w:val="none" w:sz="0" w:space="0" w:color="auto"/>
        <w:right w:val="none" w:sz="0" w:space="0" w:color="auto"/>
      </w:divBdr>
    </w:div>
    <w:div w:id="1781682296">
      <w:bodyDiv w:val="1"/>
      <w:marLeft w:val="0"/>
      <w:marRight w:val="0"/>
      <w:marTop w:val="0"/>
      <w:marBottom w:val="0"/>
      <w:divBdr>
        <w:top w:val="none" w:sz="0" w:space="0" w:color="auto"/>
        <w:left w:val="none" w:sz="0" w:space="0" w:color="auto"/>
        <w:bottom w:val="none" w:sz="0" w:space="0" w:color="auto"/>
        <w:right w:val="none" w:sz="0" w:space="0" w:color="auto"/>
      </w:divBdr>
    </w:div>
    <w:div w:id="1781752813">
      <w:bodyDiv w:val="1"/>
      <w:marLeft w:val="0"/>
      <w:marRight w:val="0"/>
      <w:marTop w:val="0"/>
      <w:marBottom w:val="0"/>
      <w:divBdr>
        <w:top w:val="none" w:sz="0" w:space="0" w:color="auto"/>
        <w:left w:val="none" w:sz="0" w:space="0" w:color="auto"/>
        <w:bottom w:val="none" w:sz="0" w:space="0" w:color="auto"/>
        <w:right w:val="none" w:sz="0" w:space="0" w:color="auto"/>
      </w:divBdr>
    </w:div>
    <w:div w:id="1782190028">
      <w:bodyDiv w:val="1"/>
      <w:marLeft w:val="0"/>
      <w:marRight w:val="0"/>
      <w:marTop w:val="0"/>
      <w:marBottom w:val="0"/>
      <w:divBdr>
        <w:top w:val="none" w:sz="0" w:space="0" w:color="auto"/>
        <w:left w:val="none" w:sz="0" w:space="0" w:color="auto"/>
        <w:bottom w:val="none" w:sz="0" w:space="0" w:color="auto"/>
        <w:right w:val="none" w:sz="0" w:space="0" w:color="auto"/>
      </w:divBdr>
    </w:div>
    <w:div w:id="1782407617">
      <w:bodyDiv w:val="1"/>
      <w:marLeft w:val="0"/>
      <w:marRight w:val="0"/>
      <w:marTop w:val="0"/>
      <w:marBottom w:val="0"/>
      <w:divBdr>
        <w:top w:val="none" w:sz="0" w:space="0" w:color="auto"/>
        <w:left w:val="none" w:sz="0" w:space="0" w:color="auto"/>
        <w:bottom w:val="none" w:sz="0" w:space="0" w:color="auto"/>
        <w:right w:val="none" w:sz="0" w:space="0" w:color="auto"/>
      </w:divBdr>
    </w:div>
    <w:div w:id="1782412620">
      <w:bodyDiv w:val="1"/>
      <w:marLeft w:val="0"/>
      <w:marRight w:val="0"/>
      <w:marTop w:val="0"/>
      <w:marBottom w:val="0"/>
      <w:divBdr>
        <w:top w:val="none" w:sz="0" w:space="0" w:color="auto"/>
        <w:left w:val="none" w:sz="0" w:space="0" w:color="auto"/>
        <w:bottom w:val="none" w:sz="0" w:space="0" w:color="auto"/>
        <w:right w:val="none" w:sz="0" w:space="0" w:color="auto"/>
      </w:divBdr>
    </w:div>
    <w:div w:id="1782608479">
      <w:bodyDiv w:val="1"/>
      <w:marLeft w:val="0"/>
      <w:marRight w:val="0"/>
      <w:marTop w:val="0"/>
      <w:marBottom w:val="0"/>
      <w:divBdr>
        <w:top w:val="none" w:sz="0" w:space="0" w:color="auto"/>
        <w:left w:val="none" w:sz="0" w:space="0" w:color="auto"/>
        <w:bottom w:val="none" w:sz="0" w:space="0" w:color="auto"/>
        <w:right w:val="none" w:sz="0" w:space="0" w:color="auto"/>
      </w:divBdr>
    </w:div>
    <w:div w:id="1782718925">
      <w:bodyDiv w:val="1"/>
      <w:marLeft w:val="0"/>
      <w:marRight w:val="0"/>
      <w:marTop w:val="0"/>
      <w:marBottom w:val="0"/>
      <w:divBdr>
        <w:top w:val="none" w:sz="0" w:space="0" w:color="auto"/>
        <w:left w:val="none" w:sz="0" w:space="0" w:color="auto"/>
        <w:bottom w:val="none" w:sz="0" w:space="0" w:color="auto"/>
        <w:right w:val="none" w:sz="0" w:space="0" w:color="auto"/>
      </w:divBdr>
    </w:div>
    <w:div w:id="1782802120">
      <w:bodyDiv w:val="1"/>
      <w:marLeft w:val="0"/>
      <w:marRight w:val="0"/>
      <w:marTop w:val="0"/>
      <w:marBottom w:val="0"/>
      <w:divBdr>
        <w:top w:val="none" w:sz="0" w:space="0" w:color="auto"/>
        <w:left w:val="none" w:sz="0" w:space="0" w:color="auto"/>
        <w:bottom w:val="none" w:sz="0" w:space="0" w:color="auto"/>
        <w:right w:val="none" w:sz="0" w:space="0" w:color="auto"/>
      </w:divBdr>
    </w:div>
    <w:div w:id="1783188255">
      <w:bodyDiv w:val="1"/>
      <w:marLeft w:val="0"/>
      <w:marRight w:val="0"/>
      <w:marTop w:val="0"/>
      <w:marBottom w:val="0"/>
      <w:divBdr>
        <w:top w:val="none" w:sz="0" w:space="0" w:color="auto"/>
        <w:left w:val="none" w:sz="0" w:space="0" w:color="auto"/>
        <w:bottom w:val="none" w:sz="0" w:space="0" w:color="auto"/>
        <w:right w:val="none" w:sz="0" w:space="0" w:color="auto"/>
      </w:divBdr>
    </w:div>
    <w:div w:id="1783381396">
      <w:bodyDiv w:val="1"/>
      <w:marLeft w:val="0"/>
      <w:marRight w:val="0"/>
      <w:marTop w:val="0"/>
      <w:marBottom w:val="0"/>
      <w:divBdr>
        <w:top w:val="none" w:sz="0" w:space="0" w:color="auto"/>
        <w:left w:val="none" w:sz="0" w:space="0" w:color="auto"/>
        <w:bottom w:val="none" w:sz="0" w:space="0" w:color="auto"/>
        <w:right w:val="none" w:sz="0" w:space="0" w:color="auto"/>
      </w:divBdr>
    </w:div>
    <w:div w:id="1783499654">
      <w:bodyDiv w:val="1"/>
      <w:marLeft w:val="0"/>
      <w:marRight w:val="0"/>
      <w:marTop w:val="0"/>
      <w:marBottom w:val="0"/>
      <w:divBdr>
        <w:top w:val="none" w:sz="0" w:space="0" w:color="auto"/>
        <w:left w:val="none" w:sz="0" w:space="0" w:color="auto"/>
        <w:bottom w:val="none" w:sz="0" w:space="0" w:color="auto"/>
        <w:right w:val="none" w:sz="0" w:space="0" w:color="auto"/>
      </w:divBdr>
    </w:div>
    <w:div w:id="1783725138">
      <w:bodyDiv w:val="1"/>
      <w:marLeft w:val="0"/>
      <w:marRight w:val="0"/>
      <w:marTop w:val="0"/>
      <w:marBottom w:val="0"/>
      <w:divBdr>
        <w:top w:val="none" w:sz="0" w:space="0" w:color="auto"/>
        <w:left w:val="none" w:sz="0" w:space="0" w:color="auto"/>
        <w:bottom w:val="none" w:sz="0" w:space="0" w:color="auto"/>
        <w:right w:val="none" w:sz="0" w:space="0" w:color="auto"/>
      </w:divBdr>
    </w:div>
    <w:div w:id="1783843629">
      <w:bodyDiv w:val="1"/>
      <w:marLeft w:val="0"/>
      <w:marRight w:val="0"/>
      <w:marTop w:val="0"/>
      <w:marBottom w:val="0"/>
      <w:divBdr>
        <w:top w:val="none" w:sz="0" w:space="0" w:color="auto"/>
        <w:left w:val="none" w:sz="0" w:space="0" w:color="auto"/>
        <w:bottom w:val="none" w:sz="0" w:space="0" w:color="auto"/>
        <w:right w:val="none" w:sz="0" w:space="0" w:color="auto"/>
      </w:divBdr>
    </w:div>
    <w:div w:id="1783958988">
      <w:bodyDiv w:val="1"/>
      <w:marLeft w:val="0"/>
      <w:marRight w:val="0"/>
      <w:marTop w:val="0"/>
      <w:marBottom w:val="0"/>
      <w:divBdr>
        <w:top w:val="none" w:sz="0" w:space="0" w:color="auto"/>
        <w:left w:val="none" w:sz="0" w:space="0" w:color="auto"/>
        <w:bottom w:val="none" w:sz="0" w:space="0" w:color="auto"/>
        <w:right w:val="none" w:sz="0" w:space="0" w:color="auto"/>
      </w:divBdr>
    </w:div>
    <w:div w:id="1784034509">
      <w:bodyDiv w:val="1"/>
      <w:marLeft w:val="0"/>
      <w:marRight w:val="0"/>
      <w:marTop w:val="0"/>
      <w:marBottom w:val="0"/>
      <w:divBdr>
        <w:top w:val="none" w:sz="0" w:space="0" w:color="auto"/>
        <w:left w:val="none" w:sz="0" w:space="0" w:color="auto"/>
        <w:bottom w:val="none" w:sz="0" w:space="0" w:color="auto"/>
        <w:right w:val="none" w:sz="0" w:space="0" w:color="auto"/>
      </w:divBdr>
    </w:div>
    <w:div w:id="1784306115">
      <w:bodyDiv w:val="1"/>
      <w:marLeft w:val="0"/>
      <w:marRight w:val="0"/>
      <w:marTop w:val="0"/>
      <w:marBottom w:val="0"/>
      <w:divBdr>
        <w:top w:val="none" w:sz="0" w:space="0" w:color="auto"/>
        <w:left w:val="none" w:sz="0" w:space="0" w:color="auto"/>
        <w:bottom w:val="none" w:sz="0" w:space="0" w:color="auto"/>
        <w:right w:val="none" w:sz="0" w:space="0" w:color="auto"/>
      </w:divBdr>
    </w:div>
    <w:div w:id="1785954222">
      <w:bodyDiv w:val="1"/>
      <w:marLeft w:val="0"/>
      <w:marRight w:val="0"/>
      <w:marTop w:val="0"/>
      <w:marBottom w:val="0"/>
      <w:divBdr>
        <w:top w:val="none" w:sz="0" w:space="0" w:color="auto"/>
        <w:left w:val="none" w:sz="0" w:space="0" w:color="auto"/>
        <w:bottom w:val="none" w:sz="0" w:space="0" w:color="auto"/>
        <w:right w:val="none" w:sz="0" w:space="0" w:color="auto"/>
      </w:divBdr>
    </w:div>
    <w:div w:id="1786080129">
      <w:bodyDiv w:val="1"/>
      <w:marLeft w:val="0"/>
      <w:marRight w:val="0"/>
      <w:marTop w:val="0"/>
      <w:marBottom w:val="0"/>
      <w:divBdr>
        <w:top w:val="none" w:sz="0" w:space="0" w:color="auto"/>
        <w:left w:val="none" w:sz="0" w:space="0" w:color="auto"/>
        <w:bottom w:val="none" w:sz="0" w:space="0" w:color="auto"/>
        <w:right w:val="none" w:sz="0" w:space="0" w:color="auto"/>
      </w:divBdr>
    </w:div>
    <w:div w:id="1786147916">
      <w:bodyDiv w:val="1"/>
      <w:marLeft w:val="0"/>
      <w:marRight w:val="0"/>
      <w:marTop w:val="0"/>
      <w:marBottom w:val="0"/>
      <w:divBdr>
        <w:top w:val="none" w:sz="0" w:space="0" w:color="auto"/>
        <w:left w:val="none" w:sz="0" w:space="0" w:color="auto"/>
        <w:bottom w:val="none" w:sz="0" w:space="0" w:color="auto"/>
        <w:right w:val="none" w:sz="0" w:space="0" w:color="auto"/>
      </w:divBdr>
    </w:div>
    <w:div w:id="1786148750">
      <w:bodyDiv w:val="1"/>
      <w:marLeft w:val="0"/>
      <w:marRight w:val="0"/>
      <w:marTop w:val="0"/>
      <w:marBottom w:val="0"/>
      <w:divBdr>
        <w:top w:val="none" w:sz="0" w:space="0" w:color="auto"/>
        <w:left w:val="none" w:sz="0" w:space="0" w:color="auto"/>
        <w:bottom w:val="none" w:sz="0" w:space="0" w:color="auto"/>
        <w:right w:val="none" w:sz="0" w:space="0" w:color="auto"/>
      </w:divBdr>
    </w:div>
    <w:div w:id="1786192695">
      <w:bodyDiv w:val="1"/>
      <w:marLeft w:val="0"/>
      <w:marRight w:val="0"/>
      <w:marTop w:val="0"/>
      <w:marBottom w:val="0"/>
      <w:divBdr>
        <w:top w:val="none" w:sz="0" w:space="0" w:color="auto"/>
        <w:left w:val="none" w:sz="0" w:space="0" w:color="auto"/>
        <w:bottom w:val="none" w:sz="0" w:space="0" w:color="auto"/>
        <w:right w:val="none" w:sz="0" w:space="0" w:color="auto"/>
      </w:divBdr>
    </w:div>
    <w:div w:id="1786995237">
      <w:bodyDiv w:val="1"/>
      <w:marLeft w:val="0"/>
      <w:marRight w:val="0"/>
      <w:marTop w:val="0"/>
      <w:marBottom w:val="0"/>
      <w:divBdr>
        <w:top w:val="none" w:sz="0" w:space="0" w:color="auto"/>
        <w:left w:val="none" w:sz="0" w:space="0" w:color="auto"/>
        <w:bottom w:val="none" w:sz="0" w:space="0" w:color="auto"/>
        <w:right w:val="none" w:sz="0" w:space="0" w:color="auto"/>
      </w:divBdr>
    </w:div>
    <w:div w:id="1787112579">
      <w:bodyDiv w:val="1"/>
      <w:marLeft w:val="0"/>
      <w:marRight w:val="0"/>
      <w:marTop w:val="0"/>
      <w:marBottom w:val="0"/>
      <w:divBdr>
        <w:top w:val="none" w:sz="0" w:space="0" w:color="auto"/>
        <w:left w:val="none" w:sz="0" w:space="0" w:color="auto"/>
        <w:bottom w:val="none" w:sz="0" w:space="0" w:color="auto"/>
        <w:right w:val="none" w:sz="0" w:space="0" w:color="auto"/>
      </w:divBdr>
    </w:div>
    <w:div w:id="1787193417">
      <w:bodyDiv w:val="1"/>
      <w:marLeft w:val="0"/>
      <w:marRight w:val="0"/>
      <w:marTop w:val="0"/>
      <w:marBottom w:val="0"/>
      <w:divBdr>
        <w:top w:val="none" w:sz="0" w:space="0" w:color="auto"/>
        <w:left w:val="none" w:sz="0" w:space="0" w:color="auto"/>
        <w:bottom w:val="none" w:sz="0" w:space="0" w:color="auto"/>
        <w:right w:val="none" w:sz="0" w:space="0" w:color="auto"/>
      </w:divBdr>
    </w:div>
    <w:div w:id="1787305667">
      <w:bodyDiv w:val="1"/>
      <w:marLeft w:val="0"/>
      <w:marRight w:val="0"/>
      <w:marTop w:val="0"/>
      <w:marBottom w:val="0"/>
      <w:divBdr>
        <w:top w:val="none" w:sz="0" w:space="0" w:color="auto"/>
        <w:left w:val="none" w:sz="0" w:space="0" w:color="auto"/>
        <w:bottom w:val="none" w:sz="0" w:space="0" w:color="auto"/>
        <w:right w:val="none" w:sz="0" w:space="0" w:color="auto"/>
      </w:divBdr>
    </w:div>
    <w:div w:id="1787384760">
      <w:bodyDiv w:val="1"/>
      <w:marLeft w:val="0"/>
      <w:marRight w:val="0"/>
      <w:marTop w:val="0"/>
      <w:marBottom w:val="0"/>
      <w:divBdr>
        <w:top w:val="none" w:sz="0" w:space="0" w:color="auto"/>
        <w:left w:val="none" w:sz="0" w:space="0" w:color="auto"/>
        <w:bottom w:val="none" w:sz="0" w:space="0" w:color="auto"/>
        <w:right w:val="none" w:sz="0" w:space="0" w:color="auto"/>
      </w:divBdr>
    </w:div>
    <w:div w:id="1787852452">
      <w:bodyDiv w:val="1"/>
      <w:marLeft w:val="0"/>
      <w:marRight w:val="0"/>
      <w:marTop w:val="0"/>
      <w:marBottom w:val="0"/>
      <w:divBdr>
        <w:top w:val="none" w:sz="0" w:space="0" w:color="auto"/>
        <w:left w:val="none" w:sz="0" w:space="0" w:color="auto"/>
        <w:bottom w:val="none" w:sz="0" w:space="0" w:color="auto"/>
        <w:right w:val="none" w:sz="0" w:space="0" w:color="auto"/>
      </w:divBdr>
    </w:div>
    <w:div w:id="1788743316">
      <w:bodyDiv w:val="1"/>
      <w:marLeft w:val="0"/>
      <w:marRight w:val="0"/>
      <w:marTop w:val="0"/>
      <w:marBottom w:val="0"/>
      <w:divBdr>
        <w:top w:val="none" w:sz="0" w:space="0" w:color="auto"/>
        <w:left w:val="none" w:sz="0" w:space="0" w:color="auto"/>
        <w:bottom w:val="none" w:sz="0" w:space="0" w:color="auto"/>
        <w:right w:val="none" w:sz="0" w:space="0" w:color="auto"/>
      </w:divBdr>
    </w:div>
    <w:div w:id="1789084681">
      <w:bodyDiv w:val="1"/>
      <w:marLeft w:val="0"/>
      <w:marRight w:val="0"/>
      <w:marTop w:val="0"/>
      <w:marBottom w:val="0"/>
      <w:divBdr>
        <w:top w:val="none" w:sz="0" w:space="0" w:color="auto"/>
        <w:left w:val="none" w:sz="0" w:space="0" w:color="auto"/>
        <w:bottom w:val="none" w:sz="0" w:space="0" w:color="auto"/>
        <w:right w:val="none" w:sz="0" w:space="0" w:color="auto"/>
      </w:divBdr>
    </w:div>
    <w:div w:id="1789154519">
      <w:bodyDiv w:val="1"/>
      <w:marLeft w:val="0"/>
      <w:marRight w:val="0"/>
      <w:marTop w:val="0"/>
      <w:marBottom w:val="0"/>
      <w:divBdr>
        <w:top w:val="none" w:sz="0" w:space="0" w:color="auto"/>
        <w:left w:val="none" w:sz="0" w:space="0" w:color="auto"/>
        <w:bottom w:val="none" w:sz="0" w:space="0" w:color="auto"/>
        <w:right w:val="none" w:sz="0" w:space="0" w:color="auto"/>
      </w:divBdr>
    </w:div>
    <w:div w:id="1789658704">
      <w:bodyDiv w:val="1"/>
      <w:marLeft w:val="0"/>
      <w:marRight w:val="0"/>
      <w:marTop w:val="0"/>
      <w:marBottom w:val="0"/>
      <w:divBdr>
        <w:top w:val="none" w:sz="0" w:space="0" w:color="auto"/>
        <w:left w:val="none" w:sz="0" w:space="0" w:color="auto"/>
        <w:bottom w:val="none" w:sz="0" w:space="0" w:color="auto"/>
        <w:right w:val="none" w:sz="0" w:space="0" w:color="auto"/>
      </w:divBdr>
    </w:div>
    <w:div w:id="1789934720">
      <w:bodyDiv w:val="1"/>
      <w:marLeft w:val="0"/>
      <w:marRight w:val="0"/>
      <w:marTop w:val="0"/>
      <w:marBottom w:val="0"/>
      <w:divBdr>
        <w:top w:val="none" w:sz="0" w:space="0" w:color="auto"/>
        <w:left w:val="none" w:sz="0" w:space="0" w:color="auto"/>
        <w:bottom w:val="none" w:sz="0" w:space="0" w:color="auto"/>
        <w:right w:val="none" w:sz="0" w:space="0" w:color="auto"/>
      </w:divBdr>
    </w:div>
    <w:div w:id="1790127783">
      <w:bodyDiv w:val="1"/>
      <w:marLeft w:val="0"/>
      <w:marRight w:val="0"/>
      <w:marTop w:val="0"/>
      <w:marBottom w:val="0"/>
      <w:divBdr>
        <w:top w:val="none" w:sz="0" w:space="0" w:color="auto"/>
        <w:left w:val="none" w:sz="0" w:space="0" w:color="auto"/>
        <w:bottom w:val="none" w:sz="0" w:space="0" w:color="auto"/>
        <w:right w:val="none" w:sz="0" w:space="0" w:color="auto"/>
      </w:divBdr>
    </w:div>
    <w:div w:id="1790926516">
      <w:bodyDiv w:val="1"/>
      <w:marLeft w:val="0"/>
      <w:marRight w:val="0"/>
      <w:marTop w:val="0"/>
      <w:marBottom w:val="0"/>
      <w:divBdr>
        <w:top w:val="none" w:sz="0" w:space="0" w:color="auto"/>
        <w:left w:val="none" w:sz="0" w:space="0" w:color="auto"/>
        <w:bottom w:val="none" w:sz="0" w:space="0" w:color="auto"/>
        <w:right w:val="none" w:sz="0" w:space="0" w:color="auto"/>
      </w:divBdr>
    </w:div>
    <w:div w:id="1791048496">
      <w:bodyDiv w:val="1"/>
      <w:marLeft w:val="0"/>
      <w:marRight w:val="0"/>
      <w:marTop w:val="0"/>
      <w:marBottom w:val="0"/>
      <w:divBdr>
        <w:top w:val="none" w:sz="0" w:space="0" w:color="auto"/>
        <w:left w:val="none" w:sz="0" w:space="0" w:color="auto"/>
        <w:bottom w:val="none" w:sz="0" w:space="0" w:color="auto"/>
        <w:right w:val="none" w:sz="0" w:space="0" w:color="auto"/>
      </w:divBdr>
    </w:div>
    <w:div w:id="1791775291">
      <w:bodyDiv w:val="1"/>
      <w:marLeft w:val="0"/>
      <w:marRight w:val="0"/>
      <w:marTop w:val="0"/>
      <w:marBottom w:val="0"/>
      <w:divBdr>
        <w:top w:val="none" w:sz="0" w:space="0" w:color="auto"/>
        <w:left w:val="none" w:sz="0" w:space="0" w:color="auto"/>
        <w:bottom w:val="none" w:sz="0" w:space="0" w:color="auto"/>
        <w:right w:val="none" w:sz="0" w:space="0" w:color="auto"/>
      </w:divBdr>
    </w:div>
    <w:div w:id="1791902052">
      <w:bodyDiv w:val="1"/>
      <w:marLeft w:val="0"/>
      <w:marRight w:val="0"/>
      <w:marTop w:val="0"/>
      <w:marBottom w:val="0"/>
      <w:divBdr>
        <w:top w:val="none" w:sz="0" w:space="0" w:color="auto"/>
        <w:left w:val="none" w:sz="0" w:space="0" w:color="auto"/>
        <w:bottom w:val="none" w:sz="0" w:space="0" w:color="auto"/>
        <w:right w:val="none" w:sz="0" w:space="0" w:color="auto"/>
      </w:divBdr>
    </w:div>
    <w:div w:id="1793548085">
      <w:bodyDiv w:val="1"/>
      <w:marLeft w:val="0"/>
      <w:marRight w:val="0"/>
      <w:marTop w:val="0"/>
      <w:marBottom w:val="0"/>
      <w:divBdr>
        <w:top w:val="none" w:sz="0" w:space="0" w:color="auto"/>
        <w:left w:val="none" w:sz="0" w:space="0" w:color="auto"/>
        <w:bottom w:val="none" w:sz="0" w:space="0" w:color="auto"/>
        <w:right w:val="none" w:sz="0" w:space="0" w:color="auto"/>
      </w:divBdr>
    </w:div>
    <w:div w:id="1794405193">
      <w:bodyDiv w:val="1"/>
      <w:marLeft w:val="0"/>
      <w:marRight w:val="0"/>
      <w:marTop w:val="0"/>
      <w:marBottom w:val="0"/>
      <w:divBdr>
        <w:top w:val="none" w:sz="0" w:space="0" w:color="auto"/>
        <w:left w:val="none" w:sz="0" w:space="0" w:color="auto"/>
        <w:bottom w:val="none" w:sz="0" w:space="0" w:color="auto"/>
        <w:right w:val="none" w:sz="0" w:space="0" w:color="auto"/>
      </w:divBdr>
    </w:div>
    <w:div w:id="1795445743">
      <w:bodyDiv w:val="1"/>
      <w:marLeft w:val="0"/>
      <w:marRight w:val="0"/>
      <w:marTop w:val="0"/>
      <w:marBottom w:val="0"/>
      <w:divBdr>
        <w:top w:val="none" w:sz="0" w:space="0" w:color="auto"/>
        <w:left w:val="none" w:sz="0" w:space="0" w:color="auto"/>
        <w:bottom w:val="none" w:sz="0" w:space="0" w:color="auto"/>
        <w:right w:val="none" w:sz="0" w:space="0" w:color="auto"/>
      </w:divBdr>
    </w:div>
    <w:div w:id="1795489860">
      <w:bodyDiv w:val="1"/>
      <w:marLeft w:val="0"/>
      <w:marRight w:val="0"/>
      <w:marTop w:val="0"/>
      <w:marBottom w:val="0"/>
      <w:divBdr>
        <w:top w:val="none" w:sz="0" w:space="0" w:color="auto"/>
        <w:left w:val="none" w:sz="0" w:space="0" w:color="auto"/>
        <w:bottom w:val="none" w:sz="0" w:space="0" w:color="auto"/>
        <w:right w:val="none" w:sz="0" w:space="0" w:color="auto"/>
      </w:divBdr>
    </w:div>
    <w:div w:id="1795825812">
      <w:bodyDiv w:val="1"/>
      <w:marLeft w:val="0"/>
      <w:marRight w:val="0"/>
      <w:marTop w:val="0"/>
      <w:marBottom w:val="0"/>
      <w:divBdr>
        <w:top w:val="none" w:sz="0" w:space="0" w:color="auto"/>
        <w:left w:val="none" w:sz="0" w:space="0" w:color="auto"/>
        <w:bottom w:val="none" w:sz="0" w:space="0" w:color="auto"/>
        <w:right w:val="none" w:sz="0" w:space="0" w:color="auto"/>
      </w:divBdr>
    </w:div>
    <w:div w:id="1796177074">
      <w:bodyDiv w:val="1"/>
      <w:marLeft w:val="0"/>
      <w:marRight w:val="0"/>
      <w:marTop w:val="0"/>
      <w:marBottom w:val="0"/>
      <w:divBdr>
        <w:top w:val="none" w:sz="0" w:space="0" w:color="auto"/>
        <w:left w:val="none" w:sz="0" w:space="0" w:color="auto"/>
        <w:bottom w:val="none" w:sz="0" w:space="0" w:color="auto"/>
        <w:right w:val="none" w:sz="0" w:space="0" w:color="auto"/>
      </w:divBdr>
    </w:div>
    <w:div w:id="1796177175">
      <w:bodyDiv w:val="1"/>
      <w:marLeft w:val="0"/>
      <w:marRight w:val="0"/>
      <w:marTop w:val="0"/>
      <w:marBottom w:val="0"/>
      <w:divBdr>
        <w:top w:val="none" w:sz="0" w:space="0" w:color="auto"/>
        <w:left w:val="none" w:sz="0" w:space="0" w:color="auto"/>
        <w:bottom w:val="none" w:sz="0" w:space="0" w:color="auto"/>
        <w:right w:val="none" w:sz="0" w:space="0" w:color="auto"/>
      </w:divBdr>
    </w:div>
    <w:div w:id="1797521490">
      <w:bodyDiv w:val="1"/>
      <w:marLeft w:val="0"/>
      <w:marRight w:val="0"/>
      <w:marTop w:val="0"/>
      <w:marBottom w:val="0"/>
      <w:divBdr>
        <w:top w:val="none" w:sz="0" w:space="0" w:color="auto"/>
        <w:left w:val="none" w:sz="0" w:space="0" w:color="auto"/>
        <w:bottom w:val="none" w:sz="0" w:space="0" w:color="auto"/>
        <w:right w:val="none" w:sz="0" w:space="0" w:color="auto"/>
      </w:divBdr>
    </w:div>
    <w:div w:id="1797681418">
      <w:bodyDiv w:val="1"/>
      <w:marLeft w:val="0"/>
      <w:marRight w:val="0"/>
      <w:marTop w:val="0"/>
      <w:marBottom w:val="0"/>
      <w:divBdr>
        <w:top w:val="none" w:sz="0" w:space="0" w:color="auto"/>
        <w:left w:val="none" w:sz="0" w:space="0" w:color="auto"/>
        <w:bottom w:val="none" w:sz="0" w:space="0" w:color="auto"/>
        <w:right w:val="none" w:sz="0" w:space="0" w:color="auto"/>
      </w:divBdr>
    </w:div>
    <w:div w:id="1797790807">
      <w:bodyDiv w:val="1"/>
      <w:marLeft w:val="0"/>
      <w:marRight w:val="0"/>
      <w:marTop w:val="0"/>
      <w:marBottom w:val="0"/>
      <w:divBdr>
        <w:top w:val="none" w:sz="0" w:space="0" w:color="auto"/>
        <w:left w:val="none" w:sz="0" w:space="0" w:color="auto"/>
        <w:bottom w:val="none" w:sz="0" w:space="0" w:color="auto"/>
        <w:right w:val="none" w:sz="0" w:space="0" w:color="auto"/>
      </w:divBdr>
    </w:div>
    <w:div w:id="1798379248">
      <w:bodyDiv w:val="1"/>
      <w:marLeft w:val="0"/>
      <w:marRight w:val="0"/>
      <w:marTop w:val="0"/>
      <w:marBottom w:val="0"/>
      <w:divBdr>
        <w:top w:val="none" w:sz="0" w:space="0" w:color="auto"/>
        <w:left w:val="none" w:sz="0" w:space="0" w:color="auto"/>
        <w:bottom w:val="none" w:sz="0" w:space="0" w:color="auto"/>
        <w:right w:val="none" w:sz="0" w:space="0" w:color="auto"/>
      </w:divBdr>
    </w:div>
    <w:div w:id="1798522727">
      <w:bodyDiv w:val="1"/>
      <w:marLeft w:val="0"/>
      <w:marRight w:val="0"/>
      <w:marTop w:val="0"/>
      <w:marBottom w:val="0"/>
      <w:divBdr>
        <w:top w:val="none" w:sz="0" w:space="0" w:color="auto"/>
        <w:left w:val="none" w:sz="0" w:space="0" w:color="auto"/>
        <w:bottom w:val="none" w:sz="0" w:space="0" w:color="auto"/>
        <w:right w:val="none" w:sz="0" w:space="0" w:color="auto"/>
      </w:divBdr>
    </w:div>
    <w:div w:id="1799445774">
      <w:bodyDiv w:val="1"/>
      <w:marLeft w:val="0"/>
      <w:marRight w:val="0"/>
      <w:marTop w:val="0"/>
      <w:marBottom w:val="0"/>
      <w:divBdr>
        <w:top w:val="none" w:sz="0" w:space="0" w:color="auto"/>
        <w:left w:val="none" w:sz="0" w:space="0" w:color="auto"/>
        <w:bottom w:val="none" w:sz="0" w:space="0" w:color="auto"/>
        <w:right w:val="none" w:sz="0" w:space="0" w:color="auto"/>
      </w:divBdr>
    </w:div>
    <w:div w:id="1799448848">
      <w:bodyDiv w:val="1"/>
      <w:marLeft w:val="0"/>
      <w:marRight w:val="0"/>
      <w:marTop w:val="0"/>
      <w:marBottom w:val="0"/>
      <w:divBdr>
        <w:top w:val="none" w:sz="0" w:space="0" w:color="auto"/>
        <w:left w:val="none" w:sz="0" w:space="0" w:color="auto"/>
        <w:bottom w:val="none" w:sz="0" w:space="0" w:color="auto"/>
        <w:right w:val="none" w:sz="0" w:space="0" w:color="auto"/>
      </w:divBdr>
    </w:div>
    <w:div w:id="1799714657">
      <w:bodyDiv w:val="1"/>
      <w:marLeft w:val="0"/>
      <w:marRight w:val="0"/>
      <w:marTop w:val="0"/>
      <w:marBottom w:val="0"/>
      <w:divBdr>
        <w:top w:val="none" w:sz="0" w:space="0" w:color="auto"/>
        <w:left w:val="none" w:sz="0" w:space="0" w:color="auto"/>
        <w:bottom w:val="none" w:sz="0" w:space="0" w:color="auto"/>
        <w:right w:val="none" w:sz="0" w:space="0" w:color="auto"/>
      </w:divBdr>
    </w:div>
    <w:div w:id="1799760551">
      <w:bodyDiv w:val="1"/>
      <w:marLeft w:val="0"/>
      <w:marRight w:val="0"/>
      <w:marTop w:val="0"/>
      <w:marBottom w:val="0"/>
      <w:divBdr>
        <w:top w:val="none" w:sz="0" w:space="0" w:color="auto"/>
        <w:left w:val="none" w:sz="0" w:space="0" w:color="auto"/>
        <w:bottom w:val="none" w:sz="0" w:space="0" w:color="auto"/>
        <w:right w:val="none" w:sz="0" w:space="0" w:color="auto"/>
      </w:divBdr>
    </w:div>
    <w:div w:id="1799833914">
      <w:bodyDiv w:val="1"/>
      <w:marLeft w:val="0"/>
      <w:marRight w:val="0"/>
      <w:marTop w:val="0"/>
      <w:marBottom w:val="0"/>
      <w:divBdr>
        <w:top w:val="none" w:sz="0" w:space="0" w:color="auto"/>
        <w:left w:val="none" w:sz="0" w:space="0" w:color="auto"/>
        <w:bottom w:val="none" w:sz="0" w:space="0" w:color="auto"/>
        <w:right w:val="none" w:sz="0" w:space="0" w:color="auto"/>
      </w:divBdr>
    </w:div>
    <w:div w:id="1800293107">
      <w:bodyDiv w:val="1"/>
      <w:marLeft w:val="0"/>
      <w:marRight w:val="0"/>
      <w:marTop w:val="0"/>
      <w:marBottom w:val="0"/>
      <w:divBdr>
        <w:top w:val="none" w:sz="0" w:space="0" w:color="auto"/>
        <w:left w:val="none" w:sz="0" w:space="0" w:color="auto"/>
        <w:bottom w:val="none" w:sz="0" w:space="0" w:color="auto"/>
        <w:right w:val="none" w:sz="0" w:space="0" w:color="auto"/>
      </w:divBdr>
    </w:div>
    <w:div w:id="1800302299">
      <w:bodyDiv w:val="1"/>
      <w:marLeft w:val="0"/>
      <w:marRight w:val="0"/>
      <w:marTop w:val="0"/>
      <w:marBottom w:val="0"/>
      <w:divBdr>
        <w:top w:val="none" w:sz="0" w:space="0" w:color="auto"/>
        <w:left w:val="none" w:sz="0" w:space="0" w:color="auto"/>
        <w:bottom w:val="none" w:sz="0" w:space="0" w:color="auto"/>
        <w:right w:val="none" w:sz="0" w:space="0" w:color="auto"/>
      </w:divBdr>
    </w:div>
    <w:div w:id="1800613862">
      <w:bodyDiv w:val="1"/>
      <w:marLeft w:val="0"/>
      <w:marRight w:val="0"/>
      <w:marTop w:val="0"/>
      <w:marBottom w:val="0"/>
      <w:divBdr>
        <w:top w:val="none" w:sz="0" w:space="0" w:color="auto"/>
        <w:left w:val="none" w:sz="0" w:space="0" w:color="auto"/>
        <w:bottom w:val="none" w:sz="0" w:space="0" w:color="auto"/>
        <w:right w:val="none" w:sz="0" w:space="0" w:color="auto"/>
      </w:divBdr>
    </w:div>
    <w:div w:id="1801992436">
      <w:bodyDiv w:val="1"/>
      <w:marLeft w:val="0"/>
      <w:marRight w:val="0"/>
      <w:marTop w:val="0"/>
      <w:marBottom w:val="0"/>
      <w:divBdr>
        <w:top w:val="none" w:sz="0" w:space="0" w:color="auto"/>
        <w:left w:val="none" w:sz="0" w:space="0" w:color="auto"/>
        <w:bottom w:val="none" w:sz="0" w:space="0" w:color="auto"/>
        <w:right w:val="none" w:sz="0" w:space="0" w:color="auto"/>
      </w:divBdr>
    </w:div>
    <w:div w:id="1802576970">
      <w:bodyDiv w:val="1"/>
      <w:marLeft w:val="0"/>
      <w:marRight w:val="0"/>
      <w:marTop w:val="0"/>
      <w:marBottom w:val="0"/>
      <w:divBdr>
        <w:top w:val="none" w:sz="0" w:space="0" w:color="auto"/>
        <w:left w:val="none" w:sz="0" w:space="0" w:color="auto"/>
        <w:bottom w:val="none" w:sz="0" w:space="0" w:color="auto"/>
        <w:right w:val="none" w:sz="0" w:space="0" w:color="auto"/>
      </w:divBdr>
    </w:div>
    <w:div w:id="1802922154">
      <w:bodyDiv w:val="1"/>
      <w:marLeft w:val="0"/>
      <w:marRight w:val="0"/>
      <w:marTop w:val="0"/>
      <w:marBottom w:val="0"/>
      <w:divBdr>
        <w:top w:val="none" w:sz="0" w:space="0" w:color="auto"/>
        <w:left w:val="none" w:sz="0" w:space="0" w:color="auto"/>
        <w:bottom w:val="none" w:sz="0" w:space="0" w:color="auto"/>
        <w:right w:val="none" w:sz="0" w:space="0" w:color="auto"/>
      </w:divBdr>
    </w:div>
    <w:div w:id="1802961443">
      <w:bodyDiv w:val="1"/>
      <w:marLeft w:val="0"/>
      <w:marRight w:val="0"/>
      <w:marTop w:val="0"/>
      <w:marBottom w:val="0"/>
      <w:divBdr>
        <w:top w:val="none" w:sz="0" w:space="0" w:color="auto"/>
        <w:left w:val="none" w:sz="0" w:space="0" w:color="auto"/>
        <w:bottom w:val="none" w:sz="0" w:space="0" w:color="auto"/>
        <w:right w:val="none" w:sz="0" w:space="0" w:color="auto"/>
      </w:divBdr>
    </w:div>
    <w:div w:id="1804804889">
      <w:bodyDiv w:val="1"/>
      <w:marLeft w:val="0"/>
      <w:marRight w:val="0"/>
      <w:marTop w:val="0"/>
      <w:marBottom w:val="0"/>
      <w:divBdr>
        <w:top w:val="none" w:sz="0" w:space="0" w:color="auto"/>
        <w:left w:val="none" w:sz="0" w:space="0" w:color="auto"/>
        <w:bottom w:val="none" w:sz="0" w:space="0" w:color="auto"/>
        <w:right w:val="none" w:sz="0" w:space="0" w:color="auto"/>
      </w:divBdr>
    </w:div>
    <w:div w:id="1805079799">
      <w:bodyDiv w:val="1"/>
      <w:marLeft w:val="0"/>
      <w:marRight w:val="0"/>
      <w:marTop w:val="0"/>
      <w:marBottom w:val="0"/>
      <w:divBdr>
        <w:top w:val="none" w:sz="0" w:space="0" w:color="auto"/>
        <w:left w:val="none" w:sz="0" w:space="0" w:color="auto"/>
        <w:bottom w:val="none" w:sz="0" w:space="0" w:color="auto"/>
        <w:right w:val="none" w:sz="0" w:space="0" w:color="auto"/>
      </w:divBdr>
    </w:div>
    <w:div w:id="1805155744">
      <w:bodyDiv w:val="1"/>
      <w:marLeft w:val="0"/>
      <w:marRight w:val="0"/>
      <w:marTop w:val="0"/>
      <w:marBottom w:val="0"/>
      <w:divBdr>
        <w:top w:val="none" w:sz="0" w:space="0" w:color="auto"/>
        <w:left w:val="none" w:sz="0" w:space="0" w:color="auto"/>
        <w:bottom w:val="none" w:sz="0" w:space="0" w:color="auto"/>
        <w:right w:val="none" w:sz="0" w:space="0" w:color="auto"/>
      </w:divBdr>
    </w:div>
    <w:div w:id="1805276106">
      <w:bodyDiv w:val="1"/>
      <w:marLeft w:val="0"/>
      <w:marRight w:val="0"/>
      <w:marTop w:val="0"/>
      <w:marBottom w:val="0"/>
      <w:divBdr>
        <w:top w:val="none" w:sz="0" w:space="0" w:color="auto"/>
        <w:left w:val="none" w:sz="0" w:space="0" w:color="auto"/>
        <w:bottom w:val="none" w:sz="0" w:space="0" w:color="auto"/>
        <w:right w:val="none" w:sz="0" w:space="0" w:color="auto"/>
      </w:divBdr>
    </w:div>
    <w:div w:id="1805850482">
      <w:bodyDiv w:val="1"/>
      <w:marLeft w:val="0"/>
      <w:marRight w:val="0"/>
      <w:marTop w:val="0"/>
      <w:marBottom w:val="0"/>
      <w:divBdr>
        <w:top w:val="none" w:sz="0" w:space="0" w:color="auto"/>
        <w:left w:val="none" w:sz="0" w:space="0" w:color="auto"/>
        <w:bottom w:val="none" w:sz="0" w:space="0" w:color="auto"/>
        <w:right w:val="none" w:sz="0" w:space="0" w:color="auto"/>
      </w:divBdr>
    </w:div>
    <w:div w:id="1806004305">
      <w:bodyDiv w:val="1"/>
      <w:marLeft w:val="0"/>
      <w:marRight w:val="0"/>
      <w:marTop w:val="0"/>
      <w:marBottom w:val="0"/>
      <w:divBdr>
        <w:top w:val="none" w:sz="0" w:space="0" w:color="auto"/>
        <w:left w:val="none" w:sz="0" w:space="0" w:color="auto"/>
        <w:bottom w:val="none" w:sz="0" w:space="0" w:color="auto"/>
        <w:right w:val="none" w:sz="0" w:space="0" w:color="auto"/>
      </w:divBdr>
    </w:div>
    <w:div w:id="1806073733">
      <w:bodyDiv w:val="1"/>
      <w:marLeft w:val="0"/>
      <w:marRight w:val="0"/>
      <w:marTop w:val="0"/>
      <w:marBottom w:val="0"/>
      <w:divBdr>
        <w:top w:val="none" w:sz="0" w:space="0" w:color="auto"/>
        <w:left w:val="none" w:sz="0" w:space="0" w:color="auto"/>
        <w:bottom w:val="none" w:sz="0" w:space="0" w:color="auto"/>
        <w:right w:val="none" w:sz="0" w:space="0" w:color="auto"/>
      </w:divBdr>
    </w:div>
    <w:div w:id="1806242811">
      <w:bodyDiv w:val="1"/>
      <w:marLeft w:val="0"/>
      <w:marRight w:val="0"/>
      <w:marTop w:val="0"/>
      <w:marBottom w:val="0"/>
      <w:divBdr>
        <w:top w:val="none" w:sz="0" w:space="0" w:color="auto"/>
        <w:left w:val="none" w:sz="0" w:space="0" w:color="auto"/>
        <w:bottom w:val="none" w:sz="0" w:space="0" w:color="auto"/>
        <w:right w:val="none" w:sz="0" w:space="0" w:color="auto"/>
      </w:divBdr>
    </w:div>
    <w:div w:id="1806467011">
      <w:bodyDiv w:val="1"/>
      <w:marLeft w:val="0"/>
      <w:marRight w:val="0"/>
      <w:marTop w:val="0"/>
      <w:marBottom w:val="0"/>
      <w:divBdr>
        <w:top w:val="none" w:sz="0" w:space="0" w:color="auto"/>
        <w:left w:val="none" w:sz="0" w:space="0" w:color="auto"/>
        <w:bottom w:val="none" w:sz="0" w:space="0" w:color="auto"/>
        <w:right w:val="none" w:sz="0" w:space="0" w:color="auto"/>
      </w:divBdr>
    </w:div>
    <w:div w:id="1806505531">
      <w:bodyDiv w:val="1"/>
      <w:marLeft w:val="0"/>
      <w:marRight w:val="0"/>
      <w:marTop w:val="0"/>
      <w:marBottom w:val="0"/>
      <w:divBdr>
        <w:top w:val="none" w:sz="0" w:space="0" w:color="auto"/>
        <w:left w:val="none" w:sz="0" w:space="0" w:color="auto"/>
        <w:bottom w:val="none" w:sz="0" w:space="0" w:color="auto"/>
        <w:right w:val="none" w:sz="0" w:space="0" w:color="auto"/>
      </w:divBdr>
    </w:div>
    <w:div w:id="1806921124">
      <w:bodyDiv w:val="1"/>
      <w:marLeft w:val="0"/>
      <w:marRight w:val="0"/>
      <w:marTop w:val="0"/>
      <w:marBottom w:val="0"/>
      <w:divBdr>
        <w:top w:val="none" w:sz="0" w:space="0" w:color="auto"/>
        <w:left w:val="none" w:sz="0" w:space="0" w:color="auto"/>
        <w:bottom w:val="none" w:sz="0" w:space="0" w:color="auto"/>
        <w:right w:val="none" w:sz="0" w:space="0" w:color="auto"/>
      </w:divBdr>
    </w:div>
    <w:div w:id="1807118297">
      <w:bodyDiv w:val="1"/>
      <w:marLeft w:val="0"/>
      <w:marRight w:val="0"/>
      <w:marTop w:val="0"/>
      <w:marBottom w:val="0"/>
      <w:divBdr>
        <w:top w:val="none" w:sz="0" w:space="0" w:color="auto"/>
        <w:left w:val="none" w:sz="0" w:space="0" w:color="auto"/>
        <w:bottom w:val="none" w:sz="0" w:space="0" w:color="auto"/>
        <w:right w:val="none" w:sz="0" w:space="0" w:color="auto"/>
      </w:divBdr>
    </w:div>
    <w:div w:id="1807310981">
      <w:bodyDiv w:val="1"/>
      <w:marLeft w:val="0"/>
      <w:marRight w:val="0"/>
      <w:marTop w:val="0"/>
      <w:marBottom w:val="0"/>
      <w:divBdr>
        <w:top w:val="none" w:sz="0" w:space="0" w:color="auto"/>
        <w:left w:val="none" w:sz="0" w:space="0" w:color="auto"/>
        <w:bottom w:val="none" w:sz="0" w:space="0" w:color="auto"/>
        <w:right w:val="none" w:sz="0" w:space="0" w:color="auto"/>
      </w:divBdr>
    </w:div>
    <w:div w:id="1807970888">
      <w:bodyDiv w:val="1"/>
      <w:marLeft w:val="0"/>
      <w:marRight w:val="0"/>
      <w:marTop w:val="0"/>
      <w:marBottom w:val="0"/>
      <w:divBdr>
        <w:top w:val="none" w:sz="0" w:space="0" w:color="auto"/>
        <w:left w:val="none" w:sz="0" w:space="0" w:color="auto"/>
        <w:bottom w:val="none" w:sz="0" w:space="0" w:color="auto"/>
        <w:right w:val="none" w:sz="0" w:space="0" w:color="auto"/>
      </w:divBdr>
    </w:div>
    <w:div w:id="1808662855">
      <w:bodyDiv w:val="1"/>
      <w:marLeft w:val="0"/>
      <w:marRight w:val="0"/>
      <w:marTop w:val="0"/>
      <w:marBottom w:val="0"/>
      <w:divBdr>
        <w:top w:val="none" w:sz="0" w:space="0" w:color="auto"/>
        <w:left w:val="none" w:sz="0" w:space="0" w:color="auto"/>
        <w:bottom w:val="none" w:sz="0" w:space="0" w:color="auto"/>
        <w:right w:val="none" w:sz="0" w:space="0" w:color="auto"/>
      </w:divBdr>
    </w:div>
    <w:div w:id="1808666776">
      <w:bodyDiv w:val="1"/>
      <w:marLeft w:val="0"/>
      <w:marRight w:val="0"/>
      <w:marTop w:val="0"/>
      <w:marBottom w:val="0"/>
      <w:divBdr>
        <w:top w:val="none" w:sz="0" w:space="0" w:color="auto"/>
        <w:left w:val="none" w:sz="0" w:space="0" w:color="auto"/>
        <w:bottom w:val="none" w:sz="0" w:space="0" w:color="auto"/>
        <w:right w:val="none" w:sz="0" w:space="0" w:color="auto"/>
      </w:divBdr>
    </w:div>
    <w:div w:id="1809396744">
      <w:bodyDiv w:val="1"/>
      <w:marLeft w:val="0"/>
      <w:marRight w:val="0"/>
      <w:marTop w:val="0"/>
      <w:marBottom w:val="0"/>
      <w:divBdr>
        <w:top w:val="none" w:sz="0" w:space="0" w:color="auto"/>
        <w:left w:val="none" w:sz="0" w:space="0" w:color="auto"/>
        <w:bottom w:val="none" w:sz="0" w:space="0" w:color="auto"/>
        <w:right w:val="none" w:sz="0" w:space="0" w:color="auto"/>
      </w:divBdr>
    </w:div>
    <w:div w:id="1809397827">
      <w:bodyDiv w:val="1"/>
      <w:marLeft w:val="0"/>
      <w:marRight w:val="0"/>
      <w:marTop w:val="0"/>
      <w:marBottom w:val="0"/>
      <w:divBdr>
        <w:top w:val="none" w:sz="0" w:space="0" w:color="auto"/>
        <w:left w:val="none" w:sz="0" w:space="0" w:color="auto"/>
        <w:bottom w:val="none" w:sz="0" w:space="0" w:color="auto"/>
        <w:right w:val="none" w:sz="0" w:space="0" w:color="auto"/>
      </w:divBdr>
    </w:div>
    <w:div w:id="1809546024">
      <w:bodyDiv w:val="1"/>
      <w:marLeft w:val="0"/>
      <w:marRight w:val="0"/>
      <w:marTop w:val="0"/>
      <w:marBottom w:val="0"/>
      <w:divBdr>
        <w:top w:val="none" w:sz="0" w:space="0" w:color="auto"/>
        <w:left w:val="none" w:sz="0" w:space="0" w:color="auto"/>
        <w:bottom w:val="none" w:sz="0" w:space="0" w:color="auto"/>
        <w:right w:val="none" w:sz="0" w:space="0" w:color="auto"/>
      </w:divBdr>
    </w:div>
    <w:div w:id="1809661357">
      <w:bodyDiv w:val="1"/>
      <w:marLeft w:val="0"/>
      <w:marRight w:val="0"/>
      <w:marTop w:val="0"/>
      <w:marBottom w:val="0"/>
      <w:divBdr>
        <w:top w:val="none" w:sz="0" w:space="0" w:color="auto"/>
        <w:left w:val="none" w:sz="0" w:space="0" w:color="auto"/>
        <w:bottom w:val="none" w:sz="0" w:space="0" w:color="auto"/>
        <w:right w:val="none" w:sz="0" w:space="0" w:color="auto"/>
      </w:divBdr>
    </w:div>
    <w:div w:id="1809778030">
      <w:bodyDiv w:val="1"/>
      <w:marLeft w:val="0"/>
      <w:marRight w:val="0"/>
      <w:marTop w:val="0"/>
      <w:marBottom w:val="0"/>
      <w:divBdr>
        <w:top w:val="none" w:sz="0" w:space="0" w:color="auto"/>
        <w:left w:val="none" w:sz="0" w:space="0" w:color="auto"/>
        <w:bottom w:val="none" w:sz="0" w:space="0" w:color="auto"/>
        <w:right w:val="none" w:sz="0" w:space="0" w:color="auto"/>
      </w:divBdr>
    </w:div>
    <w:div w:id="1810510082">
      <w:bodyDiv w:val="1"/>
      <w:marLeft w:val="0"/>
      <w:marRight w:val="0"/>
      <w:marTop w:val="0"/>
      <w:marBottom w:val="0"/>
      <w:divBdr>
        <w:top w:val="none" w:sz="0" w:space="0" w:color="auto"/>
        <w:left w:val="none" w:sz="0" w:space="0" w:color="auto"/>
        <w:bottom w:val="none" w:sz="0" w:space="0" w:color="auto"/>
        <w:right w:val="none" w:sz="0" w:space="0" w:color="auto"/>
      </w:divBdr>
    </w:div>
    <w:div w:id="1810711399">
      <w:bodyDiv w:val="1"/>
      <w:marLeft w:val="0"/>
      <w:marRight w:val="0"/>
      <w:marTop w:val="0"/>
      <w:marBottom w:val="0"/>
      <w:divBdr>
        <w:top w:val="none" w:sz="0" w:space="0" w:color="auto"/>
        <w:left w:val="none" w:sz="0" w:space="0" w:color="auto"/>
        <w:bottom w:val="none" w:sz="0" w:space="0" w:color="auto"/>
        <w:right w:val="none" w:sz="0" w:space="0" w:color="auto"/>
      </w:divBdr>
    </w:div>
    <w:div w:id="1810778481">
      <w:bodyDiv w:val="1"/>
      <w:marLeft w:val="0"/>
      <w:marRight w:val="0"/>
      <w:marTop w:val="0"/>
      <w:marBottom w:val="0"/>
      <w:divBdr>
        <w:top w:val="none" w:sz="0" w:space="0" w:color="auto"/>
        <w:left w:val="none" w:sz="0" w:space="0" w:color="auto"/>
        <w:bottom w:val="none" w:sz="0" w:space="0" w:color="auto"/>
        <w:right w:val="none" w:sz="0" w:space="0" w:color="auto"/>
      </w:divBdr>
    </w:div>
    <w:div w:id="1811166112">
      <w:bodyDiv w:val="1"/>
      <w:marLeft w:val="0"/>
      <w:marRight w:val="0"/>
      <w:marTop w:val="0"/>
      <w:marBottom w:val="0"/>
      <w:divBdr>
        <w:top w:val="none" w:sz="0" w:space="0" w:color="auto"/>
        <w:left w:val="none" w:sz="0" w:space="0" w:color="auto"/>
        <w:bottom w:val="none" w:sz="0" w:space="0" w:color="auto"/>
        <w:right w:val="none" w:sz="0" w:space="0" w:color="auto"/>
      </w:divBdr>
    </w:div>
    <w:div w:id="1811285436">
      <w:bodyDiv w:val="1"/>
      <w:marLeft w:val="0"/>
      <w:marRight w:val="0"/>
      <w:marTop w:val="0"/>
      <w:marBottom w:val="0"/>
      <w:divBdr>
        <w:top w:val="none" w:sz="0" w:space="0" w:color="auto"/>
        <w:left w:val="none" w:sz="0" w:space="0" w:color="auto"/>
        <w:bottom w:val="none" w:sz="0" w:space="0" w:color="auto"/>
        <w:right w:val="none" w:sz="0" w:space="0" w:color="auto"/>
      </w:divBdr>
    </w:div>
    <w:div w:id="1812209838">
      <w:bodyDiv w:val="1"/>
      <w:marLeft w:val="0"/>
      <w:marRight w:val="0"/>
      <w:marTop w:val="0"/>
      <w:marBottom w:val="0"/>
      <w:divBdr>
        <w:top w:val="none" w:sz="0" w:space="0" w:color="auto"/>
        <w:left w:val="none" w:sz="0" w:space="0" w:color="auto"/>
        <w:bottom w:val="none" w:sz="0" w:space="0" w:color="auto"/>
        <w:right w:val="none" w:sz="0" w:space="0" w:color="auto"/>
      </w:divBdr>
    </w:div>
    <w:div w:id="1812357690">
      <w:bodyDiv w:val="1"/>
      <w:marLeft w:val="0"/>
      <w:marRight w:val="0"/>
      <w:marTop w:val="0"/>
      <w:marBottom w:val="0"/>
      <w:divBdr>
        <w:top w:val="none" w:sz="0" w:space="0" w:color="auto"/>
        <w:left w:val="none" w:sz="0" w:space="0" w:color="auto"/>
        <w:bottom w:val="none" w:sz="0" w:space="0" w:color="auto"/>
        <w:right w:val="none" w:sz="0" w:space="0" w:color="auto"/>
      </w:divBdr>
    </w:div>
    <w:div w:id="1812823704">
      <w:bodyDiv w:val="1"/>
      <w:marLeft w:val="0"/>
      <w:marRight w:val="0"/>
      <w:marTop w:val="0"/>
      <w:marBottom w:val="0"/>
      <w:divBdr>
        <w:top w:val="none" w:sz="0" w:space="0" w:color="auto"/>
        <w:left w:val="none" w:sz="0" w:space="0" w:color="auto"/>
        <w:bottom w:val="none" w:sz="0" w:space="0" w:color="auto"/>
        <w:right w:val="none" w:sz="0" w:space="0" w:color="auto"/>
      </w:divBdr>
    </w:div>
    <w:div w:id="1812945116">
      <w:bodyDiv w:val="1"/>
      <w:marLeft w:val="0"/>
      <w:marRight w:val="0"/>
      <w:marTop w:val="0"/>
      <w:marBottom w:val="0"/>
      <w:divBdr>
        <w:top w:val="none" w:sz="0" w:space="0" w:color="auto"/>
        <w:left w:val="none" w:sz="0" w:space="0" w:color="auto"/>
        <w:bottom w:val="none" w:sz="0" w:space="0" w:color="auto"/>
        <w:right w:val="none" w:sz="0" w:space="0" w:color="auto"/>
      </w:divBdr>
    </w:div>
    <w:div w:id="1814054652">
      <w:bodyDiv w:val="1"/>
      <w:marLeft w:val="0"/>
      <w:marRight w:val="0"/>
      <w:marTop w:val="0"/>
      <w:marBottom w:val="0"/>
      <w:divBdr>
        <w:top w:val="none" w:sz="0" w:space="0" w:color="auto"/>
        <w:left w:val="none" w:sz="0" w:space="0" w:color="auto"/>
        <w:bottom w:val="none" w:sz="0" w:space="0" w:color="auto"/>
        <w:right w:val="none" w:sz="0" w:space="0" w:color="auto"/>
      </w:divBdr>
    </w:div>
    <w:div w:id="1814059911">
      <w:bodyDiv w:val="1"/>
      <w:marLeft w:val="0"/>
      <w:marRight w:val="0"/>
      <w:marTop w:val="0"/>
      <w:marBottom w:val="0"/>
      <w:divBdr>
        <w:top w:val="none" w:sz="0" w:space="0" w:color="auto"/>
        <w:left w:val="none" w:sz="0" w:space="0" w:color="auto"/>
        <w:bottom w:val="none" w:sz="0" w:space="0" w:color="auto"/>
        <w:right w:val="none" w:sz="0" w:space="0" w:color="auto"/>
      </w:divBdr>
    </w:div>
    <w:div w:id="1814178664">
      <w:bodyDiv w:val="1"/>
      <w:marLeft w:val="0"/>
      <w:marRight w:val="0"/>
      <w:marTop w:val="0"/>
      <w:marBottom w:val="0"/>
      <w:divBdr>
        <w:top w:val="none" w:sz="0" w:space="0" w:color="auto"/>
        <w:left w:val="none" w:sz="0" w:space="0" w:color="auto"/>
        <w:bottom w:val="none" w:sz="0" w:space="0" w:color="auto"/>
        <w:right w:val="none" w:sz="0" w:space="0" w:color="auto"/>
      </w:divBdr>
    </w:div>
    <w:div w:id="1814180836">
      <w:bodyDiv w:val="1"/>
      <w:marLeft w:val="0"/>
      <w:marRight w:val="0"/>
      <w:marTop w:val="0"/>
      <w:marBottom w:val="0"/>
      <w:divBdr>
        <w:top w:val="none" w:sz="0" w:space="0" w:color="auto"/>
        <w:left w:val="none" w:sz="0" w:space="0" w:color="auto"/>
        <w:bottom w:val="none" w:sz="0" w:space="0" w:color="auto"/>
        <w:right w:val="none" w:sz="0" w:space="0" w:color="auto"/>
      </w:divBdr>
    </w:div>
    <w:div w:id="1814567572">
      <w:bodyDiv w:val="1"/>
      <w:marLeft w:val="0"/>
      <w:marRight w:val="0"/>
      <w:marTop w:val="0"/>
      <w:marBottom w:val="0"/>
      <w:divBdr>
        <w:top w:val="none" w:sz="0" w:space="0" w:color="auto"/>
        <w:left w:val="none" w:sz="0" w:space="0" w:color="auto"/>
        <w:bottom w:val="none" w:sz="0" w:space="0" w:color="auto"/>
        <w:right w:val="none" w:sz="0" w:space="0" w:color="auto"/>
      </w:divBdr>
    </w:div>
    <w:div w:id="1814760807">
      <w:bodyDiv w:val="1"/>
      <w:marLeft w:val="0"/>
      <w:marRight w:val="0"/>
      <w:marTop w:val="0"/>
      <w:marBottom w:val="0"/>
      <w:divBdr>
        <w:top w:val="none" w:sz="0" w:space="0" w:color="auto"/>
        <w:left w:val="none" w:sz="0" w:space="0" w:color="auto"/>
        <w:bottom w:val="none" w:sz="0" w:space="0" w:color="auto"/>
        <w:right w:val="none" w:sz="0" w:space="0" w:color="auto"/>
      </w:divBdr>
    </w:div>
    <w:div w:id="1814979363">
      <w:bodyDiv w:val="1"/>
      <w:marLeft w:val="0"/>
      <w:marRight w:val="0"/>
      <w:marTop w:val="0"/>
      <w:marBottom w:val="0"/>
      <w:divBdr>
        <w:top w:val="none" w:sz="0" w:space="0" w:color="auto"/>
        <w:left w:val="none" w:sz="0" w:space="0" w:color="auto"/>
        <w:bottom w:val="none" w:sz="0" w:space="0" w:color="auto"/>
        <w:right w:val="none" w:sz="0" w:space="0" w:color="auto"/>
      </w:divBdr>
    </w:div>
    <w:div w:id="1815294278">
      <w:bodyDiv w:val="1"/>
      <w:marLeft w:val="0"/>
      <w:marRight w:val="0"/>
      <w:marTop w:val="0"/>
      <w:marBottom w:val="0"/>
      <w:divBdr>
        <w:top w:val="none" w:sz="0" w:space="0" w:color="auto"/>
        <w:left w:val="none" w:sz="0" w:space="0" w:color="auto"/>
        <w:bottom w:val="none" w:sz="0" w:space="0" w:color="auto"/>
        <w:right w:val="none" w:sz="0" w:space="0" w:color="auto"/>
      </w:divBdr>
    </w:div>
    <w:div w:id="1815681391">
      <w:bodyDiv w:val="1"/>
      <w:marLeft w:val="0"/>
      <w:marRight w:val="0"/>
      <w:marTop w:val="0"/>
      <w:marBottom w:val="0"/>
      <w:divBdr>
        <w:top w:val="none" w:sz="0" w:space="0" w:color="auto"/>
        <w:left w:val="none" w:sz="0" w:space="0" w:color="auto"/>
        <w:bottom w:val="none" w:sz="0" w:space="0" w:color="auto"/>
        <w:right w:val="none" w:sz="0" w:space="0" w:color="auto"/>
      </w:divBdr>
    </w:div>
    <w:div w:id="1815826406">
      <w:bodyDiv w:val="1"/>
      <w:marLeft w:val="0"/>
      <w:marRight w:val="0"/>
      <w:marTop w:val="0"/>
      <w:marBottom w:val="0"/>
      <w:divBdr>
        <w:top w:val="none" w:sz="0" w:space="0" w:color="auto"/>
        <w:left w:val="none" w:sz="0" w:space="0" w:color="auto"/>
        <w:bottom w:val="none" w:sz="0" w:space="0" w:color="auto"/>
        <w:right w:val="none" w:sz="0" w:space="0" w:color="auto"/>
      </w:divBdr>
    </w:div>
    <w:div w:id="1816024458">
      <w:bodyDiv w:val="1"/>
      <w:marLeft w:val="0"/>
      <w:marRight w:val="0"/>
      <w:marTop w:val="0"/>
      <w:marBottom w:val="0"/>
      <w:divBdr>
        <w:top w:val="none" w:sz="0" w:space="0" w:color="auto"/>
        <w:left w:val="none" w:sz="0" w:space="0" w:color="auto"/>
        <w:bottom w:val="none" w:sz="0" w:space="0" w:color="auto"/>
        <w:right w:val="none" w:sz="0" w:space="0" w:color="auto"/>
      </w:divBdr>
    </w:div>
    <w:div w:id="1817382388">
      <w:bodyDiv w:val="1"/>
      <w:marLeft w:val="0"/>
      <w:marRight w:val="0"/>
      <w:marTop w:val="0"/>
      <w:marBottom w:val="0"/>
      <w:divBdr>
        <w:top w:val="none" w:sz="0" w:space="0" w:color="auto"/>
        <w:left w:val="none" w:sz="0" w:space="0" w:color="auto"/>
        <w:bottom w:val="none" w:sz="0" w:space="0" w:color="auto"/>
        <w:right w:val="none" w:sz="0" w:space="0" w:color="auto"/>
      </w:divBdr>
    </w:div>
    <w:div w:id="1818257464">
      <w:bodyDiv w:val="1"/>
      <w:marLeft w:val="0"/>
      <w:marRight w:val="0"/>
      <w:marTop w:val="0"/>
      <w:marBottom w:val="0"/>
      <w:divBdr>
        <w:top w:val="none" w:sz="0" w:space="0" w:color="auto"/>
        <w:left w:val="none" w:sz="0" w:space="0" w:color="auto"/>
        <w:bottom w:val="none" w:sz="0" w:space="0" w:color="auto"/>
        <w:right w:val="none" w:sz="0" w:space="0" w:color="auto"/>
      </w:divBdr>
    </w:div>
    <w:div w:id="1818378996">
      <w:bodyDiv w:val="1"/>
      <w:marLeft w:val="0"/>
      <w:marRight w:val="0"/>
      <w:marTop w:val="0"/>
      <w:marBottom w:val="0"/>
      <w:divBdr>
        <w:top w:val="none" w:sz="0" w:space="0" w:color="auto"/>
        <w:left w:val="none" w:sz="0" w:space="0" w:color="auto"/>
        <w:bottom w:val="none" w:sz="0" w:space="0" w:color="auto"/>
        <w:right w:val="none" w:sz="0" w:space="0" w:color="auto"/>
      </w:divBdr>
    </w:div>
    <w:div w:id="1818566123">
      <w:bodyDiv w:val="1"/>
      <w:marLeft w:val="0"/>
      <w:marRight w:val="0"/>
      <w:marTop w:val="0"/>
      <w:marBottom w:val="0"/>
      <w:divBdr>
        <w:top w:val="none" w:sz="0" w:space="0" w:color="auto"/>
        <w:left w:val="none" w:sz="0" w:space="0" w:color="auto"/>
        <w:bottom w:val="none" w:sz="0" w:space="0" w:color="auto"/>
        <w:right w:val="none" w:sz="0" w:space="0" w:color="auto"/>
      </w:divBdr>
    </w:div>
    <w:div w:id="1819346241">
      <w:bodyDiv w:val="1"/>
      <w:marLeft w:val="0"/>
      <w:marRight w:val="0"/>
      <w:marTop w:val="0"/>
      <w:marBottom w:val="0"/>
      <w:divBdr>
        <w:top w:val="none" w:sz="0" w:space="0" w:color="auto"/>
        <w:left w:val="none" w:sz="0" w:space="0" w:color="auto"/>
        <w:bottom w:val="none" w:sz="0" w:space="0" w:color="auto"/>
        <w:right w:val="none" w:sz="0" w:space="0" w:color="auto"/>
      </w:divBdr>
    </w:div>
    <w:div w:id="1819490798">
      <w:bodyDiv w:val="1"/>
      <w:marLeft w:val="0"/>
      <w:marRight w:val="0"/>
      <w:marTop w:val="0"/>
      <w:marBottom w:val="0"/>
      <w:divBdr>
        <w:top w:val="none" w:sz="0" w:space="0" w:color="auto"/>
        <w:left w:val="none" w:sz="0" w:space="0" w:color="auto"/>
        <w:bottom w:val="none" w:sz="0" w:space="0" w:color="auto"/>
        <w:right w:val="none" w:sz="0" w:space="0" w:color="auto"/>
      </w:divBdr>
    </w:div>
    <w:div w:id="1819614590">
      <w:bodyDiv w:val="1"/>
      <w:marLeft w:val="0"/>
      <w:marRight w:val="0"/>
      <w:marTop w:val="0"/>
      <w:marBottom w:val="0"/>
      <w:divBdr>
        <w:top w:val="none" w:sz="0" w:space="0" w:color="auto"/>
        <w:left w:val="none" w:sz="0" w:space="0" w:color="auto"/>
        <w:bottom w:val="none" w:sz="0" w:space="0" w:color="auto"/>
        <w:right w:val="none" w:sz="0" w:space="0" w:color="auto"/>
      </w:divBdr>
    </w:div>
    <w:div w:id="1820420653">
      <w:bodyDiv w:val="1"/>
      <w:marLeft w:val="0"/>
      <w:marRight w:val="0"/>
      <w:marTop w:val="0"/>
      <w:marBottom w:val="0"/>
      <w:divBdr>
        <w:top w:val="none" w:sz="0" w:space="0" w:color="auto"/>
        <w:left w:val="none" w:sz="0" w:space="0" w:color="auto"/>
        <w:bottom w:val="none" w:sz="0" w:space="0" w:color="auto"/>
        <w:right w:val="none" w:sz="0" w:space="0" w:color="auto"/>
      </w:divBdr>
    </w:div>
    <w:div w:id="1820998708">
      <w:bodyDiv w:val="1"/>
      <w:marLeft w:val="0"/>
      <w:marRight w:val="0"/>
      <w:marTop w:val="0"/>
      <w:marBottom w:val="0"/>
      <w:divBdr>
        <w:top w:val="none" w:sz="0" w:space="0" w:color="auto"/>
        <w:left w:val="none" w:sz="0" w:space="0" w:color="auto"/>
        <w:bottom w:val="none" w:sz="0" w:space="0" w:color="auto"/>
        <w:right w:val="none" w:sz="0" w:space="0" w:color="auto"/>
      </w:divBdr>
    </w:div>
    <w:div w:id="1821002765">
      <w:bodyDiv w:val="1"/>
      <w:marLeft w:val="0"/>
      <w:marRight w:val="0"/>
      <w:marTop w:val="0"/>
      <w:marBottom w:val="0"/>
      <w:divBdr>
        <w:top w:val="none" w:sz="0" w:space="0" w:color="auto"/>
        <w:left w:val="none" w:sz="0" w:space="0" w:color="auto"/>
        <w:bottom w:val="none" w:sz="0" w:space="0" w:color="auto"/>
        <w:right w:val="none" w:sz="0" w:space="0" w:color="auto"/>
      </w:divBdr>
    </w:div>
    <w:div w:id="1821536239">
      <w:bodyDiv w:val="1"/>
      <w:marLeft w:val="0"/>
      <w:marRight w:val="0"/>
      <w:marTop w:val="0"/>
      <w:marBottom w:val="0"/>
      <w:divBdr>
        <w:top w:val="none" w:sz="0" w:space="0" w:color="auto"/>
        <w:left w:val="none" w:sz="0" w:space="0" w:color="auto"/>
        <w:bottom w:val="none" w:sz="0" w:space="0" w:color="auto"/>
        <w:right w:val="none" w:sz="0" w:space="0" w:color="auto"/>
      </w:divBdr>
    </w:div>
    <w:div w:id="1821724540">
      <w:bodyDiv w:val="1"/>
      <w:marLeft w:val="0"/>
      <w:marRight w:val="0"/>
      <w:marTop w:val="0"/>
      <w:marBottom w:val="0"/>
      <w:divBdr>
        <w:top w:val="none" w:sz="0" w:space="0" w:color="auto"/>
        <w:left w:val="none" w:sz="0" w:space="0" w:color="auto"/>
        <w:bottom w:val="none" w:sz="0" w:space="0" w:color="auto"/>
        <w:right w:val="none" w:sz="0" w:space="0" w:color="auto"/>
      </w:divBdr>
    </w:div>
    <w:div w:id="1821732938">
      <w:bodyDiv w:val="1"/>
      <w:marLeft w:val="0"/>
      <w:marRight w:val="0"/>
      <w:marTop w:val="0"/>
      <w:marBottom w:val="0"/>
      <w:divBdr>
        <w:top w:val="none" w:sz="0" w:space="0" w:color="auto"/>
        <w:left w:val="none" w:sz="0" w:space="0" w:color="auto"/>
        <w:bottom w:val="none" w:sz="0" w:space="0" w:color="auto"/>
        <w:right w:val="none" w:sz="0" w:space="0" w:color="auto"/>
      </w:divBdr>
    </w:div>
    <w:div w:id="1822236540">
      <w:bodyDiv w:val="1"/>
      <w:marLeft w:val="0"/>
      <w:marRight w:val="0"/>
      <w:marTop w:val="0"/>
      <w:marBottom w:val="0"/>
      <w:divBdr>
        <w:top w:val="none" w:sz="0" w:space="0" w:color="auto"/>
        <w:left w:val="none" w:sz="0" w:space="0" w:color="auto"/>
        <w:bottom w:val="none" w:sz="0" w:space="0" w:color="auto"/>
        <w:right w:val="none" w:sz="0" w:space="0" w:color="auto"/>
      </w:divBdr>
    </w:div>
    <w:div w:id="1822457672">
      <w:bodyDiv w:val="1"/>
      <w:marLeft w:val="0"/>
      <w:marRight w:val="0"/>
      <w:marTop w:val="0"/>
      <w:marBottom w:val="0"/>
      <w:divBdr>
        <w:top w:val="none" w:sz="0" w:space="0" w:color="auto"/>
        <w:left w:val="none" w:sz="0" w:space="0" w:color="auto"/>
        <w:bottom w:val="none" w:sz="0" w:space="0" w:color="auto"/>
        <w:right w:val="none" w:sz="0" w:space="0" w:color="auto"/>
      </w:divBdr>
    </w:div>
    <w:div w:id="1822845326">
      <w:bodyDiv w:val="1"/>
      <w:marLeft w:val="0"/>
      <w:marRight w:val="0"/>
      <w:marTop w:val="0"/>
      <w:marBottom w:val="0"/>
      <w:divBdr>
        <w:top w:val="none" w:sz="0" w:space="0" w:color="auto"/>
        <w:left w:val="none" w:sz="0" w:space="0" w:color="auto"/>
        <w:bottom w:val="none" w:sz="0" w:space="0" w:color="auto"/>
        <w:right w:val="none" w:sz="0" w:space="0" w:color="auto"/>
      </w:divBdr>
    </w:div>
    <w:div w:id="1823227489">
      <w:bodyDiv w:val="1"/>
      <w:marLeft w:val="0"/>
      <w:marRight w:val="0"/>
      <w:marTop w:val="0"/>
      <w:marBottom w:val="0"/>
      <w:divBdr>
        <w:top w:val="none" w:sz="0" w:space="0" w:color="auto"/>
        <w:left w:val="none" w:sz="0" w:space="0" w:color="auto"/>
        <w:bottom w:val="none" w:sz="0" w:space="0" w:color="auto"/>
        <w:right w:val="none" w:sz="0" w:space="0" w:color="auto"/>
      </w:divBdr>
    </w:div>
    <w:div w:id="1824270627">
      <w:bodyDiv w:val="1"/>
      <w:marLeft w:val="0"/>
      <w:marRight w:val="0"/>
      <w:marTop w:val="0"/>
      <w:marBottom w:val="0"/>
      <w:divBdr>
        <w:top w:val="none" w:sz="0" w:space="0" w:color="auto"/>
        <w:left w:val="none" w:sz="0" w:space="0" w:color="auto"/>
        <w:bottom w:val="none" w:sz="0" w:space="0" w:color="auto"/>
        <w:right w:val="none" w:sz="0" w:space="0" w:color="auto"/>
      </w:divBdr>
    </w:div>
    <w:div w:id="1824734662">
      <w:bodyDiv w:val="1"/>
      <w:marLeft w:val="0"/>
      <w:marRight w:val="0"/>
      <w:marTop w:val="0"/>
      <w:marBottom w:val="0"/>
      <w:divBdr>
        <w:top w:val="none" w:sz="0" w:space="0" w:color="auto"/>
        <w:left w:val="none" w:sz="0" w:space="0" w:color="auto"/>
        <w:bottom w:val="none" w:sz="0" w:space="0" w:color="auto"/>
        <w:right w:val="none" w:sz="0" w:space="0" w:color="auto"/>
      </w:divBdr>
    </w:div>
    <w:div w:id="1824933135">
      <w:bodyDiv w:val="1"/>
      <w:marLeft w:val="0"/>
      <w:marRight w:val="0"/>
      <w:marTop w:val="0"/>
      <w:marBottom w:val="0"/>
      <w:divBdr>
        <w:top w:val="none" w:sz="0" w:space="0" w:color="auto"/>
        <w:left w:val="none" w:sz="0" w:space="0" w:color="auto"/>
        <w:bottom w:val="none" w:sz="0" w:space="0" w:color="auto"/>
        <w:right w:val="none" w:sz="0" w:space="0" w:color="auto"/>
      </w:divBdr>
    </w:div>
    <w:div w:id="1825389825">
      <w:bodyDiv w:val="1"/>
      <w:marLeft w:val="0"/>
      <w:marRight w:val="0"/>
      <w:marTop w:val="0"/>
      <w:marBottom w:val="0"/>
      <w:divBdr>
        <w:top w:val="none" w:sz="0" w:space="0" w:color="auto"/>
        <w:left w:val="none" w:sz="0" w:space="0" w:color="auto"/>
        <w:bottom w:val="none" w:sz="0" w:space="0" w:color="auto"/>
        <w:right w:val="none" w:sz="0" w:space="0" w:color="auto"/>
      </w:divBdr>
    </w:div>
    <w:div w:id="1825463914">
      <w:bodyDiv w:val="1"/>
      <w:marLeft w:val="0"/>
      <w:marRight w:val="0"/>
      <w:marTop w:val="0"/>
      <w:marBottom w:val="0"/>
      <w:divBdr>
        <w:top w:val="none" w:sz="0" w:space="0" w:color="auto"/>
        <w:left w:val="none" w:sz="0" w:space="0" w:color="auto"/>
        <w:bottom w:val="none" w:sz="0" w:space="0" w:color="auto"/>
        <w:right w:val="none" w:sz="0" w:space="0" w:color="auto"/>
      </w:divBdr>
    </w:div>
    <w:div w:id="1825973638">
      <w:bodyDiv w:val="1"/>
      <w:marLeft w:val="0"/>
      <w:marRight w:val="0"/>
      <w:marTop w:val="0"/>
      <w:marBottom w:val="0"/>
      <w:divBdr>
        <w:top w:val="none" w:sz="0" w:space="0" w:color="auto"/>
        <w:left w:val="none" w:sz="0" w:space="0" w:color="auto"/>
        <w:bottom w:val="none" w:sz="0" w:space="0" w:color="auto"/>
        <w:right w:val="none" w:sz="0" w:space="0" w:color="auto"/>
      </w:divBdr>
    </w:div>
    <w:div w:id="1826436271">
      <w:bodyDiv w:val="1"/>
      <w:marLeft w:val="0"/>
      <w:marRight w:val="0"/>
      <w:marTop w:val="0"/>
      <w:marBottom w:val="0"/>
      <w:divBdr>
        <w:top w:val="none" w:sz="0" w:space="0" w:color="auto"/>
        <w:left w:val="none" w:sz="0" w:space="0" w:color="auto"/>
        <w:bottom w:val="none" w:sz="0" w:space="0" w:color="auto"/>
        <w:right w:val="none" w:sz="0" w:space="0" w:color="auto"/>
      </w:divBdr>
    </w:div>
    <w:div w:id="1827285032">
      <w:bodyDiv w:val="1"/>
      <w:marLeft w:val="0"/>
      <w:marRight w:val="0"/>
      <w:marTop w:val="0"/>
      <w:marBottom w:val="0"/>
      <w:divBdr>
        <w:top w:val="none" w:sz="0" w:space="0" w:color="auto"/>
        <w:left w:val="none" w:sz="0" w:space="0" w:color="auto"/>
        <w:bottom w:val="none" w:sz="0" w:space="0" w:color="auto"/>
        <w:right w:val="none" w:sz="0" w:space="0" w:color="auto"/>
      </w:divBdr>
    </w:div>
    <w:div w:id="1827669878">
      <w:bodyDiv w:val="1"/>
      <w:marLeft w:val="0"/>
      <w:marRight w:val="0"/>
      <w:marTop w:val="0"/>
      <w:marBottom w:val="0"/>
      <w:divBdr>
        <w:top w:val="none" w:sz="0" w:space="0" w:color="auto"/>
        <w:left w:val="none" w:sz="0" w:space="0" w:color="auto"/>
        <w:bottom w:val="none" w:sz="0" w:space="0" w:color="auto"/>
        <w:right w:val="none" w:sz="0" w:space="0" w:color="auto"/>
      </w:divBdr>
    </w:div>
    <w:div w:id="1827741380">
      <w:bodyDiv w:val="1"/>
      <w:marLeft w:val="0"/>
      <w:marRight w:val="0"/>
      <w:marTop w:val="0"/>
      <w:marBottom w:val="0"/>
      <w:divBdr>
        <w:top w:val="none" w:sz="0" w:space="0" w:color="auto"/>
        <w:left w:val="none" w:sz="0" w:space="0" w:color="auto"/>
        <w:bottom w:val="none" w:sz="0" w:space="0" w:color="auto"/>
        <w:right w:val="none" w:sz="0" w:space="0" w:color="auto"/>
      </w:divBdr>
    </w:div>
    <w:div w:id="1828084962">
      <w:bodyDiv w:val="1"/>
      <w:marLeft w:val="0"/>
      <w:marRight w:val="0"/>
      <w:marTop w:val="0"/>
      <w:marBottom w:val="0"/>
      <w:divBdr>
        <w:top w:val="none" w:sz="0" w:space="0" w:color="auto"/>
        <w:left w:val="none" w:sz="0" w:space="0" w:color="auto"/>
        <w:bottom w:val="none" w:sz="0" w:space="0" w:color="auto"/>
        <w:right w:val="none" w:sz="0" w:space="0" w:color="auto"/>
      </w:divBdr>
    </w:div>
    <w:div w:id="1828744629">
      <w:bodyDiv w:val="1"/>
      <w:marLeft w:val="0"/>
      <w:marRight w:val="0"/>
      <w:marTop w:val="0"/>
      <w:marBottom w:val="0"/>
      <w:divBdr>
        <w:top w:val="none" w:sz="0" w:space="0" w:color="auto"/>
        <w:left w:val="none" w:sz="0" w:space="0" w:color="auto"/>
        <w:bottom w:val="none" w:sz="0" w:space="0" w:color="auto"/>
        <w:right w:val="none" w:sz="0" w:space="0" w:color="auto"/>
      </w:divBdr>
    </w:div>
    <w:div w:id="1828933921">
      <w:bodyDiv w:val="1"/>
      <w:marLeft w:val="0"/>
      <w:marRight w:val="0"/>
      <w:marTop w:val="0"/>
      <w:marBottom w:val="0"/>
      <w:divBdr>
        <w:top w:val="none" w:sz="0" w:space="0" w:color="auto"/>
        <w:left w:val="none" w:sz="0" w:space="0" w:color="auto"/>
        <w:bottom w:val="none" w:sz="0" w:space="0" w:color="auto"/>
        <w:right w:val="none" w:sz="0" w:space="0" w:color="auto"/>
      </w:divBdr>
    </w:div>
    <w:div w:id="1828938231">
      <w:bodyDiv w:val="1"/>
      <w:marLeft w:val="0"/>
      <w:marRight w:val="0"/>
      <w:marTop w:val="0"/>
      <w:marBottom w:val="0"/>
      <w:divBdr>
        <w:top w:val="none" w:sz="0" w:space="0" w:color="auto"/>
        <w:left w:val="none" w:sz="0" w:space="0" w:color="auto"/>
        <w:bottom w:val="none" w:sz="0" w:space="0" w:color="auto"/>
        <w:right w:val="none" w:sz="0" w:space="0" w:color="auto"/>
      </w:divBdr>
    </w:div>
    <w:div w:id="1829127269">
      <w:bodyDiv w:val="1"/>
      <w:marLeft w:val="0"/>
      <w:marRight w:val="0"/>
      <w:marTop w:val="0"/>
      <w:marBottom w:val="0"/>
      <w:divBdr>
        <w:top w:val="none" w:sz="0" w:space="0" w:color="auto"/>
        <w:left w:val="none" w:sz="0" w:space="0" w:color="auto"/>
        <w:bottom w:val="none" w:sz="0" w:space="0" w:color="auto"/>
        <w:right w:val="none" w:sz="0" w:space="0" w:color="auto"/>
      </w:divBdr>
    </w:div>
    <w:div w:id="1829129211">
      <w:bodyDiv w:val="1"/>
      <w:marLeft w:val="0"/>
      <w:marRight w:val="0"/>
      <w:marTop w:val="0"/>
      <w:marBottom w:val="0"/>
      <w:divBdr>
        <w:top w:val="none" w:sz="0" w:space="0" w:color="auto"/>
        <w:left w:val="none" w:sz="0" w:space="0" w:color="auto"/>
        <w:bottom w:val="none" w:sz="0" w:space="0" w:color="auto"/>
        <w:right w:val="none" w:sz="0" w:space="0" w:color="auto"/>
      </w:divBdr>
    </w:div>
    <w:div w:id="1829251796">
      <w:bodyDiv w:val="1"/>
      <w:marLeft w:val="0"/>
      <w:marRight w:val="0"/>
      <w:marTop w:val="0"/>
      <w:marBottom w:val="0"/>
      <w:divBdr>
        <w:top w:val="none" w:sz="0" w:space="0" w:color="auto"/>
        <w:left w:val="none" w:sz="0" w:space="0" w:color="auto"/>
        <w:bottom w:val="none" w:sz="0" w:space="0" w:color="auto"/>
        <w:right w:val="none" w:sz="0" w:space="0" w:color="auto"/>
      </w:divBdr>
    </w:div>
    <w:div w:id="1829393874">
      <w:bodyDiv w:val="1"/>
      <w:marLeft w:val="0"/>
      <w:marRight w:val="0"/>
      <w:marTop w:val="0"/>
      <w:marBottom w:val="0"/>
      <w:divBdr>
        <w:top w:val="none" w:sz="0" w:space="0" w:color="auto"/>
        <w:left w:val="none" w:sz="0" w:space="0" w:color="auto"/>
        <w:bottom w:val="none" w:sz="0" w:space="0" w:color="auto"/>
        <w:right w:val="none" w:sz="0" w:space="0" w:color="auto"/>
      </w:divBdr>
    </w:div>
    <w:div w:id="1829401799">
      <w:bodyDiv w:val="1"/>
      <w:marLeft w:val="0"/>
      <w:marRight w:val="0"/>
      <w:marTop w:val="0"/>
      <w:marBottom w:val="0"/>
      <w:divBdr>
        <w:top w:val="none" w:sz="0" w:space="0" w:color="auto"/>
        <w:left w:val="none" w:sz="0" w:space="0" w:color="auto"/>
        <w:bottom w:val="none" w:sz="0" w:space="0" w:color="auto"/>
        <w:right w:val="none" w:sz="0" w:space="0" w:color="auto"/>
      </w:divBdr>
    </w:div>
    <w:div w:id="1829855481">
      <w:bodyDiv w:val="1"/>
      <w:marLeft w:val="0"/>
      <w:marRight w:val="0"/>
      <w:marTop w:val="0"/>
      <w:marBottom w:val="0"/>
      <w:divBdr>
        <w:top w:val="none" w:sz="0" w:space="0" w:color="auto"/>
        <w:left w:val="none" w:sz="0" w:space="0" w:color="auto"/>
        <w:bottom w:val="none" w:sz="0" w:space="0" w:color="auto"/>
        <w:right w:val="none" w:sz="0" w:space="0" w:color="auto"/>
      </w:divBdr>
    </w:div>
    <w:div w:id="1830291985">
      <w:bodyDiv w:val="1"/>
      <w:marLeft w:val="0"/>
      <w:marRight w:val="0"/>
      <w:marTop w:val="0"/>
      <w:marBottom w:val="0"/>
      <w:divBdr>
        <w:top w:val="none" w:sz="0" w:space="0" w:color="auto"/>
        <w:left w:val="none" w:sz="0" w:space="0" w:color="auto"/>
        <w:bottom w:val="none" w:sz="0" w:space="0" w:color="auto"/>
        <w:right w:val="none" w:sz="0" w:space="0" w:color="auto"/>
      </w:divBdr>
    </w:div>
    <w:div w:id="1830558088">
      <w:bodyDiv w:val="1"/>
      <w:marLeft w:val="0"/>
      <w:marRight w:val="0"/>
      <w:marTop w:val="0"/>
      <w:marBottom w:val="0"/>
      <w:divBdr>
        <w:top w:val="none" w:sz="0" w:space="0" w:color="auto"/>
        <w:left w:val="none" w:sz="0" w:space="0" w:color="auto"/>
        <w:bottom w:val="none" w:sz="0" w:space="0" w:color="auto"/>
        <w:right w:val="none" w:sz="0" w:space="0" w:color="auto"/>
      </w:divBdr>
    </w:div>
    <w:div w:id="1830907013">
      <w:bodyDiv w:val="1"/>
      <w:marLeft w:val="0"/>
      <w:marRight w:val="0"/>
      <w:marTop w:val="0"/>
      <w:marBottom w:val="0"/>
      <w:divBdr>
        <w:top w:val="none" w:sz="0" w:space="0" w:color="auto"/>
        <w:left w:val="none" w:sz="0" w:space="0" w:color="auto"/>
        <w:bottom w:val="none" w:sz="0" w:space="0" w:color="auto"/>
        <w:right w:val="none" w:sz="0" w:space="0" w:color="auto"/>
      </w:divBdr>
    </w:div>
    <w:div w:id="1831676978">
      <w:bodyDiv w:val="1"/>
      <w:marLeft w:val="0"/>
      <w:marRight w:val="0"/>
      <w:marTop w:val="0"/>
      <w:marBottom w:val="0"/>
      <w:divBdr>
        <w:top w:val="none" w:sz="0" w:space="0" w:color="auto"/>
        <w:left w:val="none" w:sz="0" w:space="0" w:color="auto"/>
        <w:bottom w:val="none" w:sz="0" w:space="0" w:color="auto"/>
        <w:right w:val="none" w:sz="0" w:space="0" w:color="auto"/>
      </w:divBdr>
    </w:div>
    <w:div w:id="1831941359">
      <w:bodyDiv w:val="1"/>
      <w:marLeft w:val="0"/>
      <w:marRight w:val="0"/>
      <w:marTop w:val="0"/>
      <w:marBottom w:val="0"/>
      <w:divBdr>
        <w:top w:val="none" w:sz="0" w:space="0" w:color="auto"/>
        <w:left w:val="none" w:sz="0" w:space="0" w:color="auto"/>
        <w:bottom w:val="none" w:sz="0" w:space="0" w:color="auto"/>
        <w:right w:val="none" w:sz="0" w:space="0" w:color="auto"/>
      </w:divBdr>
    </w:div>
    <w:div w:id="1832408474">
      <w:bodyDiv w:val="1"/>
      <w:marLeft w:val="0"/>
      <w:marRight w:val="0"/>
      <w:marTop w:val="0"/>
      <w:marBottom w:val="0"/>
      <w:divBdr>
        <w:top w:val="none" w:sz="0" w:space="0" w:color="auto"/>
        <w:left w:val="none" w:sz="0" w:space="0" w:color="auto"/>
        <w:bottom w:val="none" w:sz="0" w:space="0" w:color="auto"/>
        <w:right w:val="none" w:sz="0" w:space="0" w:color="auto"/>
      </w:divBdr>
    </w:div>
    <w:div w:id="1832480020">
      <w:bodyDiv w:val="1"/>
      <w:marLeft w:val="0"/>
      <w:marRight w:val="0"/>
      <w:marTop w:val="0"/>
      <w:marBottom w:val="0"/>
      <w:divBdr>
        <w:top w:val="none" w:sz="0" w:space="0" w:color="auto"/>
        <w:left w:val="none" w:sz="0" w:space="0" w:color="auto"/>
        <w:bottom w:val="none" w:sz="0" w:space="0" w:color="auto"/>
        <w:right w:val="none" w:sz="0" w:space="0" w:color="auto"/>
      </w:divBdr>
    </w:div>
    <w:div w:id="1832482504">
      <w:bodyDiv w:val="1"/>
      <w:marLeft w:val="0"/>
      <w:marRight w:val="0"/>
      <w:marTop w:val="0"/>
      <w:marBottom w:val="0"/>
      <w:divBdr>
        <w:top w:val="none" w:sz="0" w:space="0" w:color="auto"/>
        <w:left w:val="none" w:sz="0" w:space="0" w:color="auto"/>
        <w:bottom w:val="none" w:sz="0" w:space="0" w:color="auto"/>
        <w:right w:val="none" w:sz="0" w:space="0" w:color="auto"/>
      </w:divBdr>
    </w:div>
    <w:div w:id="1832671752">
      <w:bodyDiv w:val="1"/>
      <w:marLeft w:val="0"/>
      <w:marRight w:val="0"/>
      <w:marTop w:val="0"/>
      <w:marBottom w:val="0"/>
      <w:divBdr>
        <w:top w:val="none" w:sz="0" w:space="0" w:color="auto"/>
        <w:left w:val="none" w:sz="0" w:space="0" w:color="auto"/>
        <w:bottom w:val="none" w:sz="0" w:space="0" w:color="auto"/>
        <w:right w:val="none" w:sz="0" w:space="0" w:color="auto"/>
      </w:divBdr>
    </w:div>
    <w:div w:id="1832988395">
      <w:bodyDiv w:val="1"/>
      <w:marLeft w:val="0"/>
      <w:marRight w:val="0"/>
      <w:marTop w:val="0"/>
      <w:marBottom w:val="0"/>
      <w:divBdr>
        <w:top w:val="none" w:sz="0" w:space="0" w:color="auto"/>
        <w:left w:val="none" w:sz="0" w:space="0" w:color="auto"/>
        <w:bottom w:val="none" w:sz="0" w:space="0" w:color="auto"/>
        <w:right w:val="none" w:sz="0" w:space="0" w:color="auto"/>
      </w:divBdr>
    </w:div>
    <w:div w:id="1833057738">
      <w:bodyDiv w:val="1"/>
      <w:marLeft w:val="0"/>
      <w:marRight w:val="0"/>
      <w:marTop w:val="0"/>
      <w:marBottom w:val="0"/>
      <w:divBdr>
        <w:top w:val="none" w:sz="0" w:space="0" w:color="auto"/>
        <w:left w:val="none" w:sz="0" w:space="0" w:color="auto"/>
        <w:bottom w:val="none" w:sz="0" w:space="0" w:color="auto"/>
        <w:right w:val="none" w:sz="0" w:space="0" w:color="auto"/>
      </w:divBdr>
    </w:div>
    <w:div w:id="1833789707">
      <w:bodyDiv w:val="1"/>
      <w:marLeft w:val="0"/>
      <w:marRight w:val="0"/>
      <w:marTop w:val="0"/>
      <w:marBottom w:val="0"/>
      <w:divBdr>
        <w:top w:val="none" w:sz="0" w:space="0" w:color="auto"/>
        <w:left w:val="none" w:sz="0" w:space="0" w:color="auto"/>
        <w:bottom w:val="none" w:sz="0" w:space="0" w:color="auto"/>
        <w:right w:val="none" w:sz="0" w:space="0" w:color="auto"/>
      </w:divBdr>
    </w:div>
    <w:div w:id="1833831133">
      <w:bodyDiv w:val="1"/>
      <w:marLeft w:val="0"/>
      <w:marRight w:val="0"/>
      <w:marTop w:val="0"/>
      <w:marBottom w:val="0"/>
      <w:divBdr>
        <w:top w:val="none" w:sz="0" w:space="0" w:color="auto"/>
        <w:left w:val="none" w:sz="0" w:space="0" w:color="auto"/>
        <w:bottom w:val="none" w:sz="0" w:space="0" w:color="auto"/>
        <w:right w:val="none" w:sz="0" w:space="0" w:color="auto"/>
      </w:divBdr>
    </w:div>
    <w:div w:id="1833911191">
      <w:bodyDiv w:val="1"/>
      <w:marLeft w:val="0"/>
      <w:marRight w:val="0"/>
      <w:marTop w:val="0"/>
      <w:marBottom w:val="0"/>
      <w:divBdr>
        <w:top w:val="none" w:sz="0" w:space="0" w:color="auto"/>
        <w:left w:val="none" w:sz="0" w:space="0" w:color="auto"/>
        <w:bottom w:val="none" w:sz="0" w:space="0" w:color="auto"/>
        <w:right w:val="none" w:sz="0" w:space="0" w:color="auto"/>
      </w:divBdr>
    </w:div>
    <w:div w:id="1834295383">
      <w:bodyDiv w:val="1"/>
      <w:marLeft w:val="0"/>
      <w:marRight w:val="0"/>
      <w:marTop w:val="0"/>
      <w:marBottom w:val="0"/>
      <w:divBdr>
        <w:top w:val="none" w:sz="0" w:space="0" w:color="auto"/>
        <w:left w:val="none" w:sz="0" w:space="0" w:color="auto"/>
        <w:bottom w:val="none" w:sz="0" w:space="0" w:color="auto"/>
        <w:right w:val="none" w:sz="0" w:space="0" w:color="auto"/>
      </w:divBdr>
    </w:div>
    <w:div w:id="1834442510">
      <w:bodyDiv w:val="1"/>
      <w:marLeft w:val="0"/>
      <w:marRight w:val="0"/>
      <w:marTop w:val="0"/>
      <w:marBottom w:val="0"/>
      <w:divBdr>
        <w:top w:val="none" w:sz="0" w:space="0" w:color="auto"/>
        <w:left w:val="none" w:sz="0" w:space="0" w:color="auto"/>
        <w:bottom w:val="none" w:sz="0" w:space="0" w:color="auto"/>
        <w:right w:val="none" w:sz="0" w:space="0" w:color="auto"/>
      </w:divBdr>
    </w:div>
    <w:div w:id="1834753876">
      <w:bodyDiv w:val="1"/>
      <w:marLeft w:val="0"/>
      <w:marRight w:val="0"/>
      <w:marTop w:val="0"/>
      <w:marBottom w:val="0"/>
      <w:divBdr>
        <w:top w:val="none" w:sz="0" w:space="0" w:color="auto"/>
        <w:left w:val="none" w:sz="0" w:space="0" w:color="auto"/>
        <w:bottom w:val="none" w:sz="0" w:space="0" w:color="auto"/>
        <w:right w:val="none" w:sz="0" w:space="0" w:color="auto"/>
      </w:divBdr>
    </w:div>
    <w:div w:id="1835487353">
      <w:bodyDiv w:val="1"/>
      <w:marLeft w:val="0"/>
      <w:marRight w:val="0"/>
      <w:marTop w:val="0"/>
      <w:marBottom w:val="0"/>
      <w:divBdr>
        <w:top w:val="none" w:sz="0" w:space="0" w:color="auto"/>
        <w:left w:val="none" w:sz="0" w:space="0" w:color="auto"/>
        <w:bottom w:val="none" w:sz="0" w:space="0" w:color="auto"/>
        <w:right w:val="none" w:sz="0" w:space="0" w:color="auto"/>
      </w:divBdr>
    </w:div>
    <w:div w:id="1835683141">
      <w:bodyDiv w:val="1"/>
      <w:marLeft w:val="0"/>
      <w:marRight w:val="0"/>
      <w:marTop w:val="0"/>
      <w:marBottom w:val="0"/>
      <w:divBdr>
        <w:top w:val="none" w:sz="0" w:space="0" w:color="auto"/>
        <w:left w:val="none" w:sz="0" w:space="0" w:color="auto"/>
        <w:bottom w:val="none" w:sz="0" w:space="0" w:color="auto"/>
        <w:right w:val="none" w:sz="0" w:space="0" w:color="auto"/>
      </w:divBdr>
    </w:div>
    <w:div w:id="1835948568">
      <w:bodyDiv w:val="1"/>
      <w:marLeft w:val="0"/>
      <w:marRight w:val="0"/>
      <w:marTop w:val="0"/>
      <w:marBottom w:val="0"/>
      <w:divBdr>
        <w:top w:val="none" w:sz="0" w:space="0" w:color="auto"/>
        <w:left w:val="none" w:sz="0" w:space="0" w:color="auto"/>
        <w:bottom w:val="none" w:sz="0" w:space="0" w:color="auto"/>
        <w:right w:val="none" w:sz="0" w:space="0" w:color="auto"/>
      </w:divBdr>
    </w:div>
    <w:div w:id="1835991499">
      <w:bodyDiv w:val="1"/>
      <w:marLeft w:val="0"/>
      <w:marRight w:val="0"/>
      <w:marTop w:val="0"/>
      <w:marBottom w:val="0"/>
      <w:divBdr>
        <w:top w:val="none" w:sz="0" w:space="0" w:color="auto"/>
        <w:left w:val="none" w:sz="0" w:space="0" w:color="auto"/>
        <w:bottom w:val="none" w:sz="0" w:space="0" w:color="auto"/>
        <w:right w:val="none" w:sz="0" w:space="0" w:color="auto"/>
      </w:divBdr>
    </w:div>
    <w:div w:id="1836148935">
      <w:bodyDiv w:val="1"/>
      <w:marLeft w:val="0"/>
      <w:marRight w:val="0"/>
      <w:marTop w:val="0"/>
      <w:marBottom w:val="0"/>
      <w:divBdr>
        <w:top w:val="none" w:sz="0" w:space="0" w:color="auto"/>
        <w:left w:val="none" w:sz="0" w:space="0" w:color="auto"/>
        <w:bottom w:val="none" w:sz="0" w:space="0" w:color="auto"/>
        <w:right w:val="none" w:sz="0" w:space="0" w:color="auto"/>
      </w:divBdr>
    </w:div>
    <w:div w:id="1836459171">
      <w:bodyDiv w:val="1"/>
      <w:marLeft w:val="0"/>
      <w:marRight w:val="0"/>
      <w:marTop w:val="0"/>
      <w:marBottom w:val="0"/>
      <w:divBdr>
        <w:top w:val="none" w:sz="0" w:space="0" w:color="auto"/>
        <w:left w:val="none" w:sz="0" w:space="0" w:color="auto"/>
        <w:bottom w:val="none" w:sz="0" w:space="0" w:color="auto"/>
        <w:right w:val="none" w:sz="0" w:space="0" w:color="auto"/>
      </w:divBdr>
    </w:div>
    <w:div w:id="1836529013">
      <w:bodyDiv w:val="1"/>
      <w:marLeft w:val="0"/>
      <w:marRight w:val="0"/>
      <w:marTop w:val="0"/>
      <w:marBottom w:val="0"/>
      <w:divBdr>
        <w:top w:val="none" w:sz="0" w:space="0" w:color="auto"/>
        <w:left w:val="none" w:sz="0" w:space="0" w:color="auto"/>
        <w:bottom w:val="none" w:sz="0" w:space="0" w:color="auto"/>
        <w:right w:val="none" w:sz="0" w:space="0" w:color="auto"/>
      </w:divBdr>
    </w:div>
    <w:div w:id="1836602934">
      <w:bodyDiv w:val="1"/>
      <w:marLeft w:val="0"/>
      <w:marRight w:val="0"/>
      <w:marTop w:val="0"/>
      <w:marBottom w:val="0"/>
      <w:divBdr>
        <w:top w:val="none" w:sz="0" w:space="0" w:color="auto"/>
        <w:left w:val="none" w:sz="0" w:space="0" w:color="auto"/>
        <w:bottom w:val="none" w:sz="0" w:space="0" w:color="auto"/>
        <w:right w:val="none" w:sz="0" w:space="0" w:color="auto"/>
      </w:divBdr>
    </w:div>
    <w:div w:id="1837182239">
      <w:bodyDiv w:val="1"/>
      <w:marLeft w:val="0"/>
      <w:marRight w:val="0"/>
      <w:marTop w:val="0"/>
      <w:marBottom w:val="0"/>
      <w:divBdr>
        <w:top w:val="none" w:sz="0" w:space="0" w:color="auto"/>
        <w:left w:val="none" w:sz="0" w:space="0" w:color="auto"/>
        <w:bottom w:val="none" w:sz="0" w:space="0" w:color="auto"/>
        <w:right w:val="none" w:sz="0" w:space="0" w:color="auto"/>
      </w:divBdr>
    </w:div>
    <w:div w:id="1837841812">
      <w:bodyDiv w:val="1"/>
      <w:marLeft w:val="0"/>
      <w:marRight w:val="0"/>
      <w:marTop w:val="0"/>
      <w:marBottom w:val="0"/>
      <w:divBdr>
        <w:top w:val="none" w:sz="0" w:space="0" w:color="auto"/>
        <w:left w:val="none" w:sz="0" w:space="0" w:color="auto"/>
        <w:bottom w:val="none" w:sz="0" w:space="0" w:color="auto"/>
        <w:right w:val="none" w:sz="0" w:space="0" w:color="auto"/>
      </w:divBdr>
    </w:div>
    <w:div w:id="1838615169">
      <w:bodyDiv w:val="1"/>
      <w:marLeft w:val="0"/>
      <w:marRight w:val="0"/>
      <w:marTop w:val="0"/>
      <w:marBottom w:val="0"/>
      <w:divBdr>
        <w:top w:val="none" w:sz="0" w:space="0" w:color="auto"/>
        <w:left w:val="none" w:sz="0" w:space="0" w:color="auto"/>
        <w:bottom w:val="none" w:sz="0" w:space="0" w:color="auto"/>
        <w:right w:val="none" w:sz="0" w:space="0" w:color="auto"/>
      </w:divBdr>
    </w:div>
    <w:div w:id="1838959387">
      <w:bodyDiv w:val="1"/>
      <w:marLeft w:val="0"/>
      <w:marRight w:val="0"/>
      <w:marTop w:val="0"/>
      <w:marBottom w:val="0"/>
      <w:divBdr>
        <w:top w:val="none" w:sz="0" w:space="0" w:color="auto"/>
        <w:left w:val="none" w:sz="0" w:space="0" w:color="auto"/>
        <w:bottom w:val="none" w:sz="0" w:space="0" w:color="auto"/>
        <w:right w:val="none" w:sz="0" w:space="0" w:color="auto"/>
      </w:divBdr>
    </w:div>
    <w:div w:id="1839150838">
      <w:bodyDiv w:val="1"/>
      <w:marLeft w:val="0"/>
      <w:marRight w:val="0"/>
      <w:marTop w:val="0"/>
      <w:marBottom w:val="0"/>
      <w:divBdr>
        <w:top w:val="none" w:sz="0" w:space="0" w:color="auto"/>
        <w:left w:val="none" w:sz="0" w:space="0" w:color="auto"/>
        <w:bottom w:val="none" w:sz="0" w:space="0" w:color="auto"/>
        <w:right w:val="none" w:sz="0" w:space="0" w:color="auto"/>
      </w:divBdr>
    </w:div>
    <w:div w:id="1839300109">
      <w:bodyDiv w:val="1"/>
      <w:marLeft w:val="0"/>
      <w:marRight w:val="0"/>
      <w:marTop w:val="0"/>
      <w:marBottom w:val="0"/>
      <w:divBdr>
        <w:top w:val="none" w:sz="0" w:space="0" w:color="auto"/>
        <w:left w:val="none" w:sz="0" w:space="0" w:color="auto"/>
        <w:bottom w:val="none" w:sz="0" w:space="0" w:color="auto"/>
        <w:right w:val="none" w:sz="0" w:space="0" w:color="auto"/>
      </w:divBdr>
    </w:div>
    <w:div w:id="1839424414">
      <w:bodyDiv w:val="1"/>
      <w:marLeft w:val="0"/>
      <w:marRight w:val="0"/>
      <w:marTop w:val="0"/>
      <w:marBottom w:val="0"/>
      <w:divBdr>
        <w:top w:val="none" w:sz="0" w:space="0" w:color="auto"/>
        <w:left w:val="none" w:sz="0" w:space="0" w:color="auto"/>
        <w:bottom w:val="none" w:sz="0" w:space="0" w:color="auto"/>
        <w:right w:val="none" w:sz="0" w:space="0" w:color="auto"/>
      </w:divBdr>
    </w:div>
    <w:div w:id="1839878733">
      <w:bodyDiv w:val="1"/>
      <w:marLeft w:val="0"/>
      <w:marRight w:val="0"/>
      <w:marTop w:val="0"/>
      <w:marBottom w:val="0"/>
      <w:divBdr>
        <w:top w:val="none" w:sz="0" w:space="0" w:color="auto"/>
        <w:left w:val="none" w:sz="0" w:space="0" w:color="auto"/>
        <w:bottom w:val="none" w:sz="0" w:space="0" w:color="auto"/>
        <w:right w:val="none" w:sz="0" w:space="0" w:color="auto"/>
      </w:divBdr>
    </w:div>
    <w:div w:id="1840384572">
      <w:bodyDiv w:val="1"/>
      <w:marLeft w:val="0"/>
      <w:marRight w:val="0"/>
      <w:marTop w:val="0"/>
      <w:marBottom w:val="0"/>
      <w:divBdr>
        <w:top w:val="none" w:sz="0" w:space="0" w:color="auto"/>
        <w:left w:val="none" w:sz="0" w:space="0" w:color="auto"/>
        <w:bottom w:val="none" w:sz="0" w:space="0" w:color="auto"/>
        <w:right w:val="none" w:sz="0" w:space="0" w:color="auto"/>
      </w:divBdr>
    </w:div>
    <w:div w:id="1840653529">
      <w:bodyDiv w:val="1"/>
      <w:marLeft w:val="0"/>
      <w:marRight w:val="0"/>
      <w:marTop w:val="0"/>
      <w:marBottom w:val="0"/>
      <w:divBdr>
        <w:top w:val="none" w:sz="0" w:space="0" w:color="auto"/>
        <w:left w:val="none" w:sz="0" w:space="0" w:color="auto"/>
        <w:bottom w:val="none" w:sz="0" w:space="0" w:color="auto"/>
        <w:right w:val="none" w:sz="0" w:space="0" w:color="auto"/>
      </w:divBdr>
    </w:div>
    <w:div w:id="1841004495">
      <w:bodyDiv w:val="1"/>
      <w:marLeft w:val="0"/>
      <w:marRight w:val="0"/>
      <w:marTop w:val="0"/>
      <w:marBottom w:val="0"/>
      <w:divBdr>
        <w:top w:val="none" w:sz="0" w:space="0" w:color="auto"/>
        <w:left w:val="none" w:sz="0" w:space="0" w:color="auto"/>
        <w:bottom w:val="none" w:sz="0" w:space="0" w:color="auto"/>
        <w:right w:val="none" w:sz="0" w:space="0" w:color="auto"/>
      </w:divBdr>
    </w:div>
    <w:div w:id="1841500904">
      <w:bodyDiv w:val="1"/>
      <w:marLeft w:val="0"/>
      <w:marRight w:val="0"/>
      <w:marTop w:val="0"/>
      <w:marBottom w:val="0"/>
      <w:divBdr>
        <w:top w:val="none" w:sz="0" w:space="0" w:color="auto"/>
        <w:left w:val="none" w:sz="0" w:space="0" w:color="auto"/>
        <w:bottom w:val="none" w:sz="0" w:space="0" w:color="auto"/>
        <w:right w:val="none" w:sz="0" w:space="0" w:color="auto"/>
      </w:divBdr>
    </w:div>
    <w:div w:id="1841693129">
      <w:bodyDiv w:val="1"/>
      <w:marLeft w:val="0"/>
      <w:marRight w:val="0"/>
      <w:marTop w:val="0"/>
      <w:marBottom w:val="0"/>
      <w:divBdr>
        <w:top w:val="none" w:sz="0" w:space="0" w:color="auto"/>
        <w:left w:val="none" w:sz="0" w:space="0" w:color="auto"/>
        <w:bottom w:val="none" w:sz="0" w:space="0" w:color="auto"/>
        <w:right w:val="none" w:sz="0" w:space="0" w:color="auto"/>
      </w:divBdr>
    </w:div>
    <w:div w:id="1841893248">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819444">
      <w:bodyDiv w:val="1"/>
      <w:marLeft w:val="0"/>
      <w:marRight w:val="0"/>
      <w:marTop w:val="0"/>
      <w:marBottom w:val="0"/>
      <w:divBdr>
        <w:top w:val="none" w:sz="0" w:space="0" w:color="auto"/>
        <w:left w:val="none" w:sz="0" w:space="0" w:color="auto"/>
        <w:bottom w:val="none" w:sz="0" w:space="0" w:color="auto"/>
        <w:right w:val="none" w:sz="0" w:space="0" w:color="auto"/>
      </w:divBdr>
    </w:div>
    <w:div w:id="1843205953">
      <w:bodyDiv w:val="1"/>
      <w:marLeft w:val="0"/>
      <w:marRight w:val="0"/>
      <w:marTop w:val="0"/>
      <w:marBottom w:val="0"/>
      <w:divBdr>
        <w:top w:val="none" w:sz="0" w:space="0" w:color="auto"/>
        <w:left w:val="none" w:sz="0" w:space="0" w:color="auto"/>
        <w:bottom w:val="none" w:sz="0" w:space="0" w:color="auto"/>
        <w:right w:val="none" w:sz="0" w:space="0" w:color="auto"/>
      </w:divBdr>
    </w:div>
    <w:div w:id="1843425711">
      <w:bodyDiv w:val="1"/>
      <w:marLeft w:val="0"/>
      <w:marRight w:val="0"/>
      <w:marTop w:val="0"/>
      <w:marBottom w:val="0"/>
      <w:divBdr>
        <w:top w:val="none" w:sz="0" w:space="0" w:color="auto"/>
        <w:left w:val="none" w:sz="0" w:space="0" w:color="auto"/>
        <w:bottom w:val="none" w:sz="0" w:space="0" w:color="auto"/>
        <w:right w:val="none" w:sz="0" w:space="0" w:color="auto"/>
      </w:divBdr>
    </w:div>
    <w:div w:id="1843465981">
      <w:bodyDiv w:val="1"/>
      <w:marLeft w:val="0"/>
      <w:marRight w:val="0"/>
      <w:marTop w:val="0"/>
      <w:marBottom w:val="0"/>
      <w:divBdr>
        <w:top w:val="none" w:sz="0" w:space="0" w:color="auto"/>
        <w:left w:val="none" w:sz="0" w:space="0" w:color="auto"/>
        <w:bottom w:val="none" w:sz="0" w:space="0" w:color="auto"/>
        <w:right w:val="none" w:sz="0" w:space="0" w:color="auto"/>
      </w:divBdr>
    </w:div>
    <w:div w:id="1843662460">
      <w:bodyDiv w:val="1"/>
      <w:marLeft w:val="0"/>
      <w:marRight w:val="0"/>
      <w:marTop w:val="0"/>
      <w:marBottom w:val="0"/>
      <w:divBdr>
        <w:top w:val="none" w:sz="0" w:space="0" w:color="auto"/>
        <w:left w:val="none" w:sz="0" w:space="0" w:color="auto"/>
        <w:bottom w:val="none" w:sz="0" w:space="0" w:color="auto"/>
        <w:right w:val="none" w:sz="0" w:space="0" w:color="auto"/>
      </w:divBdr>
    </w:div>
    <w:div w:id="1843932542">
      <w:bodyDiv w:val="1"/>
      <w:marLeft w:val="0"/>
      <w:marRight w:val="0"/>
      <w:marTop w:val="0"/>
      <w:marBottom w:val="0"/>
      <w:divBdr>
        <w:top w:val="none" w:sz="0" w:space="0" w:color="auto"/>
        <w:left w:val="none" w:sz="0" w:space="0" w:color="auto"/>
        <w:bottom w:val="none" w:sz="0" w:space="0" w:color="auto"/>
        <w:right w:val="none" w:sz="0" w:space="0" w:color="auto"/>
      </w:divBdr>
    </w:div>
    <w:div w:id="1844540137">
      <w:bodyDiv w:val="1"/>
      <w:marLeft w:val="0"/>
      <w:marRight w:val="0"/>
      <w:marTop w:val="0"/>
      <w:marBottom w:val="0"/>
      <w:divBdr>
        <w:top w:val="none" w:sz="0" w:space="0" w:color="auto"/>
        <w:left w:val="none" w:sz="0" w:space="0" w:color="auto"/>
        <w:bottom w:val="none" w:sz="0" w:space="0" w:color="auto"/>
        <w:right w:val="none" w:sz="0" w:space="0" w:color="auto"/>
      </w:divBdr>
    </w:div>
    <w:div w:id="1845777628">
      <w:bodyDiv w:val="1"/>
      <w:marLeft w:val="0"/>
      <w:marRight w:val="0"/>
      <w:marTop w:val="0"/>
      <w:marBottom w:val="0"/>
      <w:divBdr>
        <w:top w:val="none" w:sz="0" w:space="0" w:color="auto"/>
        <w:left w:val="none" w:sz="0" w:space="0" w:color="auto"/>
        <w:bottom w:val="none" w:sz="0" w:space="0" w:color="auto"/>
        <w:right w:val="none" w:sz="0" w:space="0" w:color="auto"/>
      </w:divBdr>
    </w:div>
    <w:div w:id="1845850750">
      <w:bodyDiv w:val="1"/>
      <w:marLeft w:val="0"/>
      <w:marRight w:val="0"/>
      <w:marTop w:val="0"/>
      <w:marBottom w:val="0"/>
      <w:divBdr>
        <w:top w:val="none" w:sz="0" w:space="0" w:color="auto"/>
        <w:left w:val="none" w:sz="0" w:space="0" w:color="auto"/>
        <w:bottom w:val="none" w:sz="0" w:space="0" w:color="auto"/>
        <w:right w:val="none" w:sz="0" w:space="0" w:color="auto"/>
      </w:divBdr>
    </w:div>
    <w:div w:id="1846363477">
      <w:bodyDiv w:val="1"/>
      <w:marLeft w:val="0"/>
      <w:marRight w:val="0"/>
      <w:marTop w:val="0"/>
      <w:marBottom w:val="0"/>
      <w:divBdr>
        <w:top w:val="none" w:sz="0" w:space="0" w:color="auto"/>
        <w:left w:val="none" w:sz="0" w:space="0" w:color="auto"/>
        <w:bottom w:val="none" w:sz="0" w:space="0" w:color="auto"/>
        <w:right w:val="none" w:sz="0" w:space="0" w:color="auto"/>
      </w:divBdr>
    </w:div>
    <w:div w:id="1846509447">
      <w:bodyDiv w:val="1"/>
      <w:marLeft w:val="0"/>
      <w:marRight w:val="0"/>
      <w:marTop w:val="0"/>
      <w:marBottom w:val="0"/>
      <w:divBdr>
        <w:top w:val="none" w:sz="0" w:space="0" w:color="auto"/>
        <w:left w:val="none" w:sz="0" w:space="0" w:color="auto"/>
        <w:bottom w:val="none" w:sz="0" w:space="0" w:color="auto"/>
        <w:right w:val="none" w:sz="0" w:space="0" w:color="auto"/>
      </w:divBdr>
    </w:div>
    <w:div w:id="1847205787">
      <w:bodyDiv w:val="1"/>
      <w:marLeft w:val="0"/>
      <w:marRight w:val="0"/>
      <w:marTop w:val="0"/>
      <w:marBottom w:val="0"/>
      <w:divBdr>
        <w:top w:val="none" w:sz="0" w:space="0" w:color="auto"/>
        <w:left w:val="none" w:sz="0" w:space="0" w:color="auto"/>
        <w:bottom w:val="none" w:sz="0" w:space="0" w:color="auto"/>
        <w:right w:val="none" w:sz="0" w:space="0" w:color="auto"/>
      </w:divBdr>
    </w:div>
    <w:div w:id="1847287103">
      <w:bodyDiv w:val="1"/>
      <w:marLeft w:val="0"/>
      <w:marRight w:val="0"/>
      <w:marTop w:val="0"/>
      <w:marBottom w:val="0"/>
      <w:divBdr>
        <w:top w:val="none" w:sz="0" w:space="0" w:color="auto"/>
        <w:left w:val="none" w:sz="0" w:space="0" w:color="auto"/>
        <w:bottom w:val="none" w:sz="0" w:space="0" w:color="auto"/>
        <w:right w:val="none" w:sz="0" w:space="0" w:color="auto"/>
      </w:divBdr>
    </w:div>
    <w:div w:id="1847553875">
      <w:bodyDiv w:val="1"/>
      <w:marLeft w:val="0"/>
      <w:marRight w:val="0"/>
      <w:marTop w:val="0"/>
      <w:marBottom w:val="0"/>
      <w:divBdr>
        <w:top w:val="none" w:sz="0" w:space="0" w:color="auto"/>
        <w:left w:val="none" w:sz="0" w:space="0" w:color="auto"/>
        <w:bottom w:val="none" w:sz="0" w:space="0" w:color="auto"/>
        <w:right w:val="none" w:sz="0" w:space="0" w:color="auto"/>
      </w:divBdr>
    </w:div>
    <w:div w:id="1847673473">
      <w:bodyDiv w:val="1"/>
      <w:marLeft w:val="0"/>
      <w:marRight w:val="0"/>
      <w:marTop w:val="0"/>
      <w:marBottom w:val="0"/>
      <w:divBdr>
        <w:top w:val="none" w:sz="0" w:space="0" w:color="auto"/>
        <w:left w:val="none" w:sz="0" w:space="0" w:color="auto"/>
        <w:bottom w:val="none" w:sz="0" w:space="0" w:color="auto"/>
        <w:right w:val="none" w:sz="0" w:space="0" w:color="auto"/>
      </w:divBdr>
    </w:div>
    <w:div w:id="1849099120">
      <w:bodyDiv w:val="1"/>
      <w:marLeft w:val="0"/>
      <w:marRight w:val="0"/>
      <w:marTop w:val="0"/>
      <w:marBottom w:val="0"/>
      <w:divBdr>
        <w:top w:val="none" w:sz="0" w:space="0" w:color="auto"/>
        <w:left w:val="none" w:sz="0" w:space="0" w:color="auto"/>
        <w:bottom w:val="none" w:sz="0" w:space="0" w:color="auto"/>
        <w:right w:val="none" w:sz="0" w:space="0" w:color="auto"/>
      </w:divBdr>
    </w:div>
    <w:div w:id="1849521415">
      <w:bodyDiv w:val="1"/>
      <w:marLeft w:val="0"/>
      <w:marRight w:val="0"/>
      <w:marTop w:val="0"/>
      <w:marBottom w:val="0"/>
      <w:divBdr>
        <w:top w:val="none" w:sz="0" w:space="0" w:color="auto"/>
        <w:left w:val="none" w:sz="0" w:space="0" w:color="auto"/>
        <w:bottom w:val="none" w:sz="0" w:space="0" w:color="auto"/>
        <w:right w:val="none" w:sz="0" w:space="0" w:color="auto"/>
      </w:divBdr>
    </w:div>
    <w:div w:id="1849976524">
      <w:bodyDiv w:val="1"/>
      <w:marLeft w:val="0"/>
      <w:marRight w:val="0"/>
      <w:marTop w:val="0"/>
      <w:marBottom w:val="0"/>
      <w:divBdr>
        <w:top w:val="none" w:sz="0" w:space="0" w:color="auto"/>
        <w:left w:val="none" w:sz="0" w:space="0" w:color="auto"/>
        <w:bottom w:val="none" w:sz="0" w:space="0" w:color="auto"/>
        <w:right w:val="none" w:sz="0" w:space="0" w:color="auto"/>
      </w:divBdr>
    </w:div>
    <w:div w:id="1850632620">
      <w:bodyDiv w:val="1"/>
      <w:marLeft w:val="0"/>
      <w:marRight w:val="0"/>
      <w:marTop w:val="0"/>
      <w:marBottom w:val="0"/>
      <w:divBdr>
        <w:top w:val="none" w:sz="0" w:space="0" w:color="auto"/>
        <w:left w:val="none" w:sz="0" w:space="0" w:color="auto"/>
        <w:bottom w:val="none" w:sz="0" w:space="0" w:color="auto"/>
        <w:right w:val="none" w:sz="0" w:space="0" w:color="auto"/>
      </w:divBdr>
    </w:div>
    <w:div w:id="1850757996">
      <w:bodyDiv w:val="1"/>
      <w:marLeft w:val="0"/>
      <w:marRight w:val="0"/>
      <w:marTop w:val="0"/>
      <w:marBottom w:val="0"/>
      <w:divBdr>
        <w:top w:val="none" w:sz="0" w:space="0" w:color="auto"/>
        <w:left w:val="none" w:sz="0" w:space="0" w:color="auto"/>
        <w:bottom w:val="none" w:sz="0" w:space="0" w:color="auto"/>
        <w:right w:val="none" w:sz="0" w:space="0" w:color="auto"/>
      </w:divBdr>
    </w:div>
    <w:div w:id="1851027080">
      <w:bodyDiv w:val="1"/>
      <w:marLeft w:val="0"/>
      <w:marRight w:val="0"/>
      <w:marTop w:val="0"/>
      <w:marBottom w:val="0"/>
      <w:divBdr>
        <w:top w:val="none" w:sz="0" w:space="0" w:color="auto"/>
        <w:left w:val="none" w:sz="0" w:space="0" w:color="auto"/>
        <w:bottom w:val="none" w:sz="0" w:space="0" w:color="auto"/>
        <w:right w:val="none" w:sz="0" w:space="0" w:color="auto"/>
      </w:divBdr>
    </w:div>
    <w:div w:id="1851409275">
      <w:bodyDiv w:val="1"/>
      <w:marLeft w:val="0"/>
      <w:marRight w:val="0"/>
      <w:marTop w:val="0"/>
      <w:marBottom w:val="0"/>
      <w:divBdr>
        <w:top w:val="none" w:sz="0" w:space="0" w:color="auto"/>
        <w:left w:val="none" w:sz="0" w:space="0" w:color="auto"/>
        <w:bottom w:val="none" w:sz="0" w:space="0" w:color="auto"/>
        <w:right w:val="none" w:sz="0" w:space="0" w:color="auto"/>
      </w:divBdr>
    </w:div>
    <w:div w:id="1851941445">
      <w:bodyDiv w:val="1"/>
      <w:marLeft w:val="0"/>
      <w:marRight w:val="0"/>
      <w:marTop w:val="0"/>
      <w:marBottom w:val="0"/>
      <w:divBdr>
        <w:top w:val="none" w:sz="0" w:space="0" w:color="auto"/>
        <w:left w:val="none" w:sz="0" w:space="0" w:color="auto"/>
        <w:bottom w:val="none" w:sz="0" w:space="0" w:color="auto"/>
        <w:right w:val="none" w:sz="0" w:space="0" w:color="auto"/>
      </w:divBdr>
    </w:div>
    <w:div w:id="1853303796">
      <w:bodyDiv w:val="1"/>
      <w:marLeft w:val="0"/>
      <w:marRight w:val="0"/>
      <w:marTop w:val="0"/>
      <w:marBottom w:val="0"/>
      <w:divBdr>
        <w:top w:val="none" w:sz="0" w:space="0" w:color="auto"/>
        <w:left w:val="none" w:sz="0" w:space="0" w:color="auto"/>
        <w:bottom w:val="none" w:sz="0" w:space="0" w:color="auto"/>
        <w:right w:val="none" w:sz="0" w:space="0" w:color="auto"/>
      </w:divBdr>
    </w:div>
    <w:div w:id="1853835731">
      <w:bodyDiv w:val="1"/>
      <w:marLeft w:val="0"/>
      <w:marRight w:val="0"/>
      <w:marTop w:val="0"/>
      <w:marBottom w:val="0"/>
      <w:divBdr>
        <w:top w:val="none" w:sz="0" w:space="0" w:color="auto"/>
        <w:left w:val="none" w:sz="0" w:space="0" w:color="auto"/>
        <w:bottom w:val="none" w:sz="0" w:space="0" w:color="auto"/>
        <w:right w:val="none" w:sz="0" w:space="0" w:color="auto"/>
      </w:divBdr>
    </w:div>
    <w:div w:id="1854145119">
      <w:bodyDiv w:val="1"/>
      <w:marLeft w:val="0"/>
      <w:marRight w:val="0"/>
      <w:marTop w:val="0"/>
      <w:marBottom w:val="0"/>
      <w:divBdr>
        <w:top w:val="none" w:sz="0" w:space="0" w:color="auto"/>
        <w:left w:val="none" w:sz="0" w:space="0" w:color="auto"/>
        <w:bottom w:val="none" w:sz="0" w:space="0" w:color="auto"/>
        <w:right w:val="none" w:sz="0" w:space="0" w:color="auto"/>
      </w:divBdr>
    </w:div>
    <w:div w:id="1854226116">
      <w:bodyDiv w:val="1"/>
      <w:marLeft w:val="0"/>
      <w:marRight w:val="0"/>
      <w:marTop w:val="0"/>
      <w:marBottom w:val="0"/>
      <w:divBdr>
        <w:top w:val="none" w:sz="0" w:space="0" w:color="auto"/>
        <w:left w:val="none" w:sz="0" w:space="0" w:color="auto"/>
        <w:bottom w:val="none" w:sz="0" w:space="0" w:color="auto"/>
        <w:right w:val="none" w:sz="0" w:space="0" w:color="auto"/>
      </w:divBdr>
    </w:div>
    <w:div w:id="1854297432">
      <w:bodyDiv w:val="1"/>
      <w:marLeft w:val="0"/>
      <w:marRight w:val="0"/>
      <w:marTop w:val="0"/>
      <w:marBottom w:val="0"/>
      <w:divBdr>
        <w:top w:val="none" w:sz="0" w:space="0" w:color="auto"/>
        <w:left w:val="none" w:sz="0" w:space="0" w:color="auto"/>
        <w:bottom w:val="none" w:sz="0" w:space="0" w:color="auto"/>
        <w:right w:val="none" w:sz="0" w:space="0" w:color="auto"/>
      </w:divBdr>
    </w:div>
    <w:div w:id="1854490524">
      <w:bodyDiv w:val="1"/>
      <w:marLeft w:val="0"/>
      <w:marRight w:val="0"/>
      <w:marTop w:val="0"/>
      <w:marBottom w:val="0"/>
      <w:divBdr>
        <w:top w:val="none" w:sz="0" w:space="0" w:color="auto"/>
        <w:left w:val="none" w:sz="0" w:space="0" w:color="auto"/>
        <w:bottom w:val="none" w:sz="0" w:space="0" w:color="auto"/>
        <w:right w:val="none" w:sz="0" w:space="0" w:color="auto"/>
      </w:divBdr>
    </w:div>
    <w:div w:id="1854686605">
      <w:bodyDiv w:val="1"/>
      <w:marLeft w:val="0"/>
      <w:marRight w:val="0"/>
      <w:marTop w:val="0"/>
      <w:marBottom w:val="0"/>
      <w:divBdr>
        <w:top w:val="none" w:sz="0" w:space="0" w:color="auto"/>
        <w:left w:val="none" w:sz="0" w:space="0" w:color="auto"/>
        <w:bottom w:val="none" w:sz="0" w:space="0" w:color="auto"/>
        <w:right w:val="none" w:sz="0" w:space="0" w:color="auto"/>
      </w:divBdr>
    </w:div>
    <w:div w:id="1855336485">
      <w:bodyDiv w:val="1"/>
      <w:marLeft w:val="0"/>
      <w:marRight w:val="0"/>
      <w:marTop w:val="0"/>
      <w:marBottom w:val="0"/>
      <w:divBdr>
        <w:top w:val="none" w:sz="0" w:space="0" w:color="auto"/>
        <w:left w:val="none" w:sz="0" w:space="0" w:color="auto"/>
        <w:bottom w:val="none" w:sz="0" w:space="0" w:color="auto"/>
        <w:right w:val="none" w:sz="0" w:space="0" w:color="auto"/>
      </w:divBdr>
    </w:div>
    <w:div w:id="1856922206">
      <w:bodyDiv w:val="1"/>
      <w:marLeft w:val="0"/>
      <w:marRight w:val="0"/>
      <w:marTop w:val="0"/>
      <w:marBottom w:val="0"/>
      <w:divBdr>
        <w:top w:val="none" w:sz="0" w:space="0" w:color="auto"/>
        <w:left w:val="none" w:sz="0" w:space="0" w:color="auto"/>
        <w:bottom w:val="none" w:sz="0" w:space="0" w:color="auto"/>
        <w:right w:val="none" w:sz="0" w:space="0" w:color="auto"/>
      </w:divBdr>
    </w:div>
    <w:div w:id="1858426941">
      <w:bodyDiv w:val="1"/>
      <w:marLeft w:val="0"/>
      <w:marRight w:val="0"/>
      <w:marTop w:val="0"/>
      <w:marBottom w:val="0"/>
      <w:divBdr>
        <w:top w:val="none" w:sz="0" w:space="0" w:color="auto"/>
        <w:left w:val="none" w:sz="0" w:space="0" w:color="auto"/>
        <w:bottom w:val="none" w:sz="0" w:space="0" w:color="auto"/>
        <w:right w:val="none" w:sz="0" w:space="0" w:color="auto"/>
      </w:divBdr>
    </w:div>
    <w:div w:id="1858538462">
      <w:bodyDiv w:val="1"/>
      <w:marLeft w:val="0"/>
      <w:marRight w:val="0"/>
      <w:marTop w:val="0"/>
      <w:marBottom w:val="0"/>
      <w:divBdr>
        <w:top w:val="none" w:sz="0" w:space="0" w:color="auto"/>
        <w:left w:val="none" w:sz="0" w:space="0" w:color="auto"/>
        <w:bottom w:val="none" w:sz="0" w:space="0" w:color="auto"/>
        <w:right w:val="none" w:sz="0" w:space="0" w:color="auto"/>
      </w:divBdr>
    </w:div>
    <w:div w:id="1859347805">
      <w:bodyDiv w:val="1"/>
      <w:marLeft w:val="0"/>
      <w:marRight w:val="0"/>
      <w:marTop w:val="0"/>
      <w:marBottom w:val="0"/>
      <w:divBdr>
        <w:top w:val="none" w:sz="0" w:space="0" w:color="auto"/>
        <w:left w:val="none" w:sz="0" w:space="0" w:color="auto"/>
        <w:bottom w:val="none" w:sz="0" w:space="0" w:color="auto"/>
        <w:right w:val="none" w:sz="0" w:space="0" w:color="auto"/>
      </w:divBdr>
    </w:div>
    <w:div w:id="1860655891">
      <w:bodyDiv w:val="1"/>
      <w:marLeft w:val="0"/>
      <w:marRight w:val="0"/>
      <w:marTop w:val="0"/>
      <w:marBottom w:val="0"/>
      <w:divBdr>
        <w:top w:val="none" w:sz="0" w:space="0" w:color="auto"/>
        <w:left w:val="none" w:sz="0" w:space="0" w:color="auto"/>
        <w:bottom w:val="none" w:sz="0" w:space="0" w:color="auto"/>
        <w:right w:val="none" w:sz="0" w:space="0" w:color="auto"/>
      </w:divBdr>
    </w:div>
    <w:div w:id="1860659130">
      <w:bodyDiv w:val="1"/>
      <w:marLeft w:val="0"/>
      <w:marRight w:val="0"/>
      <w:marTop w:val="0"/>
      <w:marBottom w:val="0"/>
      <w:divBdr>
        <w:top w:val="none" w:sz="0" w:space="0" w:color="auto"/>
        <w:left w:val="none" w:sz="0" w:space="0" w:color="auto"/>
        <w:bottom w:val="none" w:sz="0" w:space="0" w:color="auto"/>
        <w:right w:val="none" w:sz="0" w:space="0" w:color="auto"/>
      </w:divBdr>
    </w:div>
    <w:div w:id="1860730466">
      <w:bodyDiv w:val="1"/>
      <w:marLeft w:val="0"/>
      <w:marRight w:val="0"/>
      <w:marTop w:val="0"/>
      <w:marBottom w:val="0"/>
      <w:divBdr>
        <w:top w:val="none" w:sz="0" w:space="0" w:color="auto"/>
        <w:left w:val="none" w:sz="0" w:space="0" w:color="auto"/>
        <w:bottom w:val="none" w:sz="0" w:space="0" w:color="auto"/>
        <w:right w:val="none" w:sz="0" w:space="0" w:color="auto"/>
      </w:divBdr>
    </w:div>
    <w:div w:id="1860896576">
      <w:bodyDiv w:val="1"/>
      <w:marLeft w:val="0"/>
      <w:marRight w:val="0"/>
      <w:marTop w:val="0"/>
      <w:marBottom w:val="0"/>
      <w:divBdr>
        <w:top w:val="none" w:sz="0" w:space="0" w:color="auto"/>
        <w:left w:val="none" w:sz="0" w:space="0" w:color="auto"/>
        <w:bottom w:val="none" w:sz="0" w:space="0" w:color="auto"/>
        <w:right w:val="none" w:sz="0" w:space="0" w:color="auto"/>
      </w:divBdr>
    </w:div>
    <w:div w:id="1860898338">
      <w:bodyDiv w:val="1"/>
      <w:marLeft w:val="0"/>
      <w:marRight w:val="0"/>
      <w:marTop w:val="0"/>
      <w:marBottom w:val="0"/>
      <w:divBdr>
        <w:top w:val="none" w:sz="0" w:space="0" w:color="auto"/>
        <w:left w:val="none" w:sz="0" w:space="0" w:color="auto"/>
        <w:bottom w:val="none" w:sz="0" w:space="0" w:color="auto"/>
        <w:right w:val="none" w:sz="0" w:space="0" w:color="auto"/>
      </w:divBdr>
    </w:div>
    <w:div w:id="1861236872">
      <w:bodyDiv w:val="1"/>
      <w:marLeft w:val="0"/>
      <w:marRight w:val="0"/>
      <w:marTop w:val="0"/>
      <w:marBottom w:val="0"/>
      <w:divBdr>
        <w:top w:val="none" w:sz="0" w:space="0" w:color="auto"/>
        <w:left w:val="none" w:sz="0" w:space="0" w:color="auto"/>
        <w:bottom w:val="none" w:sz="0" w:space="0" w:color="auto"/>
        <w:right w:val="none" w:sz="0" w:space="0" w:color="auto"/>
      </w:divBdr>
    </w:div>
    <w:div w:id="1861359493">
      <w:bodyDiv w:val="1"/>
      <w:marLeft w:val="0"/>
      <w:marRight w:val="0"/>
      <w:marTop w:val="0"/>
      <w:marBottom w:val="0"/>
      <w:divBdr>
        <w:top w:val="none" w:sz="0" w:space="0" w:color="auto"/>
        <w:left w:val="none" w:sz="0" w:space="0" w:color="auto"/>
        <w:bottom w:val="none" w:sz="0" w:space="0" w:color="auto"/>
        <w:right w:val="none" w:sz="0" w:space="0" w:color="auto"/>
      </w:divBdr>
    </w:div>
    <w:div w:id="1862014867">
      <w:bodyDiv w:val="1"/>
      <w:marLeft w:val="0"/>
      <w:marRight w:val="0"/>
      <w:marTop w:val="0"/>
      <w:marBottom w:val="0"/>
      <w:divBdr>
        <w:top w:val="none" w:sz="0" w:space="0" w:color="auto"/>
        <w:left w:val="none" w:sz="0" w:space="0" w:color="auto"/>
        <w:bottom w:val="none" w:sz="0" w:space="0" w:color="auto"/>
        <w:right w:val="none" w:sz="0" w:space="0" w:color="auto"/>
      </w:divBdr>
    </w:div>
    <w:div w:id="1862083144">
      <w:bodyDiv w:val="1"/>
      <w:marLeft w:val="0"/>
      <w:marRight w:val="0"/>
      <w:marTop w:val="0"/>
      <w:marBottom w:val="0"/>
      <w:divBdr>
        <w:top w:val="none" w:sz="0" w:space="0" w:color="auto"/>
        <w:left w:val="none" w:sz="0" w:space="0" w:color="auto"/>
        <w:bottom w:val="none" w:sz="0" w:space="0" w:color="auto"/>
        <w:right w:val="none" w:sz="0" w:space="0" w:color="auto"/>
      </w:divBdr>
    </w:div>
    <w:div w:id="1862162657">
      <w:bodyDiv w:val="1"/>
      <w:marLeft w:val="0"/>
      <w:marRight w:val="0"/>
      <w:marTop w:val="0"/>
      <w:marBottom w:val="0"/>
      <w:divBdr>
        <w:top w:val="none" w:sz="0" w:space="0" w:color="auto"/>
        <w:left w:val="none" w:sz="0" w:space="0" w:color="auto"/>
        <w:bottom w:val="none" w:sz="0" w:space="0" w:color="auto"/>
        <w:right w:val="none" w:sz="0" w:space="0" w:color="auto"/>
      </w:divBdr>
    </w:div>
    <w:div w:id="1863009597">
      <w:bodyDiv w:val="1"/>
      <w:marLeft w:val="0"/>
      <w:marRight w:val="0"/>
      <w:marTop w:val="0"/>
      <w:marBottom w:val="0"/>
      <w:divBdr>
        <w:top w:val="none" w:sz="0" w:space="0" w:color="auto"/>
        <w:left w:val="none" w:sz="0" w:space="0" w:color="auto"/>
        <w:bottom w:val="none" w:sz="0" w:space="0" w:color="auto"/>
        <w:right w:val="none" w:sz="0" w:space="0" w:color="auto"/>
      </w:divBdr>
    </w:div>
    <w:div w:id="1863010045">
      <w:bodyDiv w:val="1"/>
      <w:marLeft w:val="0"/>
      <w:marRight w:val="0"/>
      <w:marTop w:val="0"/>
      <w:marBottom w:val="0"/>
      <w:divBdr>
        <w:top w:val="none" w:sz="0" w:space="0" w:color="auto"/>
        <w:left w:val="none" w:sz="0" w:space="0" w:color="auto"/>
        <w:bottom w:val="none" w:sz="0" w:space="0" w:color="auto"/>
        <w:right w:val="none" w:sz="0" w:space="0" w:color="auto"/>
      </w:divBdr>
    </w:div>
    <w:div w:id="1863349989">
      <w:bodyDiv w:val="1"/>
      <w:marLeft w:val="0"/>
      <w:marRight w:val="0"/>
      <w:marTop w:val="0"/>
      <w:marBottom w:val="0"/>
      <w:divBdr>
        <w:top w:val="none" w:sz="0" w:space="0" w:color="auto"/>
        <w:left w:val="none" w:sz="0" w:space="0" w:color="auto"/>
        <w:bottom w:val="none" w:sz="0" w:space="0" w:color="auto"/>
        <w:right w:val="none" w:sz="0" w:space="0" w:color="auto"/>
      </w:divBdr>
    </w:div>
    <w:div w:id="1863393892">
      <w:bodyDiv w:val="1"/>
      <w:marLeft w:val="0"/>
      <w:marRight w:val="0"/>
      <w:marTop w:val="0"/>
      <w:marBottom w:val="0"/>
      <w:divBdr>
        <w:top w:val="none" w:sz="0" w:space="0" w:color="auto"/>
        <w:left w:val="none" w:sz="0" w:space="0" w:color="auto"/>
        <w:bottom w:val="none" w:sz="0" w:space="0" w:color="auto"/>
        <w:right w:val="none" w:sz="0" w:space="0" w:color="auto"/>
      </w:divBdr>
    </w:div>
    <w:div w:id="1863979544">
      <w:bodyDiv w:val="1"/>
      <w:marLeft w:val="0"/>
      <w:marRight w:val="0"/>
      <w:marTop w:val="0"/>
      <w:marBottom w:val="0"/>
      <w:divBdr>
        <w:top w:val="none" w:sz="0" w:space="0" w:color="auto"/>
        <w:left w:val="none" w:sz="0" w:space="0" w:color="auto"/>
        <w:bottom w:val="none" w:sz="0" w:space="0" w:color="auto"/>
        <w:right w:val="none" w:sz="0" w:space="0" w:color="auto"/>
      </w:divBdr>
    </w:div>
    <w:div w:id="1864202976">
      <w:bodyDiv w:val="1"/>
      <w:marLeft w:val="0"/>
      <w:marRight w:val="0"/>
      <w:marTop w:val="0"/>
      <w:marBottom w:val="0"/>
      <w:divBdr>
        <w:top w:val="none" w:sz="0" w:space="0" w:color="auto"/>
        <w:left w:val="none" w:sz="0" w:space="0" w:color="auto"/>
        <w:bottom w:val="none" w:sz="0" w:space="0" w:color="auto"/>
        <w:right w:val="none" w:sz="0" w:space="0" w:color="auto"/>
      </w:divBdr>
    </w:div>
    <w:div w:id="1864246766">
      <w:bodyDiv w:val="1"/>
      <w:marLeft w:val="0"/>
      <w:marRight w:val="0"/>
      <w:marTop w:val="0"/>
      <w:marBottom w:val="0"/>
      <w:divBdr>
        <w:top w:val="none" w:sz="0" w:space="0" w:color="auto"/>
        <w:left w:val="none" w:sz="0" w:space="0" w:color="auto"/>
        <w:bottom w:val="none" w:sz="0" w:space="0" w:color="auto"/>
        <w:right w:val="none" w:sz="0" w:space="0" w:color="auto"/>
      </w:divBdr>
    </w:div>
    <w:div w:id="1864368209">
      <w:bodyDiv w:val="1"/>
      <w:marLeft w:val="0"/>
      <w:marRight w:val="0"/>
      <w:marTop w:val="0"/>
      <w:marBottom w:val="0"/>
      <w:divBdr>
        <w:top w:val="none" w:sz="0" w:space="0" w:color="auto"/>
        <w:left w:val="none" w:sz="0" w:space="0" w:color="auto"/>
        <w:bottom w:val="none" w:sz="0" w:space="0" w:color="auto"/>
        <w:right w:val="none" w:sz="0" w:space="0" w:color="auto"/>
      </w:divBdr>
    </w:div>
    <w:div w:id="1864634076">
      <w:bodyDiv w:val="1"/>
      <w:marLeft w:val="0"/>
      <w:marRight w:val="0"/>
      <w:marTop w:val="0"/>
      <w:marBottom w:val="0"/>
      <w:divBdr>
        <w:top w:val="none" w:sz="0" w:space="0" w:color="auto"/>
        <w:left w:val="none" w:sz="0" w:space="0" w:color="auto"/>
        <w:bottom w:val="none" w:sz="0" w:space="0" w:color="auto"/>
        <w:right w:val="none" w:sz="0" w:space="0" w:color="auto"/>
      </w:divBdr>
    </w:div>
    <w:div w:id="1864854461">
      <w:bodyDiv w:val="1"/>
      <w:marLeft w:val="0"/>
      <w:marRight w:val="0"/>
      <w:marTop w:val="0"/>
      <w:marBottom w:val="0"/>
      <w:divBdr>
        <w:top w:val="none" w:sz="0" w:space="0" w:color="auto"/>
        <w:left w:val="none" w:sz="0" w:space="0" w:color="auto"/>
        <w:bottom w:val="none" w:sz="0" w:space="0" w:color="auto"/>
        <w:right w:val="none" w:sz="0" w:space="0" w:color="auto"/>
      </w:divBdr>
    </w:div>
    <w:div w:id="1865166958">
      <w:bodyDiv w:val="1"/>
      <w:marLeft w:val="0"/>
      <w:marRight w:val="0"/>
      <w:marTop w:val="0"/>
      <w:marBottom w:val="0"/>
      <w:divBdr>
        <w:top w:val="none" w:sz="0" w:space="0" w:color="auto"/>
        <w:left w:val="none" w:sz="0" w:space="0" w:color="auto"/>
        <w:bottom w:val="none" w:sz="0" w:space="0" w:color="auto"/>
        <w:right w:val="none" w:sz="0" w:space="0" w:color="auto"/>
      </w:divBdr>
    </w:div>
    <w:div w:id="1865440614">
      <w:bodyDiv w:val="1"/>
      <w:marLeft w:val="0"/>
      <w:marRight w:val="0"/>
      <w:marTop w:val="0"/>
      <w:marBottom w:val="0"/>
      <w:divBdr>
        <w:top w:val="none" w:sz="0" w:space="0" w:color="auto"/>
        <w:left w:val="none" w:sz="0" w:space="0" w:color="auto"/>
        <w:bottom w:val="none" w:sz="0" w:space="0" w:color="auto"/>
        <w:right w:val="none" w:sz="0" w:space="0" w:color="auto"/>
      </w:divBdr>
    </w:div>
    <w:div w:id="1866407985">
      <w:bodyDiv w:val="1"/>
      <w:marLeft w:val="0"/>
      <w:marRight w:val="0"/>
      <w:marTop w:val="0"/>
      <w:marBottom w:val="0"/>
      <w:divBdr>
        <w:top w:val="none" w:sz="0" w:space="0" w:color="auto"/>
        <w:left w:val="none" w:sz="0" w:space="0" w:color="auto"/>
        <w:bottom w:val="none" w:sz="0" w:space="0" w:color="auto"/>
        <w:right w:val="none" w:sz="0" w:space="0" w:color="auto"/>
      </w:divBdr>
    </w:div>
    <w:div w:id="1866670812">
      <w:bodyDiv w:val="1"/>
      <w:marLeft w:val="0"/>
      <w:marRight w:val="0"/>
      <w:marTop w:val="0"/>
      <w:marBottom w:val="0"/>
      <w:divBdr>
        <w:top w:val="none" w:sz="0" w:space="0" w:color="auto"/>
        <w:left w:val="none" w:sz="0" w:space="0" w:color="auto"/>
        <w:bottom w:val="none" w:sz="0" w:space="0" w:color="auto"/>
        <w:right w:val="none" w:sz="0" w:space="0" w:color="auto"/>
      </w:divBdr>
    </w:div>
    <w:div w:id="1867256392">
      <w:bodyDiv w:val="1"/>
      <w:marLeft w:val="0"/>
      <w:marRight w:val="0"/>
      <w:marTop w:val="0"/>
      <w:marBottom w:val="0"/>
      <w:divBdr>
        <w:top w:val="none" w:sz="0" w:space="0" w:color="auto"/>
        <w:left w:val="none" w:sz="0" w:space="0" w:color="auto"/>
        <w:bottom w:val="none" w:sz="0" w:space="0" w:color="auto"/>
        <w:right w:val="none" w:sz="0" w:space="0" w:color="auto"/>
      </w:divBdr>
    </w:div>
    <w:div w:id="1869027228">
      <w:bodyDiv w:val="1"/>
      <w:marLeft w:val="0"/>
      <w:marRight w:val="0"/>
      <w:marTop w:val="0"/>
      <w:marBottom w:val="0"/>
      <w:divBdr>
        <w:top w:val="none" w:sz="0" w:space="0" w:color="auto"/>
        <w:left w:val="none" w:sz="0" w:space="0" w:color="auto"/>
        <w:bottom w:val="none" w:sz="0" w:space="0" w:color="auto"/>
        <w:right w:val="none" w:sz="0" w:space="0" w:color="auto"/>
      </w:divBdr>
    </w:div>
    <w:div w:id="1869217835">
      <w:bodyDiv w:val="1"/>
      <w:marLeft w:val="0"/>
      <w:marRight w:val="0"/>
      <w:marTop w:val="0"/>
      <w:marBottom w:val="0"/>
      <w:divBdr>
        <w:top w:val="none" w:sz="0" w:space="0" w:color="auto"/>
        <w:left w:val="none" w:sz="0" w:space="0" w:color="auto"/>
        <w:bottom w:val="none" w:sz="0" w:space="0" w:color="auto"/>
        <w:right w:val="none" w:sz="0" w:space="0" w:color="auto"/>
      </w:divBdr>
    </w:div>
    <w:div w:id="1869444044">
      <w:bodyDiv w:val="1"/>
      <w:marLeft w:val="0"/>
      <w:marRight w:val="0"/>
      <w:marTop w:val="0"/>
      <w:marBottom w:val="0"/>
      <w:divBdr>
        <w:top w:val="none" w:sz="0" w:space="0" w:color="auto"/>
        <w:left w:val="none" w:sz="0" w:space="0" w:color="auto"/>
        <w:bottom w:val="none" w:sz="0" w:space="0" w:color="auto"/>
        <w:right w:val="none" w:sz="0" w:space="0" w:color="auto"/>
      </w:divBdr>
    </w:div>
    <w:div w:id="1870533036">
      <w:bodyDiv w:val="1"/>
      <w:marLeft w:val="0"/>
      <w:marRight w:val="0"/>
      <w:marTop w:val="0"/>
      <w:marBottom w:val="0"/>
      <w:divBdr>
        <w:top w:val="none" w:sz="0" w:space="0" w:color="auto"/>
        <w:left w:val="none" w:sz="0" w:space="0" w:color="auto"/>
        <w:bottom w:val="none" w:sz="0" w:space="0" w:color="auto"/>
        <w:right w:val="none" w:sz="0" w:space="0" w:color="auto"/>
      </w:divBdr>
    </w:div>
    <w:div w:id="1871720119">
      <w:bodyDiv w:val="1"/>
      <w:marLeft w:val="0"/>
      <w:marRight w:val="0"/>
      <w:marTop w:val="0"/>
      <w:marBottom w:val="0"/>
      <w:divBdr>
        <w:top w:val="none" w:sz="0" w:space="0" w:color="auto"/>
        <w:left w:val="none" w:sz="0" w:space="0" w:color="auto"/>
        <w:bottom w:val="none" w:sz="0" w:space="0" w:color="auto"/>
        <w:right w:val="none" w:sz="0" w:space="0" w:color="auto"/>
      </w:divBdr>
    </w:div>
    <w:div w:id="1873152930">
      <w:bodyDiv w:val="1"/>
      <w:marLeft w:val="0"/>
      <w:marRight w:val="0"/>
      <w:marTop w:val="0"/>
      <w:marBottom w:val="0"/>
      <w:divBdr>
        <w:top w:val="none" w:sz="0" w:space="0" w:color="auto"/>
        <w:left w:val="none" w:sz="0" w:space="0" w:color="auto"/>
        <w:bottom w:val="none" w:sz="0" w:space="0" w:color="auto"/>
        <w:right w:val="none" w:sz="0" w:space="0" w:color="auto"/>
      </w:divBdr>
    </w:div>
    <w:div w:id="1873226820">
      <w:bodyDiv w:val="1"/>
      <w:marLeft w:val="0"/>
      <w:marRight w:val="0"/>
      <w:marTop w:val="0"/>
      <w:marBottom w:val="0"/>
      <w:divBdr>
        <w:top w:val="none" w:sz="0" w:space="0" w:color="auto"/>
        <w:left w:val="none" w:sz="0" w:space="0" w:color="auto"/>
        <w:bottom w:val="none" w:sz="0" w:space="0" w:color="auto"/>
        <w:right w:val="none" w:sz="0" w:space="0" w:color="auto"/>
      </w:divBdr>
    </w:div>
    <w:div w:id="1873414566">
      <w:bodyDiv w:val="1"/>
      <w:marLeft w:val="0"/>
      <w:marRight w:val="0"/>
      <w:marTop w:val="0"/>
      <w:marBottom w:val="0"/>
      <w:divBdr>
        <w:top w:val="none" w:sz="0" w:space="0" w:color="auto"/>
        <w:left w:val="none" w:sz="0" w:space="0" w:color="auto"/>
        <w:bottom w:val="none" w:sz="0" w:space="0" w:color="auto"/>
        <w:right w:val="none" w:sz="0" w:space="0" w:color="auto"/>
      </w:divBdr>
    </w:div>
    <w:div w:id="1874683144">
      <w:bodyDiv w:val="1"/>
      <w:marLeft w:val="0"/>
      <w:marRight w:val="0"/>
      <w:marTop w:val="0"/>
      <w:marBottom w:val="0"/>
      <w:divBdr>
        <w:top w:val="none" w:sz="0" w:space="0" w:color="auto"/>
        <w:left w:val="none" w:sz="0" w:space="0" w:color="auto"/>
        <w:bottom w:val="none" w:sz="0" w:space="0" w:color="auto"/>
        <w:right w:val="none" w:sz="0" w:space="0" w:color="auto"/>
      </w:divBdr>
    </w:div>
    <w:div w:id="1874806181">
      <w:bodyDiv w:val="1"/>
      <w:marLeft w:val="0"/>
      <w:marRight w:val="0"/>
      <w:marTop w:val="0"/>
      <w:marBottom w:val="0"/>
      <w:divBdr>
        <w:top w:val="none" w:sz="0" w:space="0" w:color="auto"/>
        <w:left w:val="none" w:sz="0" w:space="0" w:color="auto"/>
        <w:bottom w:val="none" w:sz="0" w:space="0" w:color="auto"/>
        <w:right w:val="none" w:sz="0" w:space="0" w:color="auto"/>
      </w:divBdr>
    </w:div>
    <w:div w:id="1875264282">
      <w:bodyDiv w:val="1"/>
      <w:marLeft w:val="0"/>
      <w:marRight w:val="0"/>
      <w:marTop w:val="0"/>
      <w:marBottom w:val="0"/>
      <w:divBdr>
        <w:top w:val="none" w:sz="0" w:space="0" w:color="auto"/>
        <w:left w:val="none" w:sz="0" w:space="0" w:color="auto"/>
        <w:bottom w:val="none" w:sz="0" w:space="0" w:color="auto"/>
        <w:right w:val="none" w:sz="0" w:space="0" w:color="auto"/>
      </w:divBdr>
    </w:div>
    <w:div w:id="1875343455">
      <w:bodyDiv w:val="1"/>
      <w:marLeft w:val="0"/>
      <w:marRight w:val="0"/>
      <w:marTop w:val="0"/>
      <w:marBottom w:val="0"/>
      <w:divBdr>
        <w:top w:val="none" w:sz="0" w:space="0" w:color="auto"/>
        <w:left w:val="none" w:sz="0" w:space="0" w:color="auto"/>
        <w:bottom w:val="none" w:sz="0" w:space="0" w:color="auto"/>
        <w:right w:val="none" w:sz="0" w:space="0" w:color="auto"/>
      </w:divBdr>
    </w:div>
    <w:div w:id="1877044403">
      <w:bodyDiv w:val="1"/>
      <w:marLeft w:val="0"/>
      <w:marRight w:val="0"/>
      <w:marTop w:val="0"/>
      <w:marBottom w:val="0"/>
      <w:divBdr>
        <w:top w:val="none" w:sz="0" w:space="0" w:color="auto"/>
        <w:left w:val="none" w:sz="0" w:space="0" w:color="auto"/>
        <w:bottom w:val="none" w:sz="0" w:space="0" w:color="auto"/>
        <w:right w:val="none" w:sz="0" w:space="0" w:color="auto"/>
      </w:divBdr>
    </w:div>
    <w:div w:id="1877615778">
      <w:bodyDiv w:val="1"/>
      <w:marLeft w:val="0"/>
      <w:marRight w:val="0"/>
      <w:marTop w:val="0"/>
      <w:marBottom w:val="0"/>
      <w:divBdr>
        <w:top w:val="none" w:sz="0" w:space="0" w:color="auto"/>
        <w:left w:val="none" w:sz="0" w:space="0" w:color="auto"/>
        <w:bottom w:val="none" w:sz="0" w:space="0" w:color="auto"/>
        <w:right w:val="none" w:sz="0" w:space="0" w:color="auto"/>
      </w:divBdr>
    </w:div>
    <w:div w:id="1878006691">
      <w:bodyDiv w:val="1"/>
      <w:marLeft w:val="0"/>
      <w:marRight w:val="0"/>
      <w:marTop w:val="0"/>
      <w:marBottom w:val="0"/>
      <w:divBdr>
        <w:top w:val="none" w:sz="0" w:space="0" w:color="auto"/>
        <w:left w:val="none" w:sz="0" w:space="0" w:color="auto"/>
        <w:bottom w:val="none" w:sz="0" w:space="0" w:color="auto"/>
        <w:right w:val="none" w:sz="0" w:space="0" w:color="auto"/>
      </w:divBdr>
    </w:div>
    <w:div w:id="1878197081">
      <w:bodyDiv w:val="1"/>
      <w:marLeft w:val="0"/>
      <w:marRight w:val="0"/>
      <w:marTop w:val="0"/>
      <w:marBottom w:val="0"/>
      <w:divBdr>
        <w:top w:val="none" w:sz="0" w:space="0" w:color="auto"/>
        <w:left w:val="none" w:sz="0" w:space="0" w:color="auto"/>
        <w:bottom w:val="none" w:sz="0" w:space="0" w:color="auto"/>
        <w:right w:val="none" w:sz="0" w:space="0" w:color="auto"/>
      </w:divBdr>
    </w:div>
    <w:div w:id="1878469927">
      <w:bodyDiv w:val="1"/>
      <w:marLeft w:val="0"/>
      <w:marRight w:val="0"/>
      <w:marTop w:val="0"/>
      <w:marBottom w:val="0"/>
      <w:divBdr>
        <w:top w:val="none" w:sz="0" w:space="0" w:color="auto"/>
        <w:left w:val="none" w:sz="0" w:space="0" w:color="auto"/>
        <w:bottom w:val="none" w:sz="0" w:space="0" w:color="auto"/>
        <w:right w:val="none" w:sz="0" w:space="0" w:color="auto"/>
      </w:divBdr>
    </w:div>
    <w:div w:id="1878810669">
      <w:bodyDiv w:val="1"/>
      <w:marLeft w:val="0"/>
      <w:marRight w:val="0"/>
      <w:marTop w:val="0"/>
      <w:marBottom w:val="0"/>
      <w:divBdr>
        <w:top w:val="none" w:sz="0" w:space="0" w:color="auto"/>
        <w:left w:val="none" w:sz="0" w:space="0" w:color="auto"/>
        <w:bottom w:val="none" w:sz="0" w:space="0" w:color="auto"/>
        <w:right w:val="none" w:sz="0" w:space="0" w:color="auto"/>
      </w:divBdr>
    </w:div>
    <w:div w:id="1879126026">
      <w:bodyDiv w:val="1"/>
      <w:marLeft w:val="0"/>
      <w:marRight w:val="0"/>
      <w:marTop w:val="0"/>
      <w:marBottom w:val="0"/>
      <w:divBdr>
        <w:top w:val="none" w:sz="0" w:space="0" w:color="auto"/>
        <w:left w:val="none" w:sz="0" w:space="0" w:color="auto"/>
        <w:bottom w:val="none" w:sz="0" w:space="0" w:color="auto"/>
        <w:right w:val="none" w:sz="0" w:space="0" w:color="auto"/>
      </w:divBdr>
    </w:div>
    <w:div w:id="1879470006">
      <w:bodyDiv w:val="1"/>
      <w:marLeft w:val="0"/>
      <w:marRight w:val="0"/>
      <w:marTop w:val="0"/>
      <w:marBottom w:val="0"/>
      <w:divBdr>
        <w:top w:val="none" w:sz="0" w:space="0" w:color="auto"/>
        <w:left w:val="none" w:sz="0" w:space="0" w:color="auto"/>
        <w:bottom w:val="none" w:sz="0" w:space="0" w:color="auto"/>
        <w:right w:val="none" w:sz="0" w:space="0" w:color="auto"/>
      </w:divBdr>
    </w:div>
    <w:div w:id="1879509348">
      <w:bodyDiv w:val="1"/>
      <w:marLeft w:val="0"/>
      <w:marRight w:val="0"/>
      <w:marTop w:val="0"/>
      <w:marBottom w:val="0"/>
      <w:divBdr>
        <w:top w:val="none" w:sz="0" w:space="0" w:color="auto"/>
        <w:left w:val="none" w:sz="0" w:space="0" w:color="auto"/>
        <w:bottom w:val="none" w:sz="0" w:space="0" w:color="auto"/>
        <w:right w:val="none" w:sz="0" w:space="0" w:color="auto"/>
      </w:divBdr>
    </w:div>
    <w:div w:id="1879854723">
      <w:bodyDiv w:val="1"/>
      <w:marLeft w:val="0"/>
      <w:marRight w:val="0"/>
      <w:marTop w:val="0"/>
      <w:marBottom w:val="0"/>
      <w:divBdr>
        <w:top w:val="none" w:sz="0" w:space="0" w:color="auto"/>
        <w:left w:val="none" w:sz="0" w:space="0" w:color="auto"/>
        <w:bottom w:val="none" w:sz="0" w:space="0" w:color="auto"/>
        <w:right w:val="none" w:sz="0" w:space="0" w:color="auto"/>
      </w:divBdr>
    </w:div>
    <w:div w:id="1880781911">
      <w:bodyDiv w:val="1"/>
      <w:marLeft w:val="0"/>
      <w:marRight w:val="0"/>
      <w:marTop w:val="0"/>
      <w:marBottom w:val="0"/>
      <w:divBdr>
        <w:top w:val="none" w:sz="0" w:space="0" w:color="auto"/>
        <w:left w:val="none" w:sz="0" w:space="0" w:color="auto"/>
        <w:bottom w:val="none" w:sz="0" w:space="0" w:color="auto"/>
        <w:right w:val="none" w:sz="0" w:space="0" w:color="auto"/>
      </w:divBdr>
    </w:div>
    <w:div w:id="1880820640">
      <w:bodyDiv w:val="1"/>
      <w:marLeft w:val="0"/>
      <w:marRight w:val="0"/>
      <w:marTop w:val="0"/>
      <w:marBottom w:val="0"/>
      <w:divBdr>
        <w:top w:val="none" w:sz="0" w:space="0" w:color="auto"/>
        <w:left w:val="none" w:sz="0" w:space="0" w:color="auto"/>
        <w:bottom w:val="none" w:sz="0" w:space="0" w:color="auto"/>
        <w:right w:val="none" w:sz="0" w:space="0" w:color="auto"/>
      </w:divBdr>
    </w:div>
    <w:div w:id="1880899204">
      <w:bodyDiv w:val="1"/>
      <w:marLeft w:val="0"/>
      <w:marRight w:val="0"/>
      <w:marTop w:val="0"/>
      <w:marBottom w:val="0"/>
      <w:divBdr>
        <w:top w:val="none" w:sz="0" w:space="0" w:color="auto"/>
        <w:left w:val="none" w:sz="0" w:space="0" w:color="auto"/>
        <w:bottom w:val="none" w:sz="0" w:space="0" w:color="auto"/>
        <w:right w:val="none" w:sz="0" w:space="0" w:color="auto"/>
      </w:divBdr>
    </w:div>
    <w:div w:id="1881550783">
      <w:bodyDiv w:val="1"/>
      <w:marLeft w:val="0"/>
      <w:marRight w:val="0"/>
      <w:marTop w:val="0"/>
      <w:marBottom w:val="0"/>
      <w:divBdr>
        <w:top w:val="none" w:sz="0" w:space="0" w:color="auto"/>
        <w:left w:val="none" w:sz="0" w:space="0" w:color="auto"/>
        <w:bottom w:val="none" w:sz="0" w:space="0" w:color="auto"/>
        <w:right w:val="none" w:sz="0" w:space="0" w:color="auto"/>
      </w:divBdr>
    </w:div>
    <w:div w:id="1881892547">
      <w:bodyDiv w:val="1"/>
      <w:marLeft w:val="0"/>
      <w:marRight w:val="0"/>
      <w:marTop w:val="0"/>
      <w:marBottom w:val="0"/>
      <w:divBdr>
        <w:top w:val="none" w:sz="0" w:space="0" w:color="auto"/>
        <w:left w:val="none" w:sz="0" w:space="0" w:color="auto"/>
        <w:bottom w:val="none" w:sz="0" w:space="0" w:color="auto"/>
        <w:right w:val="none" w:sz="0" w:space="0" w:color="auto"/>
      </w:divBdr>
    </w:div>
    <w:div w:id="1882547858">
      <w:bodyDiv w:val="1"/>
      <w:marLeft w:val="0"/>
      <w:marRight w:val="0"/>
      <w:marTop w:val="0"/>
      <w:marBottom w:val="0"/>
      <w:divBdr>
        <w:top w:val="none" w:sz="0" w:space="0" w:color="auto"/>
        <w:left w:val="none" w:sz="0" w:space="0" w:color="auto"/>
        <w:bottom w:val="none" w:sz="0" w:space="0" w:color="auto"/>
        <w:right w:val="none" w:sz="0" w:space="0" w:color="auto"/>
      </w:divBdr>
    </w:div>
    <w:div w:id="1882938762">
      <w:bodyDiv w:val="1"/>
      <w:marLeft w:val="0"/>
      <w:marRight w:val="0"/>
      <w:marTop w:val="0"/>
      <w:marBottom w:val="0"/>
      <w:divBdr>
        <w:top w:val="none" w:sz="0" w:space="0" w:color="auto"/>
        <w:left w:val="none" w:sz="0" w:space="0" w:color="auto"/>
        <w:bottom w:val="none" w:sz="0" w:space="0" w:color="auto"/>
        <w:right w:val="none" w:sz="0" w:space="0" w:color="auto"/>
      </w:divBdr>
    </w:div>
    <w:div w:id="1883131657">
      <w:bodyDiv w:val="1"/>
      <w:marLeft w:val="0"/>
      <w:marRight w:val="0"/>
      <w:marTop w:val="0"/>
      <w:marBottom w:val="0"/>
      <w:divBdr>
        <w:top w:val="none" w:sz="0" w:space="0" w:color="auto"/>
        <w:left w:val="none" w:sz="0" w:space="0" w:color="auto"/>
        <w:bottom w:val="none" w:sz="0" w:space="0" w:color="auto"/>
        <w:right w:val="none" w:sz="0" w:space="0" w:color="auto"/>
      </w:divBdr>
    </w:div>
    <w:div w:id="1883403139">
      <w:bodyDiv w:val="1"/>
      <w:marLeft w:val="0"/>
      <w:marRight w:val="0"/>
      <w:marTop w:val="0"/>
      <w:marBottom w:val="0"/>
      <w:divBdr>
        <w:top w:val="none" w:sz="0" w:space="0" w:color="auto"/>
        <w:left w:val="none" w:sz="0" w:space="0" w:color="auto"/>
        <w:bottom w:val="none" w:sz="0" w:space="0" w:color="auto"/>
        <w:right w:val="none" w:sz="0" w:space="0" w:color="auto"/>
      </w:divBdr>
    </w:div>
    <w:div w:id="1883639329">
      <w:bodyDiv w:val="1"/>
      <w:marLeft w:val="0"/>
      <w:marRight w:val="0"/>
      <w:marTop w:val="0"/>
      <w:marBottom w:val="0"/>
      <w:divBdr>
        <w:top w:val="none" w:sz="0" w:space="0" w:color="auto"/>
        <w:left w:val="none" w:sz="0" w:space="0" w:color="auto"/>
        <w:bottom w:val="none" w:sz="0" w:space="0" w:color="auto"/>
        <w:right w:val="none" w:sz="0" w:space="0" w:color="auto"/>
      </w:divBdr>
    </w:div>
    <w:div w:id="1883863778">
      <w:bodyDiv w:val="1"/>
      <w:marLeft w:val="0"/>
      <w:marRight w:val="0"/>
      <w:marTop w:val="0"/>
      <w:marBottom w:val="0"/>
      <w:divBdr>
        <w:top w:val="none" w:sz="0" w:space="0" w:color="auto"/>
        <w:left w:val="none" w:sz="0" w:space="0" w:color="auto"/>
        <w:bottom w:val="none" w:sz="0" w:space="0" w:color="auto"/>
        <w:right w:val="none" w:sz="0" w:space="0" w:color="auto"/>
      </w:divBdr>
    </w:div>
    <w:div w:id="1883979243">
      <w:bodyDiv w:val="1"/>
      <w:marLeft w:val="0"/>
      <w:marRight w:val="0"/>
      <w:marTop w:val="0"/>
      <w:marBottom w:val="0"/>
      <w:divBdr>
        <w:top w:val="none" w:sz="0" w:space="0" w:color="auto"/>
        <w:left w:val="none" w:sz="0" w:space="0" w:color="auto"/>
        <w:bottom w:val="none" w:sz="0" w:space="0" w:color="auto"/>
        <w:right w:val="none" w:sz="0" w:space="0" w:color="auto"/>
      </w:divBdr>
    </w:div>
    <w:div w:id="1884054621">
      <w:bodyDiv w:val="1"/>
      <w:marLeft w:val="0"/>
      <w:marRight w:val="0"/>
      <w:marTop w:val="0"/>
      <w:marBottom w:val="0"/>
      <w:divBdr>
        <w:top w:val="none" w:sz="0" w:space="0" w:color="auto"/>
        <w:left w:val="none" w:sz="0" w:space="0" w:color="auto"/>
        <w:bottom w:val="none" w:sz="0" w:space="0" w:color="auto"/>
        <w:right w:val="none" w:sz="0" w:space="0" w:color="auto"/>
      </w:divBdr>
    </w:div>
    <w:div w:id="1884095904">
      <w:bodyDiv w:val="1"/>
      <w:marLeft w:val="0"/>
      <w:marRight w:val="0"/>
      <w:marTop w:val="0"/>
      <w:marBottom w:val="0"/>
      <w:divBdr>
        <w:top w:val="none" w:sz="0" w:space="0" w:color="auto"/>
        <w:left w:val="none" w:sz="0" w:space="0" w:color="auto"/>
        <w:bottom w:val="none" w:sz="0" w:space="0" w:color="auto"/>
        <w:right w:val="none" w:sz="0" w:space="0" w:color="auto"/>
      </w:divBdr>
    </w:div>
    <w:div w:id="1884167906">
      <w:bodyDiv w:val="1"/>
      <w:marLeft w:val="0"/>
      <w:marRight w:val="0"/>
      <w:marTop w:val="0"/>
      <w:marBottom w:val="0"/>
      <w:divBdr>
        <w:top w:val="none" w:sz="0" w:space="0" w:color="auto"/>
        <w:left w:val="none" w:sz="0" w:space="0" w:color="auto"/>
        <w:bottom w:val="none" w:sz="0" w:space="0" w:color="auto"/>
        <w:right w:val="none" w:sz="0" w:space="0" w:color="auto"/>
      </w:divBdr>
    </w:div>
    <w:div w:id="1884173778">
      <w:bodyDiv w:val="1"/>
      <w:marLeft w:val="0"/>
      <w:marRight w:val="0"/>
      <w:marTop w:val="0"/>
      <w:marBottom w:val="0"/>
      <w:divBdr>
        <w:top w:val="none" w:sz="0" w:space="0" w:color="auto"/>
        <w:left w:val="none" w:sz="0" w:space="0" w:color="auto"/>
        <w:bottom w:val="none" w:sz="0" w:space="0" w:color="auto"/>
        <w:right w:val="none" w:sz="0" w:space="0" w:color="auto"/>
      </w:divBdr>
    </w:div>
    <w:div w:id="1884250294">
      <w:bodyDiv w:val="1"/>
      <w:marLeft w:val="0"/>
      <w:marRight w:val="0"/>
      <w:marTop w:val="0"/>
      <w:marBottom w:val="0"/>
      <w:divBdr>
        <w:top w:val="none" w:sz="0" w:space="0" w:color="auto"/>
        <w:left w:val="none" w:sz="0" w:space="0" w:color="auto"/>
        <w:bottom w:val="none" w:sz="0" w:space="0" w:color="auto"/>
        <w:right w:val="none" w:sz="0" w:space="0" w:color="auto"/>
      </w:divBdr>
    </w:div>
    <w:div w:id="1884556948">
      <w:bodyDiv w:val="1"/>
      <w:marLeft w:val="0"/>
      <w:marRight w:val="0"/>
      <w:marTop w:val="0"/>
      <w:marBottom w:val="0"/>
      <w:divBdr>
        <w:top w:val="none" w:sz="0" w:space="0" w:color="auto"/>
        <w:left w:val="none" w:sz="0" w:space="0" w:color="auto"/>
        <w:bottom w:val="none" w:sz="0" w:space="0" w:color="auto"/>
        <w:right w:val="none" w:sz="0" w:space="0" w:color="auto"/>
      </w:divBdr>
    </w:div>
    <w:div w:id="1884558931">
      <w:bodyDiv w:val="1"/>
      <w:marLeft w:val="0"/>
      <w:marRight w:val="0"/>
      <w:marTop w:val="0"/>
      <w:marBottom w:val="0"/>
      <w:divBdr>
        <w:top w:val="none" w:sz="0" w:space="0" w:color="auto"/>
        <w:left w:val="none" w:sz="0" w:space="0" w:color="auto"/>
        <w:bottom w:val="none" w:sz="0" w:space="0" w:color="auto"/>
        <w:right w:val="none" w:sz="0" w:space="0" w:color="auto"/>
      </w:divBdr>
    </w:div>
    <w:div w:id="1885172823">
      <w:bodyDiv w:val="1"/>
      <w:marLeft w:val="0"/>
      <w:marRight w:val="0"/>
      <w:marTop w:val="0"/>
      <w:marBottom w:val="0"/>
      <w:divBdr>
        <w:top w:val="none" w:sz="0" w:space="0" w:color="auto"/>
        <w:left w:val="none" w:sz="0" w:space="0" w:color="auto"/>
        <w:bottom w:val="none" w:sz="0" w:space="0" w:color="auto"/>
        <w:right w:val="none" w:sz="0" w:space="0" w:color="auto"/>
      </w:divBdr>
    </w:div>
    <w:div w:id="1885752968">
      <w:bodyDiv w:val="1"/>
      <w:marLeft w:val="0"/>
      <w:marRight w:val="0"/>
      <w:marTop w:val="0"/>
      <w:marBottom w:val="0"/>
      <w:divBdr>
        <w:top w:val="none" w:sz="0" w:space="0" w:color="auto"/>
        <w:left w:val="none" w:sz="0" w:space="0" w:color="auto"/>
        <w:bottom w:val="none" w:sz="0" w:space="0" w:color="auto"/>
        <w:right w:val="none" w:sz="0" w:space="0" w:color="auto"/>
      </w:divBdr>
    </w:div>
    <w:div w:id="1886021548">
      <w:bodyDiv w:val="1"/>
      <w:marLeft w:val="0"/>
      <w:marRight w:val="0"/>
      <w:marTop w:val="0"/>
      <w:marBottom w:val="0"/>
      <w:divBdr>
        <w:top w:val="none" w:sz="0" w:space="0" w:color="auto"/>
        <w:left w:val="none" w:sz="0" w:space="0" w:color="auto"/>
        <w:bottom w:val="none" w:sz="0" w:space="0" w:color="auto"/>
        <w:right w:val="none" w:sz="0" w:space="0" w:color="auto"/>
      </w:divBdr>
    </w:div>
    <w:div w:id="1886334304">
      <w:bodyDiv w:val="1"/>
      <w:marLeft w:val="0"/>
      <w:marRight w:val="0"/>
      <w:marTop w:val="0"/>
      <w:marBottom w:val="0"/>
      <w:divBdr>
        <w:top w:val="none" w:sz="0" w:space="0" w:color="auto"/>
        <w:left w:val="none" w:sz="0" w:space="0" w:color="auto"/>
        <w:bottom w:val="none" w:sz="0" w:space="0" w:color="auto"/>
        <w:right w:val="none" w:sz="0" w:space="0" w:color="auto"/>
      </w:divBdr>
    </w:div>
    <w:div w:id="1887906917">
      <w:bodyDiv w:val="1"/>
      <w:marLeft w:val="0"/>
      <w:marRight w:val="0"/>
      <w:marTop w:val="0"/>
      <w:marBottom w:val="0"/>
      <w:divBdr>
        <w:top w:val="none" w:sz="0" w:space="0" w:color="auto"/>
        <w:left w:val="none" w:sz="0" w:space="0" w:color="auto"/>
        <w:bottom w:val="none" w:sz="0" w:space="0" w:color="auto"/>
        <w:right w:val="none" w:sz="0" w:space="0" w:color="auto"/>
      </w:divBdr>
    </w:div>
    <w:div w:id="1888447789">
      <w:bodyDiv w:val="1"/>
      <w:marLeft w:val="0"/>
      <w:marRight w:val="0"/>
      <w:marTop w:val="0"/>
      <w:marBottom w:val="0"/>
      <w:divBdr>
        <w:top w:val="none" w:sz="0" w:space="0" w:color="auto"/>
        <w:left w:val="none" w:sz="0" w:space="0" w:color="auto"/>
        <w:bottom w:val="none" w:sz="0" w:space="0" w:color="auto"/>
        <w:right w:val="none" w:sz="0" w:space="0" w:color="auto"/>
      </w:divBdr>
    </w:div>
    <w:div w:id="1888491493">
      <w:bodyDiv w:val="1"/>
      <w:marLeft w:val="0"/>
      <w:marRight w:val="0"/>
      <w:marTop w:val="0"/>
      <w:marBottom w:val="0"/>
      <w:divBdr>
        <w:top w:val="none" w:sz="0" w:space="0" w:color="auto"/>
        <w:left w:val="none" w:sz="0" w:space="0" w:color="auto"/>
        <w:bottom w:val="none" w:sz="0" w:space="0" w:color="auto"/>
        <w:right w:val="none" w:sz="0" w:space="0" w:color="auto"/>
      </w:divBdr>
    </w:div>
    <w:div w:id="1888638754">
      <w:bodyDiv w:val="1"/>
      <w:marLeft w:val="0"/>
      <w:marRight w:val="0"/>
      <w:marTop w:val="0"/>
      <w:marBottom w:val="0"/>
      <w:divBdr>
        <w:top w:val="none" w:sz="0" w:space="0" w:color="auto"/>
        <w:left w:val="none" w:sz="0" w:space="0" w:color="auto"/>
        <w:bottom w:val="none" w:sz="0" w:space="0" w:color="auto"/>
        <w:right w:val="none" w:sz="0" w:space="0" w:color="auto"/>
      </w:divBdr>
    </w:div>
    <w:div w:id="1889098487">
      <w:bodyDiv w:val="1"/>
      <w:marLeft w:val="0"/>
      <w:marRight w:val="0"/>
      <w:marTop w:val="0"/>
      <w:marBottom w:val="0"/>
      <w:divBdr>
        <w:top w:val="none" w:sz="0" w:space="0" w:color="auto"/>
        <w:left w:val="none" w:sz="0" w:space="0" w:color="auto"/>
        <w:bottom w:val="none" w:sz="0" w:space="0" w:color="auto"/>
        <w:right w:val="none" w:sz="0" w:space="0" w:color="auto"/>
      </w:divBdr>
    </w:div>
    <w:div w:id="1889098494">
      <w:bodyDiv w:val="1"/>
      <w:marLeft w:val="0"/>
      <w:marRight w:val="0"/>
      <w:marTop w:val="0"/>
      <w:marBottom w:val="0"/>
      <w:divBdr>
        <w:top w:val="none" w:sz="0" w:space="0" w:color="auto"/>
        <w:left w:val="none" w:sz="0" w:space="0" w:color="auto"/>
        <w:bottom w:val="none" w:sz="0" w:space="0" w:color="auto"/>
        <w:right w:val="none" w:sz="0" w:space="0" w:color="auto"/>
      </w:divBdr>
    </w:div>
    <w:div w:id="1889150168">
      <w:bodyDiv w:val="1"/>
      <w:marLeft w:val="0"/>
      <w:marRight w:val="0"/>
      <w:marTop w:val="0"/>
      <w:marBottom w:val="0"/>
      <w:divBdr>
        <w:top w:val="none" w:sz="0" w:space="0" w:color="auto"/>
        <w:left w:val="none" w:sz="0" w:space="0" w:color="auto"/>
        <w:bottom w:val="none" w:sz="0" w:space="0" w:color="auto"/>
        <w:right w:val="none" w:sz="0" w:space="0" w:color="auto"/>
      </w:divBdr>
    </w:div>
    <w:div w:id="1889564783">
      <w:bodyDiv w:val="1"/>
      <w:marLeft w:val="0"/>
      <w:marRight w:val="0"/>
      <w:marTop w:val="0"/>
      <w:marBottom w:val="0"/>
      <w:divBdr>
        <w:top w:val="none" w:sz="0" w:space="0" w:color="auto"/>
        <w:left w:val="none" w:sz="0" w:space="0" w:color="auto"/>
        <w:bottom w:val="none" w:sz="0" w:space="0" w:color="auto"/>
        <w:right w:val="none" w:sz="0" w:space="0" w:color="auto"/>
      </w:divBdr>
    </w:div>
    <w:div w:id="1890149489">
      <w:bodyDiv w:val="1"/>
      <w:marLeft w:val="0"/>
      <w:marRight w:val="0"/>
      <w:marTop w:val="0"/>
      <w:marBottom w:val="0"/>
      <w:divBdr>
        <w:top w:val="none" w:sz="0" w:space="0" w:color="auto"/>
        <w:left w:val="none" w:sz="0" w:space="0" w:color="auto"/>
        <w:bottom w:val="none" w:sz="0" w:space="0" w:color="auto"/>
        <w:right w:val="none" w:sz="0" w:space="0" w:color="auto"/>
      </w:divBdr>
    </w:div>
    <w:div w:id="1890259479">
      <w:bodyDiv w:val="1"/>
      <w:marLeft w:val="0"/>
      <w:marRight w:val="0"/>
      <w:marTop w:val="0"/>
      <w:marBottom w:val="0"/>
      <w:divBdr>
        <w:top w:val="none" w:sz="0" w:space="0" w:color="auto"/>
        <w:left w:val="none" w:sz="0" w:space="0" w:color="auto"/>
        <w:bottom w:val="none" w:sz="0" w:space="0" w:color="auto"/>
        <w:right w:val="none" w:sz="0" w:space="0" w:color="auto"/>
      </w:divBdr>
    </w:div>
    <w:div w:id="1890913736">
      <w:bodyDiv w:val="1"/>
      <w:marLeft w:val="0"/>
      <w:marRight w:val="0"/>
      <w:marTop w:val="0"/>
      <w:marBottom w:val="0"/>
      <w:divBdr>
        <w:top w:val="none" w:sz="0" w:space="0" w:color="auto"/>
        <w:left w:val="none" w:sz="0" w:space="0" w:color="auto"/>
        <w:bottom w:val="none" w:sz="0" w:space="0" w:color="auto"/>
        <w:right w:val="none" w:sz="0" w:space="0" w:color="auto"/>
      </w:divBdr>
    </w:div>
    <w:div w:id="1891961836">
      <w:bodyDiv w:val="1"/>
      <w:marLeft w:val="0"/>
      <w:marRight w:val="0"/>
      <w:marTop w:val="0"/>
      <w:marBottom w:val="0"/>
      <w:divBdr>
        <w:top w:val="none" w:sz="0" w:space="0" w:color="auto"/>
        <w:left w:val="none" w:sz="0" w:space="0" w:color="auto"/>
        <w:bottom w:val="none" w:sz="0" w:space="0" w:color="auto"/>
        <w:right w:val="none" w:sz="0" w:space="0" w:color="auto"/>
      </w:divBdr>
    </w:div>
    <w:div w:id="1892037841">
      <w:bodyDiv w:val="1"/>
      <w:marLeft w:val="0"/>
      <w:marRight w:val="0"/>
      <w:marTop w:val="0"/>
      <w:marBottom w:val="0"/>
      <w:divBdr>
        <w:top w:val="none" w:sz="0" w:space="0" w:color="auto"/>
        <w:left w:val="none" w:sz="0" w:space="0" w:color="auto"/>
        <w:bottom w:val="none" w:sz="0" w:space="0" w:color="auto"/>
        <w:right w:val="none" w:sz="0" w:space="0" w:color="auto"/>
      </w:divBdr>
    </w:div>
    <w:div w:id="1892226789">
      <w:bodyDiv w:val="1"/>
      <w:marLeft w:val="0"/>
      <w:marRight w:val="0"/>
      <w:marTop w:val="0"/>
      <w:marBottom w:val="0"/>
      <w:divBdr>
        <w:top w:val="none" w:sz="0" w:space="0" w:color="auto"/>
        <w:left w:val="none" w:sz="0" w:space="0" w:color="auto"/>
        <w:bottom w:val="none" w:sz="0" w:space="0" w:color="auto"/>
        <w:right w:val="none" w:sz="0" w:space="0" w:color="auto"/>
      </w:divBdr>
    </w:div>
    <w:div w:id="1892615528">
      <w:bodyDiv w:val="1"/>
      <w:marLeft w:val="0"/>
      <w:marRight w:val="0"/>
      <w:marTop w:val="0"/>
      <w:marBottom w:val="0"/>
      <w:divBdr>
        <w:top w:val="none" w:sz="0" w:space="0" w:color="auto"/>
        <w:left w:val="none" w:sz="0" w:space="0" w:color="auto"/>
        <w:bottom w:val="none" w:sz="0" w:space="0" w:color="auto"/>
        <w:right w:val="none" w:sz="0" w:space="0" w:color="auto"/>
      </w:divBdr>
    </w:div>
    <w:div w:id="1893151046">
      <w:bodyDiv w:val="1"/>
      <w:marLeft w:val="0"/>
      <w:marRight w:val="0"/>
      <w:marTop w:val="0"/>
      <w:marBottom w:val="0"/>
      <w:divBdr>
        <w:top w:val="none" w:sz="0" w:space="0" w:color="auto"/>
        <w:left w:val="none" w:sz="0" w:space="0" w:color="auto"/>
        <w:bottom w:val="none" w:sz="0" w:space="0" w:color="auto"/>
        <w:right w:val="none" w:sz="0" w:space="0" w:color="auto"/>
      </w:divBdr>
    </w:div>
    <w:div w:id="1893688651">
      <w:bodyDiv w:val="1"/>
      <w:marLeft w:val="0"/>
      <w:marRight w:val="0"/>
      <w:marTop w:val="0"/>
      <w:marBottom w:val="0"/>
      <w:divBdr>
        <w:top w:val="none" w:sz="0" w:space="0" w:color="auto"/>
        <w:left w:val="none" w:sz="0" w:space="0" w:color="auto"/>
        <w:bottom w:val="none" w:sz="0" w:space="0" w:color="auto"/>
        <w:right w:val="none" w:sz="0" w:space="0" w:color="auto"/>
      </w:divBdr>
    </w:div>
    <w:div w:id="1893691505">
      <w:bodyDiv w:val="1"/>
      <w:marLeft w:val="0"/>
      <w:marRight w:val="0"/>
      <w:marTop w:val="0"/>
      <w:marBottom w:val="0"/>
      <w:divBdr>
        <w:top w:val="none" w:sz="0" w:space="0" w:color="auto"/>
        <w:left w:val="none" w:sz="0" w:space="0" w:color="auto"/>
        <w:bottom w:val="none" w:sz="0" w:space="0" w:color="auto"/>
        <w:right w:val="none" w:sz="0" w:space="0" w:color="auto"/>
      </w:divBdr>
    </w:div>
    <w:div w:id="1894273034">
      <w:bodyDiv w:val="1"/>
      <w:marLeft w:val="0"/>
      <w:marRight w:val="0"/>
      <w:marTop w:val="0"/>
      <w:marBottom w:val="0"/>
      <w:divBdr>
        <w:top w:val="none" w:sz="0" w:space="0" w:color="auto"/>
        <w:left w:val="none" w:sz="0" w:space="0" w:color="auto"/>
        <w:bottom w:val="none" w:sz="0" w:space="0" w:color="auto"/>
        <w:right w:val="none" w:sz="0" w:space="0" w:color="auto"/>
      </w:divBdr>
    </w:div>
    <w:div w:id="1894611291">
      <w:bodyDiv w:val="1"/>
      <w:marLeft w:val="0"/>
      <w:marRight w:val="0"/>
      <w:marTop w:val="0"/>
      <w:marBottom w:val="0"/>
      <w:divBdr>
        <w:top w:val="none" w:sz="0" w:space="0" w:color="auto"/>
        <w:left w:val="none" w:sz="0" w:space="0" w:color="auto"/>
        <w:bottom w:val="none" w:sz="0" w:space="0" w:color="auto"/>
        <w:right w:val="none" w:sz="0" w:space="0" w:color="auto"/>
      </w:divBdr>
    </w:div>
    <w:div w:id="1894808209">
      <w:bodyDiv w:val="1"/>
      <w:marLeft w:val="0"/>
      <w:marRight w:val="0"/>
      <w:marTop w:val="0"/>
      <w:marBottom w:val="0"/>
      <w:divBdr>
        <w:top w:val="none" w:sz="0" w:space="0" w:color="auto"/>
        <w:left w:val="none" w:sz="0" w:space="0" w:color="auto"/>
        <w:bottom w:val="none" w:sz="0" w:space="0" w:color="auto"/>
        <w:right w:val="none" w:sz="0" w:space="0" w:color="auto"/>
      </w:divBdr>
    </w:div>
    <w:div w:id="1895043294">
      <w:bodyDiv w:val="1"/>
      <w:marLeft w:val="0"/>
      <w:marRight w:val="0"/>
      <w:marTop w:val="0"/>
      <w:marBottom w:val="0"/>
      <w:divBdr>
        <w:top w:val="none" w:sz="0" w:space="0" w:color="auto"/>
        <w:left w:val="none" w:sz="0" w:space="0" w:color="auto"/>
        <w:bottom w:val="none" w:sz="0" w:space="0" w:color="auto"/>
        <w:right w:val="none" w:sz="0" w:space="0" w:color="auto"/>
      </w:divBdr>
    </w:div>
    <w:div w:id="1895775866">
      <w:bodyDiv w:val="1"/>
      <w:marLeft w:val="0"/>
      <w:marRight w:val="0"/>
      <w:marTop w:val="0"/>
      <w:marBottom w:val="0"/>
      <w:divBdr>
        <w:top w:val="none" w:sz="0" w:space="0" w:color="auto"/>
        <w:left w:val="none" w:sz="0" w:space="0" w:color="auto"/>
        <w:bottom w:val="none" w:sz="0" w:space="0" w:color="auto"/>
        <w:right w:val="none" w:sz="0" w:space="0" w:color="auto"/>
      </w:divBdr>
    </w:div>
    <w:div w:id="1895971884">
      <w:bodyDiv w:val="1"/>
      <w:marLeft w:val="0"/>
      <w:marRight w:val="0"/>
      <w:marTop w:val="0"/>
      <w:marBottom w:val="0"/>
      <w:divBdr>
        <w:top w:val="none" w:sz="0" w:space="0" w:color="auto"/>
        <w:left w:val="none" w:sz="0" w:space="0" w:color="auto"/>
        <w:bottom w:val="none" w:sz="0" w:space="0" w:color="auto"/>
        <w:right w:val="none" w:sz="0" w:space="0" w:color="auto"/>
      </w:divBdr>
    </w:div>
    <w:div w:id="1896233920">
      <w:bodyDiv w:val="1"/>
      <w:marLeft w:val="0"/>
      <w:marRight w:val="0"/>
      <w:marTop w:val="0"/>
      <w:marBottom w:val="0"/>
      <w:divBdr>
        <w:top w:val="none" w:sz="0" w:space="0" w:color="auto"/>
        <w:left w:val="none" w:sz="0" w:space="0" w:color="auto"/>
        <w:bottom w:val="none" w:sz="0" w:space="0" w:color="auto"/>
        <w:right w:val="none" w:sz="0" w:space="0" w:color="auto"/>
      </w:divBdr>
    </w:div>
    <w:div w:id="1896426189">
      <w:bodyDiv w:val="1"/>
      <w:marLeft w:val="0"/>
      <w:marRight w:val="0"/>
      <w:marTop w:val="0"/>
      <w:marBottom w:val="0"/>
      <w:divBdr>
        <w:top w:val="none" w:sz="0" w:space="0" w:color="auto"/>
        <w:left w:val="none" w:sz="0" w:space="0" w:color="auto"/>
        <w:bottom w:val="none" w:sz="0" w:space="0" w:color="auto"/>
        <w:right w:val="none" w:sz="0" w:space="0" w:color="auto"/>
      </w:divBdr>
    </w:div>
    <w:div w:id="1897079657">
      <w:bodyDiv w:val="1"/>
      <w:marLeft w:val="0"/>
      <w:marRight w:val="0"/>
      <w:marTop w:val="0"/>
      <w:marBottom w:val="0"/>
      <w:divBdr>
        <w:top w:val="none" w:sz="0" w:space="0" w:color="auto"/>
        <w:left w:val="none" w:sz="0" w:space="0" w:color="auto"/>
        <w:bottom w:val="none" w:sz="0" w:space="0" w:color="auto"/>
        <w:right w:val="none" w:sz="0" w:space="0" w:color="auto"/>
      </w:divBdr>
    </w:div>
    <w:div w:id="1897355332">
      <w:bodyDiv w:val="1"/>
      <w:marLeft w:val="0"/>
      <w:marRight w:val="0"/>
      <w:marTop w:val="0"/>
      <w:marBottom w:val="0"/>
      <w:divBdr>
        <w:top w:val="none" w:sz="0" w:space="0" w:color="auto"/>
        <w:left w:val="none" w:sz="0" w:space="0" w:color="auto"/>
        <w:bottom w:val="none" w:sz="0" w:space="0" w:color="auto"/>
        <w:right w:val="none" w:sz="0" w:space="0" w:color="auto"/>
      </w:divBdr>
    </w:div>
    <w:div w:id="1897740086">
      <w:bodyDiv w:val="1"/>
      <w:marLeft w:val="0"/>
      <w:marRight w:val="0"/>
      <w:marTop w:val="0"/>
      <w:marBottom w:val="0"/>
      <w:divBdr>
        <w:top w:val="none" w:sz="0" w:space="0" w:color="auto"/>
        <w:left w:val="none" w:sz="0" w:space="0" w:color="auto"/>
        <w:bottom w:val="none" w:sz="0" w:space="0" w:color="auto"/>
        <w:right w:val="none" w:sz="0" w:space="0" w:color="auto"/>
      </w:divBdr>
    </w:div>
    <w:div w:id="1897932509">
      <w:bodyDiv w:val="1"/>
      <w:marLeft w:val="0"/>
      <w:marRight w:val="0"/>
      <w:marTop w:val="0"/>
      <w:marBottom w:val="0"/>
      <w:divBdr>
        <w:top w:val="none" w:sz="0" w:space="0" w:color="auto"/>
        <w:left w:val="none" w:sz="0" w:space="0" w:color="auto"/>
        <w:bottom w:val="none" w:sz="0" w:space="0" w:color="auto"/>
        <w:right w:val="none" w:sz="0" w:space="0" w:color="auto"/>
      </w:divBdr>
    </w:div>
    <w:div w:id="1898513040">
      <w:bodyDiv w:val="1"/>
      <w:marLeft w:val="0"/>
      <w:marRight w:val="0"/>
      <w:marTop w:val="0"/>
      <w:marBottom w:val="0"/>
      <w:divBdr>
        <w:top w:val="none" w:sz="0" w:space="0" w:color="auto"/>
        <w:left w:val="none" w:sz="0" w:space="0" w:color="auto"/>
        <w:bottom w:val="none" w:sz="0" w:space="0" w:color="auto"/>
        <w:right w:val="none" w:sz="0" w:space="0" w:color="auto"/>
      </w:divBdr>
    </w:div>
    <w:div w:id="1899634842">
      <w:bodyDiv w:val="1"/>
      <w:marLeft w:val="0"/>
      <w:marRight w:val="0"/>
      <w:marTop w:val="0"/>
      <w:marBottom w:val="0"/>
      <w:divBdr>
        <w:top w:val="none" w:sz="0" w:space="0" w:color="auto"/>
        <w:left w:val="none" w:sz="0" w:space="0" w:color="auto"/>
        <w:bottom w:val="none" w:sz="0" w:space="0" w:color="auto"/>
        <w:right w:val="none" w:sz="0" w:space="0" w:color="auto"/>
      </w:divBdr>
    </w:div>
    <w:div w:id="1899824809">
      <w:bodyDiv w:val="1"/>
      <w:marLeft w:val="0"/>
      <w:marRight w:val="0"/>
      <w:marTop w:val="0"/>
      <w:marBottom w:val="0"/>
      <w:divBdr>
        <w:top w:val="none" w:sz="0" w:space="0" w:color="auto"/>
        <w:left w:val="none" w:sz="0" w:space="0" w:color="auto"/>
        <w:bottom w:val="none" w:sz="0" w:space="0" w:color="auto"/>
        <w:right w:val="none" w:sz="0" w:space="0" w:color="auto"/>
      </w:divBdr>
    </w:div>
    <w:div w:id="1900431914">
      <w:bodyDiv w:val="1"/>
      <w:marLeft w:val="0"/>
      <w:marRight w:val="0"/>
      <w:marTop w:val="0"/>
      <w:marBottom w:val="0"/>
      <w:divBdr>
        <w:top w:val="none" w:sz="0" w:space="0" w:color="auto"/>
        <w:left w:val="none" w:sz="0" w:space="0" w:color="auto"/>
        <w:bottom w:val="none" w:sz="0" w:space="0" w:color="auto"/>
        <w:right w:val="none" w:sz="0" w:space="0" w:color="auto"/>
      </w:divBdr>
    </w:div>
    <w:div w:id="1900436637">
      <w:bodyDiv w:val="1"/>
      <w:marLeft w:val="0"/>
      <w:marRight w:val="0"/>
      <w:marTop w:val="0"/>
      <w:marBottom w:val="0"/>
      <w:divBdr>
        <w:top w:val="none" w:sz="0" w:space="0" w:color="auto"/>
        <w:left w:val="none" w:sz="0" w:space="0" w:color="auto"/>
        <w:bottom w:val="none" w:sz="0" w:space="0" w:color="auto"/>
        <w:right w:val="none" w:sz="0" w:space="0" w:color="auto"/>
      </w:divBdr>
    </w:div>
    <w:div w:id="1901206948">
      <w:bodyDiv w:val="1"/>
      <w:marLeft w:val="0"/>
      <w:marRight w:val="0"/>
      <w:marTop w:val="0"/>
      <w:marBottom w:val="0"/>
      <w:divBdr>
        <w:top w:val="none" w:sz="0" w:space="0" w:color="auto"/>
        <w:left w:val="none" w:sz="0" w:space="0" w:color="auto"/>
        <w:bottom w:val="none" w:sz="0" w:space="0" w:color="auto"/>
        <w:right w:val="none" w:sz="0" w:space="0" w:color="auto"/>
      </w:divBdr>
    </w:div>
    <w:div w:id="1901596939">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2712349">
      <w:bodyDiv w:val="1"/>
      <w:marLeft w:val="0"/>
      <w:marRight w:val="0"/>
      <w:marTop w:val="0"/>
      <w:marBottom w:val="0"/>
      <w:divBdr>
        <w:top w:val="none" w:sz="0" w:space="0" w:color="auto"/>
        <w:left w:val="none" w:sz="0" w:space="0" w:color="auto"/>
        <w:bottom w:val="none" w:sz="0" w:space="0" w:color="auto"/>
        <w:right w:val="none" w:sz="0" w:space="0" w:color="auto"/>
      </w:divBdr>
    </w:div>
    <w:div w:id="1903060331">
      <w:bodyDiv w:val="1"/>
      <w:marLeft w:val="0"/>
      <w:marRight w:val="0"/>
      <w:marTop w:val="0"/>
      <w:marBottom w:val="0"/>
      <w:divBdr>
        <w:top w:val="none" w:sz="0" w:space="0" w:color="auto"/>
        <w:left w:val="none" w:sz="0" w:space="0" w:color="auto"/>
        <w:bottom w:val="none" w:sz="0" w:space="0" w:color="auto"/>
        <w:right w:val="none" w:sz="0" w:space="0" w:color="auto"/>
      </w:divBdr>
    </w:div>
    <w:div w:id="1903327195">
      <w:bodyDiv w:val="1"/>
      <w:marLeft w:val="0"/>
      <w:marRight w:val="0"/>
      <w:marTop w:val="0"/>
      <w:marBottom w:val="0"/>
      <w:divBdr>
        <w:top w:val="none" w:sz="0" w:space="0" w:color="auto"/>
        <w:left w:val="none" w:sz="0" w:space="0" w:color="auto"/>
        <w:bottom w:val="none" w:sz="0" w:space="0" w:color="auto"/>
        <w:right w:val="none" w:sz="0" w:space="0" w:color="auto"/>
      </w:divBdr>
    </w:div>
    <w:div w:id="1903561802">
      <w:bodyDiv w:val="1"/>
      <w:marLeft w:val="0"/>
      <w:marRight w:val="0"/>
      <w:marTop w:val="0"/>
      <w:marBottom w:val="0"/>
      <w:divBdr>
        <w:top w:val="none" w:sz="0" w:space="0" w:color="auto"/>
        <w:left w:val="none" w:sz="0" w:space="0" w:color="auto"/>
        <w:bottom w:val="none" w:sz="0" w:space="0" w:color="auto"/>
        <w:right w:val="none" w:sz="0" w:space="0" w:color="auto"/>
      </w:divBdr>
    </w:div>
    <w:div w:id="1903633738">
      <w:bodyDiv w:val="1"/>
      <w:marLeft w:val="0"/>
      <w:marRight w:val="0"/>
      <w:marTop w:val="0"/>
      <w:marBottom w:val="0"/>
      <w:divBdr>
        <w:top w:val="none" w:sz="0" w:space="0" w:color="auto"/>
        <w:left w:val="none" w:sz="0" w:space="0" w:color="auto"/>
        <w:bottom w:val="none" w:sz="0" w:space="0" w:color="auto"/>
        <w:right w:val="none" w:sz="0" w:space="0" w:color="auto"/>
      </w:divBdr>
    </w:div>
    <w:div w:id="1904028317">
      <w:bodyDiv w:val="1"/>
      <w:marLeft w:val="0"/>
      <w:marRight w:val="0"/>
      <w:marTop w:val="0"/>
      <w:marBottom w:val="0"/>
      <w:divBdr>
        <w:top w:val="none" w:sz="0" w:space="0" w:color="auto"/>
        <w:left w:val="none" w:sz="0" w:space="0" w:color="auto"/>
        <w:bottom w:val="none" w:sz="0" w:space="0" w:color="auto"/>
        <w:right w:val="none" w:sz="0" w:space="0" w:color="auto"/>
      </w:divBdr>
    </w:div>
    <w:div w:id="1904244946">
      <w:bodyDiv w:val="1"/>
      <w:marLeft w:val="0"/>
      <w:marRight w:val="0"/>
      <w:marTop w:val="0"/>
      <w:marBottom w:val="0"/>
      <w:divBdr>
        <w:top w:val="none" w:sz="0" w:space="0" w:color="auto"/>
        <w:left w:val="none" w:sz="0" w:space="0" w:color="auto"/>
        <w:bottom w:val="none" w:sz="0" w:space="0" w:color="auto"/>
        <w:right w:val="none" w:sz="0" w:space="0" w:color="auto"/>
      </w:divBdr>
    </w:div>
    <w:div w:id="1905753464">
      <w:bodyDiv w:val="1"/>
      <w:marLeft w:val="0"/>
      <w:marRight w:val="0"/>
      <w:marTop w:val="0"/>
      <w:marBottom w:val="0"/>
      <w:divBdr>
        <w:top w:val="none" w:sz="0" w:space="0" w:color="auto"/>
        <w:left w:val="none" w:sz="0" w:space="0" w:color="auto"/>
        <w:bottom w:val="none" w:sz="0" w:space="0" w:color="auto"/>
        <w:right w:val="none" w:sz="0" w:space="0" w:color="auto"/>
      </w:divBdr>
    </w:div>
    <w:div w:id="1906332229">
      <w:bodyDiv w:val="1"/>
      <w:marLeft w:val="0"/>
      <w:marRight w:val="0"/>
      <w:marTop w:val="0"/>
      <w:marBottom w:val="0"/>
      <w:divBdr>
        <w:top w:val="none" w:sz="0" w:space="0" w:color="auto"/>
        <w:left w:val="none" w:sz="0" w:space="0" w:color="auto"/>
        <w:bottom w:val="none" w:sz="0" w:space="0" w:color="auto"/>
        <w:right w:val="none" w:sz="0" w:space="0" w:color="auto"/>
      </w:divBdr>
    </w:div>
    <w:div w:id="1906605914">
      <w:bodyDiv w:val="1"/>
      <w:marLeft w:val="0"/>
      <w:marRight w:val="0"/>
      <w:marTop w:val="0"/>
      <w:marBottom w:val="0"/>
      <w:divBdr>
        <w:top w:val="none" w:sz="0" w:space="0" w:color="auto"/>
        <w:left w:val="none" w:sz="0" w:space="0" w:color="auto"/>
        <w:bottom w:val="none" w:sz="0" w:space="0" w:color="auto"/>
        <w:right w:val="none" w:sz="0" w:space="0" w:color="auto"/>
      </w:divBdr>
    </w:div>
    <w:div w:id="1907689535">
      <w:bodyDiv w:val="1"/>
      <w:marLeft w:val="0"/>
      <w:marRight w:val="0"/>
      <w:marTop w:val="0"/>
      <w:marBottom w:val="0"/>
      <w:divBdr>
        <w:top w:val="none" w:sz="0" w:space="0" w:color="auto"/>
        <w:left w:val="none" w:sz="0" w:space="0" w:color="auto"/>
        <w:bottom w:val="none" w:sz="0" w:space="0" w:color="auto"/>
        <w:right w:val="none" w:sz="0" w:space="0" w:color="auto"/>
      </w:divBdr>
    </w:div>
    <w:div w:id="1907909006">
      <w:bodyDiv w:val="1"/>
      <w:marLeft w:val="0"/>
      <w:marRight w:val="0"/>
      <w:marTop w:val="0"/>
      <w:marBottom w:val="0"/>
      <w:divBdr>
        <w:top w:val="none" w:sz="0" w:space="0" w:color="auto"/>
        <w:left w:val="none" w:sz="0" w:space="0" w:color="auto"/>
        <w:bottom w:val="none" w:sz="0" w:space="0" w:color="auto"/>
        <w:right w:val="none" w:sz="0" w:space="0" w:color="auto"/>
      </w:divBdr>
    </w:div>
    <w:div w:id="1908104783">
      <w:bodyDiv w:val="1"/>
      <w:marLeft w:val="0"/>
      <w:marRight w:val="0"/>
      <w:marTop w:val="0"/>
      <w:marBottom w:val="0"/>
      <w:divBdr>
        <w:top w:val="none" w:sz="0" w:space="0" w:color="auto"/>
        <w:left w:val="none" w:sz="0" w:space="0" w:color="auto"/>
        <w:bottom w:val="none" w:sz="0" w:space="0" w:color="auto"/>
        <w:right w:val="none" w:sz="0" w:space="0" w:color="auto"/>
      </w:divBdr>
    </w:div>
    <w:div w:id="1908178275">
      <w:bodyDiv w:val="1"/>
      <w:marLeft w:val="0"/>
      <w:marRight w:val="0"/>
      <w:marTop w:val="0"/>
      <w:marBottom w:val="0"/>
      <w:divBdr>
        <w:top w:val="none" w:sz="0" w:space="0" w:color="auto"/>
        <w:left w:val="none" w:sz="0" w:space="0" w:color="auto"/>
        <w:bottom w:val="none" w:sz="0" w:space="0" w:color="auto"/>
        <w:right w:val="none" w:sz="0" w:space="0" w:color="auto"/>
      </w:divBdr>
    </w:div>
    <w:div w:id="1908417788">
      <w:bodyDiv w:val="1"/>
      <w:marLeft w:val="0"/>
      <w:marRight w:val="0"/>
      <w:marTop w:val="0"/>
      <w:marBottom w:val="0"/>
      <w:divBdr>
        <w:top w:val="none" w:sz="0" w:space="0" w:color="auto"/>
        <w:left w:val="none" w:sz="0" w:space="0" w:color="auto"/>
        <w:bottom w:val="none" w:sz="0" w:space="0" w:color="auto"/>
        <w:right w:val="none" w:sz="0" w:space="0" w:color="auto"/>
      </w:divBdr>
    </w:div>
    <w:div w:id="1910076574">
      <w:bodyDiv w:val="1"/>
      <w:marLeft w:val="0"/>
      <w:marRight w:val="0"/>
      <w:marTop w:val="0"/>
      <w:marBottom w:val="0"/>
      <w:divBdr>
        <w:top w:val="none" w:sz="0" w:space="0" w:color="auto"/>
        <w:left w:val="none" w:sz="0" w:space="0" w:color="auto"/>
        <w:bottom w:val="none" w:sz="0" w:space="0" w:color="auto"/>
        <w:right w:val="none" w:sz="0" w:space="0" w:color="auto"/>
      </w:divBdr>
    </w:div>
    <w:div w:id="1910311102">
      <w:bodyDiv w:val="1"/>
      <w:marLeft w:val="0"/>
      <w:marRight w:val="0"/>
      <w:marTop w:val="0"/>
      <w:marBottom w:val="0"/>
      <w:divBdr>
        <w:top w:val="none" w:sz="0" w:space="0" w:color="auto"/>
        <w:left w:val="none" w:sz="0" w:space="0" w:color="auto"/>
        <w:bottom w:val="none" w:sz="0" w:space="0" w:color="auto"/>
        <w:right w:val="none" w:sz="0" w:space="0" w:color="auto"/>
      </w:divBdr>
    </w:div>
    <w:div w:id="1910965795">
      <w:bodyDiv w:val="1"/>
      <w:marLeft w:val="0"/>
      <w:marRight w:val="0"/>
      <w:marTop w:val="0"/>
      <w:marBottom w:val="0"/>
      <w:divBdr>
        <w:top w:val="none" w:sz="0" w:space="0" w:color="auto"/>
        <w:left w:val="none" w:sz="0" w:space="0" w:color="auto"/>
        <w:bottom w:val="none" w:sz="0" w:space="0" w:color="auto"/>
        <w:right w:val="none" w:sz="0" w:space="0" w:color="auto"/>
      </w:divBdr>
    </w:div>
    <w:div w:id="1911036717">
      <w:bodyDiv w:val="1"/>
      <w:marLeft w:val="0"/>
      <w:marRight w:val="0"/>
      <w:marTop w:val="0"/>
      <w:marBottom w:val="0"/>
      <w:divBdr>
        <w:top w:val="none" w:sz="0" w:space="0" w:color="auto"/>
        <w:left w:val="none" w:sz="0" w:space="0" w:color="auto"/>
        <w:bottom w:val="none" w:sz="0" w:space="0" w:color="auto"/>
        <w:right w:val="none" w:sz="0" w:space="0" w:color="auto"/>
      </w:divBdr>
    </w:div>
    <w:div w:id="1911306362">
      <w:bodyDiv w:val="1"/>
      <w:marLeft w:val="0"/>
      <w:marRight w:val="0"/>
      <w:marTop w:val="0"/>
      <w:marBottom w:val="0"/>
      <w:divBdr>
        <w:top w:val="none" w:sz="0" w:space="0" w:color="auto"/>
        <w:left w:val="none" w:sz="0" w:space="0" w:color="auto"/>
        <w:bottom w:val="none" w:sz="0" w:space="0" w:color="auto"/>
        <w:right w:val="none" w:sz="0" w:space="0" w:color="auto"/>
      </w:divBdr>
    </w:div>
    <w:div w:id="1911501190">
      <w:bodyDiv w:val="1"/>
      <w:marLeft w:val="0"/>
      <w:marRight w:val="0"/>
      <w:marTop w:val="0"/>
      <w:marBottom w:val="0"/>
      <w:divBdr>
        <w:top w:val="none" w:sz="0" w:space="0" w:color="auto"/>
        <w:left w:val="none" w:sz="0" w:space="0" w:color="auto"/>
        <w:bottom w:val="none" w:sz="0" w:space="0" w:color="auto"/>
        <w:right w:val="none" w:sz="0" w:space="0" w:color="auto"/>
      </w:divBdr>
    </w:div>
    <w:div w:id="1911843880">
      <w:bodyDiv w:val="1"/>
      <w:marLeft w:val="0"/>
      <w:marRight w:val="0"/>
      <w:marTop w:val="0"/>
      <w:marBottom w:val="0"/>
      <w:divBdr>
        <w:top w:val="none" w:sz="0" w:space="0" w:color="auto"/>
        <w:left w:val="none" w:sz="0" w:space="0" w:color="auto"/>
        <w:bottom w:val="none" w:sz="0" w:space="0" w:color="auto"/>
        <w:right w:val="none" w:sz="0" w:space="0" w:color="auto"/>
      </w:divBdr>
    </w:div>
    <w:div w:id="1911962644">
      <w:bodyDiv w:val="1"/>
      <w:marLeft w:val="0"/>
      <w:marRight w:val="0"/>
      <w:marTop w:val="0"/>
      <w:marBottom w:val="0"/>
      <w:divBdr>
        <w:top w:val="none" w:sz="0" w:space="0" w:color="auto"/>
        <w:left w:val="none" w:sz="0" w:space="0" w:color="auto"/>
        <w:bottom w:val="none" w:sz="0" w:space="0" w:color="auto"/>
        <w:right w:val="none" w:sz="0" w:space="0" w:color="auto"/>
      </w:divBdr>
    </w:div>
    <w:div w:id="1912499053">
      <w:bodyDiv w:val="1"/>
      <w:marLeft w:val="0"/>
      <w:marRight w:val="0"/>
      <w:marTop w:val="0"/>
      <w:marBottom w:val="0"/>
      <w:divBdr>
        <w:top w:val="none" w:sz="0" w:space="0" w:color="auto"/>
        <w:left w:val="none" w:sz="0" w:space="0" w:color="auto"/>
        <w:bottom w:val="none" w:sz="0" w:space="0" w:color="auto"/>
        <w:right w:val="none" w:sz="0" w:space="0" w:color="auto"/>
      </w:divBdr>
    </w:div>
    <w:div w:id="1912540437">
      <w:bodyDiv w:val="1"/>
      <w:marLeft w:val="0"/>
      <w:marRight w:val="0"/>
      <w:marTop w:val="0"/>
      <w:marBottom w:val="0"/>
      <w:divBdr>
        <w:top w:val="none" w:sz="0" w:space="0" w:color="auto"/>
        <w:left w:val="none" w:sz="0" w:space="0" w:color="auto"/>
        <w:bottom w:val="none" w:sz="0" w:space="0" w:color="auto"/>
        <w:right w:val="none" w:sz="0" w:space="0" w:color="auto"/>
      </w:divBdr>
    </w:div>
    <w:div w:id="1913152580">
      <w:bodyDiv w:val="1"/>
      <w:marLeft w:val="0"/>
      <w:marRight w:val="0"/>
      <w:marTop w:val="0"/>
      <w:marBottom w:val="0"/>
      <w:divBdr>
        <w:top w:val="none" w:sz="0" w:space="0" w:color="auto"/>
        <w:left w:val="none" w:sz="0" w:space="0" w:color="auto"/>
        <w:bottom w:val="none" w:sz="0" w:space="0" w:color="auto"/>
        <w:right w:val="none" w:sz="0" w:space="0" w:color="auto"/>
      </w:divBdr>
    </w:div>
    <w:div w:id="1913537673">
      <w:bodyDiv w:val="1"/>
      <w:marLeft w:val="0"/>
      <w:marRight w:val="0"/>
      <w:marTop w:val="0"/>
      <w:marBottom w:val="0"/>
      <w:divBdr>
        <w:top w:val="none" w:sz="0" w:space="0" w:color="auto"/>
        <w:left w:val="none" w:sz="0" w:space="0" w:color="auto"/>
        <w:bottom w:val="none" w:sz="0" w:space="0" w:color="auto"/>
        <w:right w:val="none" w:sz="0" w:space="0" w:color="auto"/>
      </w:divBdr>
    </w:div>
    <w:div w:id="1913539944">
      <w:bodyDiv w:val="1"/>
      <w:marLeft w:val="0"/>
      <w:marRight w:val="0"/>
      <w:marTop w:val="0"/>
      <w:marBottom w:val="0"/>
      <w:divBdr>
        <w:top w:val="none" w:sz="0" w:space="0" w:color="auto"/>
        <w:left w:val="none" w:sz="0" w:space="0" w:color="auto"/>
        <w:bottom w:val="none" w:sz="0" w:space="0" w:color="auto"/>
        <w:right w:val="none" w:sz="0" w:space="0" w:color="auto"/>
      </w:divBdr>
    </w:div>
    <w:div w:id="1914196093">
      <w:bodyDiv w:val="1"/>
      <w:marLeft w:val="0"/>
      <w:marRight w:val="0"/>
      <w:marTop w:val="0"/>
      <w:marBottom w:val="0"/>
      <w:divBdr>
        <w:top w:val="none" w:sz="0" w:space="0" w:color="auto"/>
        <w:left w:val="none" w:sz="0" w:space="0" w:color="auto"/>
        <w:bottom w:val="none" w:sz="0" w:space="0" w:color="auto"/>
        <w:right w:val="none" w:sz="0" w:space="0" w:color="auto"/>
      </w:divBdr>
    </w:div>
    <w:div w:id="1915314724">
      <w:bodyDiv w:val="1"/>
      <w:marLeft w:val="0"/>
      <w:marRight w:val="0"/>
      <w:marTop w:val="0"/>
      <w:marBottom w:val="0"/>
      <w:divBdr>
        <w:top w:val="none" w:sz="0" w:space="0" w:color="auto"/>
        <w:left w:val="none" w:sz="0" w:space="0" w:color="auto"/>
        <w:bottom w:val="none" w:sz="0" w:space="0" w:color="auto"/>
        <w:right w:val="none" w:sz="0" w:space="0" w:color="auto"/>
      </w:divBdr>
    </w:div>
    <w:div w:id="1915772631">
      <w:bodyDiv w:val="1"/>
      <w:marLeft w:val="0"/>
      <w:marRight w:val="0"/>
      <w:marTop w:val="0"/>
      <w:marBottom w:val="0"/>
      <w:divBdr>
        <w:top w:val="none" w:sz="0" w:space="0" w:color="auto"/>
        <w:left w:val="none" w:sz="0" w:space="0" w:color="auto"/>
        <w:bottom w:val="none" w:sz="0" w:space="0" w:color="auto"/>
        <w:right w:val="none" w:sz="0" w:space="0" w:color="auto"/>
      </w:divBdr>
    </w:div>
    <w:div w:id="1915894377">
      <w:bodyDiv w:val="1"/>
      <w:marLeft w:val="0"/>
      <w:marRight w:val="0"/>
      <w:marTop w:val="0"/>
      <w:marBottom w:val="0"/>
      <w:divBdr>
        <w:top w:val="none" w:sz="0" w:space="0" w:color="auto"/>
        <w:left w:val="none" w:sz="0" w:space="0" w:color="auto"/>
        <w:bottom w:val="none" w:sz="0" w:space="0" w:color="auto"/>
        <w:right w:val="none" w:sz="0" w:space="0" w:color="auto"/>
      </w:divBdr>
    </w:div>
    <w:div w:id="1916013132">
      <w:bodyDiv w:val="1"/>
      <w:marLeft w:val="0"/>
      <w:marRight w:val="0"/>
      <w:marTop w:val="0"/>
      <w:marBottom w:val="0"/>
      <w:divBdr>
        <w:top w:val="none" w:sz="0" w:space="0" w:color="auto"/>
        <w:left w:val="none" w:sz="0" w:space="0" w:color="auto"/>
        <w:bottom w:val="none" w:sz="0" w:space="0" w:color="auto"/>
        <w:right w:val="none" w:sz="0" w:space="0" w:color="auto"/>
      </w:divBdr>
    </w:div>
    <w:div w:id="1916084123">
      <w:bodyDiv w:val="1"/>
      <w:marLeft w:val="0"/>
      <w:marRight w:val="0"/>
      <w:marTop w:val="0"/>
      <w:marBottom w:val="0"/>
      <w:divBdr>
        <w:top w:val="none" w:sz="0" w:space="0" w:color="auto"/>
        <w:left w:val="none" w:sz="0" w:space="0" w:color="auto"/>
        <w:bottom w:val="none" w:sz="0" w:space="0" w:color="auto"/>
        <w:right w:val="none" w:sz="0" w:space="0" w:color="auto"/>
      </w:divBdr>
    </w:div>
    <w:div w:id="1916352590">
      <w:bodyDiv w:val="1"/>
      <w:marLeft w:val="0"/>
      <w:marRight w:val="0"/>
      <w:marTop w:val="0"/>
      <w:marBottom w:val="0"/>
      <w:divBdr>
        <w:top w:val="none" w:sz="0" w:space="0" w:color="auto"/>
        <w:left w:val="none" w:sz="0" w:space="0" w:color="auto"/>
        <w:bottom w:val="none" w:sz="0" w:space="0" w:color="auto"/>
        <w:right w:val="none" w:sz="0" w:space="0" w:color="auto"/>
      </w:divBdr>
    </w:div>
    <w:div w:id="1916737882">
      <w:bodyDiv w:val="1"/>
      <w:marLeft w:val="0"/>
      <w:marRight w:val="0"/>
      <w:marTop w:val="0"/>
      <w:marBottom w:val="0"/>
      <w:divBdr>
        <w:top w:val="none" w:sz="0" w:space="0" w:color="auto"/>
        <w:left w:val="none" w:sz="0" w:space="0" w:color="auto"/>
        <w:bottom w:val="none" w:sz="0" w:space="0" w:color="auto"/>
        <w:right w:val="none" w:sz="0" w:space="0" w:color="auto"/>
      </w:divBdr>
    </w:div>
    <w:div w:id="1916813528">
      <w:bodyDiv w:val="1"/>
      <w:marLeft w:val="0"/>
      <w:marRight w:val="0"/>
      <w:marTop w:val="0"/>
      <w:marBottom w:val="0"/>
      <w:divBdr>
        <w:top w:val="none" w:sz="0" w:space="0" w:color="auto"/>
        <w:left w:val="none" w:sz="0" w:space="0" w:color="auto"/>
        <w:bottom w:val="none" w:sz="0" w:space="0" w:color="auto"/>
        <w:right w:val="none" w:sz="0" w:space="0" w:color="auto"/>
      </w:divBdr>
    </w:div>
    <w:div w:id="1917279023">
      <w:bodyDiv w:val="1"/>
      <w:marLeft w:val="0"/>
      <w:marRight w:val="0"/>
      <w:marTop w:val="0"/>
      <w:marBottom w:val="0"/>
      <w:divBdr>
        <w:top w:val="none" w:sz="0" w:space="0" w:color="auto"/>
        <w:left w:val="none" w:sz="0" w:space="0" w:color="auto"/>
        <w:bottom w:val="none" w:sz="0" w:space="0" w:color="auto"/>
        <w:right w:val="none" w:sz="0" w:space="0" w:color="auto"/>
      </w:divBdr>
    </w:div>
    <w:div w:id="1917930948">
      <w:bodyDiv w:val="1"/>
      <w:marLeft w:val="0"/>
      <w:marRight w:val="0"/>
      <w:marTop w:val="0"/>
      <w:marBottom w:val="0"/>
      <w:divBdr>
        <w:top w:val="none" w:sz="0" w:space="0" w:color="auto"/>
        <w:left w:val="none" w:sz="0" w:space="0" w:color="auto"/>
        <w:bottom w:val="none" w:sz="0" w:space="0" w:color="auto"/>
        <w:right w:val="none" w:sz="0" w:space="0" w:color="auto"/>
      </w:divBdr>
    </w:div>
    <w:div w:id="1918438871">
      <w:bodyDiv w:val="1"/>
      <w:marLeft w:val="0"/>
      <w:marRight w:val="0"/>
      <w:marTop w:val="0"/>
      <w:marBottom w:val="0"/>
      <w:divBdr>
        <w:top w:val="none" w:sz="0" w:space="0" w:color="auto"/>
        <w:left w:val="none" w:sz="0" w:space="0" w:color="auto"/>
        <w:bottom w:val="none" w:sz="0" w:space="0" w:color="auto"/>
        <w:right w:val="none" w:sz="0" w:space="0" w:color="auto"/>
      </w:divBdr>
    </w:div>
    <w:div w:id="1918635181">
      <w:bodyDiv w:val="1"/>
      <w:marLeft w:val="0"/>
      <w:marRight w:val="0"/>
      <w:marTop w:val="0"/>
      <w:marBottom w:val="0"/>
      <w:divBdr>
        <w:top w:val="none" w:sz="0" w:space="0" w:color="auto"/>
        <w:left w:val="none" w:sz="0" w:space="0" w:color="auto"/>
        <w:bottom w:val="none" w:sz="0" w:space="0" w:color="auto"/>
        <w:right w:val="none" w:sz="0" w:space="0" w:color="auto"/>
      </w:divBdr>
    </w:div>
    <w:div w:id="1918636483">
      <w:bodyDiv w:val="1"/>
      <w:marLeft w:val="0"/>
      <w:marRight w:val="0"/>
      <w:marTop w:val="0"/>
      <w:marBottom w:val="0"/>
      <w:divBdr>
        <w:top w:val="none" w:sz="0" w:space="0" w:color="auto"/>
        <w:left w:val="none" w:sz="0" w:space="0" w:color="auto"/>
        <w:bottom w:val="none" w:sz="0" w:space="0" w:color="auto"/>
        <w:right w:val="none" w:sz="0" w:space="0" w:color="auto"/>
      </w:divBdr>
    </w:div>
    <w:div w:id="1918973059">
      <w:bodyDiv w:val="1"/>
      <w:marLeft w:val="0"/>
      <w:marRight w:val="0"/>
      <w:marTop w:val="0"/>
      <w:marBottom w:val="0"/>
      <w:divBdr>
        <w:top w:val="none" w:sz="0" w:space="0" w:color="auto"/>
        <w:left w:val="none" w:sz="0" w:space="0" w:color="auto"/>
        <w:bottom w:val="none" w:sz="0" w:space="0" w:color="auto"/>
        <w:right w:val="none" w:sz="0" w:space="0" w:color="auto"/>
      </w:divBdr>
    </w:div>
    <w:div w:id="1918980784">
      <w:bodyDiv w:val="1"/>
      <w:marLeft w:val="0"/>
      <w:marRight w:val="0"/>
      <w:marTop w:val="0"/>
      <w:marBottom w:val="0"/>
      <w:divBdr>
        <w:top w:val="none" w:sz="0" w:space="0" w:color="auto"/>
        <w:left w:val="none" w:sz="0" w:space="0" w:color="auto"/>
        <w:bottom w:val="none" w:sz="0" w:space="0" w:color="auto"/>
        <w:right w:val="none" w:sz="0" w:space="0" w:color="auto"/>
      </w:divBdr>
    </w:div>
    <w:div w:id="1919633440">
      <w:bodyDiv w:val="1"/>
      <w:marLeft w:val="0"/>
      <w:marRight w:val="0"/>
      <w:marTop w:val="0"/>
      <w:marBottom w:val="0"/>
      <w:divBdr>
        <w:top w:val="none" w:sz="0" w:space="0" w:color="auto"/>
        <w:left w:val="none" w:sz="0" w:space="0" w:color="auto"/>
        <w:bottom w:val="none" w:sz="0" w:space="0" w:color="auto"/>
        <w:right w:val="none" w:sz="0" w:space="0" w:color="auto"/>
      </w:divBdr>
    </w:div>
    <w:div w:id="1919748473">
      <w:bodyDiv w:val="1"/>
      <w:marLeft w:val="0"/>
      <w:marRight w:val="0"/>
      <w:marTop w:val="0"/>
      <w:marBottom w:val="0"/>
      <w:divBdr>
        <w:top w:val="none" w:sz="0" w:space="0" w:color="auto"/>
        <w:left w:val="none" w:sz="0" w:space="0" w:color="auto"/>
        <w:bottom w:val="none" w:sz="0" w:space="0" w:color="auto"/>
        <w:right w:val="none" w:sz="0" w:space="0" w:color="auto"/>
      </w:divBdr>
    </w:div>
    <w:div w:id="1919972472">
      <w:bodyDiv w:val="1"/>
      <w:marLeft w:val="0"/>
      <w:marRight w:val="0"/>
      <w:marTop w:val="0"/>
      <w:marBottom w:val="0"/>
      <w:divBdr>
        <w:top w:val="none" w:sz="0" w:space="0" w:color="auto"/>
        <w:left w:val="none" w:sz="0" w:space="0" w:color="auto"/>
        <w:bottom w:val="none" w:sz="0" w:space="0" w:color="auto"/>
        <w:right w:val="none" w:sz="0" w:space="0" w:color="auto"/>
      </w:divBdr>
    </w:div>
    <w:div w:id="1920558858">
      <w:bodyDiv w:val="1"/>
      <w:marLeft w:val="0"/>
      <w:marRight w:val="0"/>
      <w:marTop w:val="0"/>
      <w:marBottom w:val="0"/>
      <w:divBdr>
        <w:top w:val="none" w:sz="0" w:space="0" w:color="auto"/>
        <w:left w:val="none" w:sz="0" w:space="0" w:color="auto"/>
        <w:bottom w:val="none" w:sz="0" w:space="0" w:color="auto"/>
        <w:right w:val="none" w:sz="0" w:space="0" w:color="auto"/>
      </w:divBdr>
    </w:div>
    <w:div w:id="1920678918">
      <w:bodyDiv w:val="1"/>
      <w:marLeft w:val="0"/>
      <w:marRight w:val="0"/>
      <w:marTop w:val="0"/>
      <w:marBottom w:val="0"/>
      <w:divBdr>
        <w:top w:val="none" w:sz="0" w:space="0" w:color="auto"/>
        <w:left w:val="none" w:sz="0" w:space="0" w:color="auto"/>
        <w:bottom w:val="none" w:sz="0" w:space="0" w:color="auto"/>
        <w:right w:val="none" w:sz="0" w:space="0" w:color="auto"/>
      </w:divBdr>
    </w:div>
    <w:div w:id="1921331694">
      <w:bodyDiv w:val="1"/>
      <w:marLeft w:val="0"/>
      <w:marRight w:val="0"/>
      <w:marTop w:val="0"/>
      <w:marBottom w:val="0"/>
      <w:divBdr>
        <w:top w:val="none" w:sz="0" w:space="0" w:color="auto"/>
        <w:left w:val="none" w:sz="0" w:space="0" w:color="auto"/>
        <w:bottom w:val="none" w:sz="0" w:space="0" w:color="auto"/>
        <w:right w:val="none" w:sz="0" w:space="0" w:color="auto"/>
      </w:divBdr>
    </w:div>
    <w:div w:id="1921521090">
      <w:bodyDiv w:val="1"/>
      <w:marLeft w:val="0"/>
      <w:marRight w:val="0"/>
      <w:marTop w:val="0"/>
      <w:marBottom w:val="0"/>
      <w:divBdr>
        <w:top w:val="none" w:sz="0" w:space="0" w:color="auto"/>
        <w:left w:val="none" w:sz="0" w:space="0" w:color="auto"/>
        <w:bottom w:val="none" w:sz="0" w:space="0" w:color="auto"/>
        <w:right w:val="none" w:sz="0" w:space="0" w:color="auto"/>
      </w:divBdr>
    </w:div>
    <w:div w:id="1922325989">
      <w:bodyDiv w:val="1"/>
      <w:marLeft w:val="0"/>
      <w:marRight w:val="0"/>
      <w:marTop w:val="0"/>
      <w:marBottom w:val="0"/>
      <w:divBdr>
        <w:top w:val="none" w:sz="0" w:space="0" w:color="auto"/>
        <w:left w:val="none" w:sz="0" w:space="0" w:color="auto"/>
        <w:bottom w:val="none" w:sz="0" w:space="0" w:color="auto"/>
        <w:right w:val="none" w:sz="0" w:space="0" w:color="auto"/>
      </w:divBdr>
    </w:div>
    <w:div w:id="1922519438">
      <w:bodyDiv w:val="1"/>
      <w:marLeft w:val="0"/>
      <w:marRight w:val="0"/>
      <w:marTop w:val="0"/>
      <w:marBottom w:val="0"/>
      <w:divBdr>
        <w:top w:val="none" w:sz="0" w:space="0" w:color="auto"/>
        <w:left w:val="none" w:sz="0" w:space="0" w:color="auto"/>
        <w:bottom w:val="none" w:sz="0" w:space="0" w:color="auto"/>
        <w:right w:val="none" w:sz="0" w:space="0" w:color="auto"/>
      </w:divBdr>
    </w:div>
    <w:div w:id="1923876513">
      <w:bodyDiv w:val="1"/>
      <w:marLeft w:val="0"/>
      <w:marRight w:val="0"/>
      <w:marTop w:val="0"/>
      <w:marBottom w:val="0"/>
      <w:divBdr>
        <w:top w:val="none" w:sz="0" w:space="0" w:color="auto"/>
        <w:left w:val="none" w:sz="0" w:space="0" w:color="auto"/>
        <w:bottom w:val="none" w:sz="0" w:space="0" w:color="auto"/>
        <w:right w:val="none" w:sz="0" w:space="0" w:color="auto"/>
      </w:divBdr>
    </w:div>
    <w:div w:id="1924336002">
      <w:bodyDiv w:val="1"/>
      <w:marLeft w:val="0"/>
      <w:marRight w:val="0"/>
      <w:marTop w:val="0"/>
      <w:marBottom w:val="0"/>
      <w:divBdr>
        <w:top w:val="none" w:sz="0" w:space="0" w:color="auto"/>
        <w:left w:val="none" w:sz="0" w:space="0" w:color="auto"/>
        <w:bottom w:val="none" w:sz="0" w:space="0" w:color="auto"/>
        <w:right w:val="none" w:sz="0" w:space="0" w:color="auto"/>
      </w:divBdr>
    </w:div>
    <w:div w:id="1925144419">
      <w:bodyDiv w:val="1"/>
      <w:marLeft w:val="0"/>
      <w:marRight w:val="0"/>
      <w:marTop w:val="0"/>
      <w:marBottom w:val="0"/>
      <w:divBdr>
        <w:top w:val="none" w:sz="0" w:space="0" w:color="auto"/>
        <w:left w:val="none" w:sz="0" w:space="0" w:color="auto"/>
        <w:bottom w:val="none" w:sz="0" w:space="0" w:color="auto"/>
        <w:right w:val="none" w:sz="0" w:space="0" w:color="auto"/>
      </w:divBdr>
    </w:div>
    <w:div w:id="1926449750">
      <w:bodyDiv w:val="1"/>
      <w:marLeft w:val="0"/>
      <w:marRight w:val="0"/>
      <w:marTop w:val="0"/>
      <w:marBottom w:val="0"/>
      <w:divBdr>
        <w:top w:val="none" w:sz="0" w:space="0" w:color="auto"/>
        <w:left w:val="none" w:sz="0" w:space="0" w:color="auto"/>
        <w:bottom w:val="none" w:sz="0" w:space="0" w:color="auto"/>
        <w:right w:val="none" w:sz="0" w:space="0" w:color="auto"/>
      </w:divBdr>
    </w:div>
    <w:div w:id="1926457022">
      <w:bodyDiv w:val="1"/>
      <w:marLeft w:val="0"/>
      <w:marRight w:val="0"/>
      <w:marTop w:val="0"/>
      <w:marBottom w:val="0"/>
      <w:divBdr>
        <w:top w:val="none" w:sz="0" w:space="0" w:color="auto"/>
        <w:left w:val="none" w:sz="0" w:space="0" w:color="auto"/>
        <w:bottom w:val="none" w:sz="0" w:space="0" w:color="auto"/>
        <w:right w:val="none" w:sz="0" w:space="0" w:color="auto"/>
      </w:divBdr>
    </w:div>
    <w:div w:id="1928072625">
      <w:bodyDiv w:val="1"/>
      <w:marLeft w:val="0"/>
      <w:marRight w:val="0"/>
      <w:marTop w:val="0"/>
      <w:marBottom w:val="0"/>
      <w:divBdr>
        <w:top w:val="none" w:sz="0" w:space="0" w:color="auto"/>
        <w:left w:val="none" w:sz="0" w:space="0" w:color="auto"/>
        <w:bottom w:val="none" w:sz="0" w:space="0" w:color="auto"/>
        <w:right w:val="none" w:sz="0" w:space="0" w:color="auto"/>
      </w:divBdr>
    </w:div>
    <w:div w:id="1928348284">
      <w:bodyDiv w:val="1"/>
      <w:marLeft w:val="0"/>
      <w:marRight w:val="0"/>
      <w:marTop w:val="0"/>
      <w:marBottom w:val="0"/>
      <w:divBdr>
        <w:top w:val="none" w:sz="0" w:space="0" w:color="auto"/>
        <w:left w:val="none" w:sz="0" w:space="0" w:color="auto"/>
        <w:bottom w:val="none" w:sz="0" w:space="0" w:color="auto"/>
        <w:right w:val="none" w:sz="0" w:space="0" w:color="auto"/>
      </w:divBdr>
    </w:div>
    <w:div w:id="1928416056">
      <w:bodyDiv w:val="1"/>
      <w:marLeft w:val="0"/>
      <w:marRight w:val="0"/>
      <w:marTop w:val="0"/>
      <w:marBottom w:val="0"/>
      <w:divBdr>
        <w:top w:val="none" w:sz="0" w:space="0" w:color="auto"/>
        <w:left w:val="none" w:sz="0" w:space="0" w:color="auto"/>
        <w:bottom w:val="none" w:sz="0" w:space="0" w:color="auto"/>
        <w:right w:val="none" w:sz="0" w:space="0" w:color="auto"/>
      </w:divBdr>
    </w:div>
    <w:div w:id="1928610480">
      <w:bodyDiv w:val="1"/>
      <w:marLeft w:val="0"/>
      <w:marRight w:val="0"/>
      <w:marTop w:val="0"/>
      <w:marBottom w:val="0"/>
      <w:divBdr>
        <w:top w:val="none" w:sz="0" w:space="0" w:color="auto"/>
        <w:left w:val="none" w:sz="0" w:space="0" w:color="auto"/>
        <w:bottom w:val="none" w:sz="0" w:space="0" w:color="auto"/>
        <w:right w:val="none" w:sz="0" w:space="0" w:color="auto"/>
      </w:divBdr>
    </w:div>
    <w:div w:id="1928878083">
      <w:bodyDiv w:val="1"/>
      <w:marLeft w:val="0"/>
      <w:marRight w:val="0"/>
      <w:marTop w:val="0"/>
      <w:marBottom w:val="0"/>
      <w:divBdr>
        <w:top w:val="none" w:sz="0" w:space="0" w:color="auto"/>
        <w:left w:val="none" w:sz="0" w:space="0" w:color="auto"/>
        <w:bottom w:val="none" w:sz="0" w:space="0" w:color="auto"/>
        <w:right w:val="none" w:sz="0" w:space="0" w:color="auto"/>
      </w:divBdr>
    </w:div>
    <w:div w:id="1928878222">
      <w:bodyDiv w:val="1"/>
      <w:marLeft w:val="0"/>
      <w:marRight w:val="0"/>
      <w:marTop w:val="0"/>
      <w:marBottom w:val="0"/>
      <w:divBdr>
        <w:top w:val="none" w:sz="0" w:space="0" w:color="auto"/>
        <w:left w:val="none" w:sz="0" w:space="0" w:color="auto"/>
        <w:bottom w:val="none" w:sz="0" w:space="0" w:color="auto"/>
        <w:right w:val="none" w:sz="0" w:space="0" w:color="auto"/>
      </w:divBdr>
    </w:div>
    <w:div w:id="1928880618">
      <w:bodyDiv w:val="1"/>
      <w:marLeft w:val="0"/>
      <w:marRight w:val="0"/>
      <w:marTop w:val="0"/>
      <w:marBottom w:val="0"/>
      <w:divBdr>
        <w:top w:val="none" w:sz="0" w:space="0" w:color="auto"/>
        <w:left w:val="none" w:sz="0" w:space="0" w:color="auto"/>
        <w:bottom w:val="none" w:sz="0" w:space="0" w:color="auto"/>
        <w:right w:val="none" w:sz="0" w:space="0" w:color="auto"/>
      </w:divBdr>
    </w:div>
    <w:div w:id="1929078795">
      <w:bodyDiv w:val="1"/>
      <w:marLeft w:val="0"/>
      <w:marRight w:val="0"/>
      <w:marTop w:val="0"/>
      <w:marBottom w:val="0"/>
      <w:divBdr>
        <w:top w:val="none" w:sz="0" w:space="0" w:color="auto"/>
        <w:left w:val="none" w:sz="0" w:space="0" w:color="auto"/>
        <w:bottom w:val="none" w:sz="0" w:space="0" w:color="auto"/>
        <w:right w:val="none" w:sz="0" w:space="0" w:color="auto"/>
      </w:divBdr>
    </w:div>
    <w:div w:id="1929340171">
      <w:bodyDiv w:val="1"/>
      <w:marLeft w:val="0"/>
      <w:marRight w:val="0"/>
      <w:marTop w:val="0"/>
      <w:marBottom w:val="0"/>
      <w:divBdr>
        <w:top w:val="none" w:sz="0" w:space="0" w:color="auto"/>
        <w:left w:val="none" w:sz="0" w:space="0" w:color="auto"/>
        <w:bottom w:val="none" w:sz="0" w:space="0" w:color="auto"/>
        <w:right w:val="none" w:sz="0" w:space="0" w:color="auto"/>
      </w:divBdr>
    </w:div>
    <w:div w:id="1929535548">
      <w:bodyDiv w:val="1"/>
      <w:marLeft w:val="0"/>
      <w:marRight w:val="0"/>
      <w:marTop w:val="0"/>
      <w:marBottom w:val="0"/>
      <w:divBdr>
        <w:top w:val="none" w:sz="0" w:space="0" w:color="auto"/>
        <w:left w:val="none" w:sz="0" w:space="0" w:color="auto"/>
        <w:bottom w:val="none" w:sz="0" w:space="0" w:color="auto"/>
        <w:right w:val="none" w:sz="0" w:space="0" w:color="auto"/>
      </w:divBdr>
    </w:div>
    <w:div w:id="1929584074">
      <w:bodyDiv w:val="1"/>
      <w:marLeft w:val="0"/>
      <w:marRight w:val="0"/>
      <w:marTop w:val="0"/>
      <w:marBottom w:val="0"/>
      <w:divBdr>
        <w:top w:val="none" w:sz="0" w:space="0" w:color="auto"/>
        <w:left w:val="none" w:sz="0" w:space="0" w:color="auto"/>
        <w:bottom w:val="none" w:sz="0" w:space="0" w:color="auto"/>
        <w:right w:val="none" w:sz="0" w:space="0" w:color="auto"/>
      </w:divBdr>
    </w:div>
    <w:div w:id="1930116080">
      <w:bodyDiv w:val="1"/>
      <w:marLeft w:val="0"/>
      <w:marRight w:val="0"/>
      <w:marTop w:val="0"/>
      <w:marBottom w:val="0"/>
      <w:divBdr>
        <w:top w:val="none" w:sz="0" w:space="0" w:color="auto"/>
        <w:left w:val="none" w:sz="0" w:space="0" w:color="auto"/>
        <w:bottom w:val="none" w:sz="0" w:space="0" w:color="auto"/>
        <w:right w:val="none" w:sz="0" w:space="0" w:color="auto"/>
      </w:divBdr>
    </w:div>
    <w:div w:id="1930194727">
      <w:bodyDiv w:val="1"/>
      <w:marLeft w:val="0"/>
      <w:marRight w:val="0"/>
      <w:marTop w:val="0"/>
      <w:marBottom w:val="0"/>
      <w:divBdr>
        <w:top w:val="none" w:sz="0" w:space="0" w:color="auto"/>
        <w:left w:val="none" w:sz="0" w:space="0" w:color="auto"/>
        <w:bottom w:val="none" w:sz="0" w:space="0" w:color="auto"/>
        <w:right w:val="none" w:sz="0" w:space="0" w:color="auto"/>
      </w:divBdr>
    </w:div>
    <w:div w:id="1930460880">
      <w:bodyDiv w:val="1"/>
      <w:marLeft w:val="0"/>
      <w:marRight w:val="0"/>
      <w:marTop w:val="0"/>
      <w:marBottom w:val="0"/>
      <w:divBdr>
        <w:top w:val="none" w:sz="0" w:space="0" w:color="auto"/>
        <w:left w:val="none" w:sz="0" w:space="0" w:color="auto"/>
        <w:bottom w:val="none" w:sz="0" w:space="0" w:color="auto"/>
        <w:right w:val="none" w:sz="0" w:space="0" w:color="auto"/>
      </w:divBdr>
    </w:div>
    <w:div w:id="1931037647">
      <w:bodyDiv w:val="1"/>
      <w:marLeft w:val="0"/>
      <w:marRight w:val="0"/>
      <w:marTop w:val="0"/>
      <w:marBottom w:val="0"/>
      <w:divBdr>
        <w:top w:val="none" w:sz="0" w:space="0" w:color="auto"/>
        <w:left w:val="none" w:sz="0" w:space="0" w:color="auto"/>
        <w:bottom w:val="none" w:sz="0" w:space="0" w:color="auto"/>
        <w:right w:val="none" w:sz="0" w:space="0" w:color="auto"/>
      </w:divBdr>
    </w:div>
    <w:div w:id="1931618742">
      <w:bodyDiv w:val="1"/>
      <w:marLeft w:val="0"/>
      <w:marRight w:val="0"/>
      <w:marTop w:val="0"/>
      <w:marBottom w:val="0"/>
      <w:divBdr>
        <w:top w:val="none" w:sz="0" w:space="0" w:color="auto"/>
        <w:left w:val="none" w:sz="0" w:space="0" w:color="auto"/>
        <w:bottom w:val="none" w:sz="0" w:space="0" w:color="auto"/>
        <w:right w:val="none" w:sz="0" w:space="0" w:color="auto"/>
      </w:divBdr>
    </w:div>
    <w:div w:id="1931889492">
      <w:bodyDiv w:val="1"/>
      <w:marLeft w:val="0"/>
      <w:marRight w:val="0"/>
      <w:marTop w:val="0"/>
      <w:marBottom w:val="0"/>
      <w:divBdr>
        <w:top w:val="none" w:sz="0" w:space="0" w:color="auto"/>
        <w:left w:val="none" w:sz="0" w:space="0" w:color="auto"/>
        <w:bottom w:val="none" w:sz="0" w:space="0" w:color="auto"/>
        <w:right w:val="none" w:sz="0" w:space="0" w:color="auto"/>
      </w:divBdr>
    </w:div>
    <w:div w:id="1932157199">
      <w:bodyDiv w:val="1"/>
      <w:marLeft w:val="0"/>
      <w:marRight w:val="0"/>
      <w:marTop w:val="0"/>
      <w:marBottom w:val="0"/>
      <w:divBdr>
        <w:top w:val="none" w:sz="0" w:space="0" w:color="auto"/>
        <w:left w:val="none" w:sz="0" w:space="0" w:color="auto"/>
        <w:bottom w:val="none" w:sz="0" w:space="0" w:color="auto"/>
        <w:right w:val="none" w:sz="0" w:space="0" w:color="auto"/>
      </w:divBdr>
    </w:div>
    <w:div w:id="1932464716">
      <w:bodyDiv w:val="1"/>
      <w:marLeft w:val="0"/>
      <w:marRight w:val="0"/>
      <w:marTop w:val="0"/>
      <w:marBottom w:val="0"/>
      <w:divBdr>
        <w:top w:val="none" w:sz="0" w:space="0" w:color="auto"/>
        <w:left w:val="none" w:sz="0" w:space="0" w:color="auto"/>
        <w:bottom w:val="none" w:sz="0" w:space="0" w:color="auto"/>
        <w:right w:val="none" w:sz="0" w:space="0" w:color="auto"/>
      </w:divBdr>
    </w:div>
    <w:div w:id="1932548869">
      <w:bodyDiv w:val="1"/>
      <w:marLeft w:val="0"/>
      <w:marRight w:val="0"/>
      <w:marTop w:val="0"/>
      <w:marBottom w:val="0"/>
      <w:divBdr>
        <w:top w:val="none" w:sz="0" w:space="0" w:color="auto"/>
        <w:left w:val="none" w:sz="0" w:space="0" w:color="auto"/>
        <w:bottom w:val="none" w:sz="0" w:space="0" w:color="auto"/>
        <w:right w:val="none" w:sz="0" w:space="0" w:color="auto"/>
      </w:divBdr>
    </w:div>
    <w:div w:id="1933052632">
      <w:bodyDiv w:val="1"/>
      <w:marLeft w:val="0"/>
      <w:marRight w:val="0"/>
      <w:marTop w:val="0"/>
      <w:marBottom w:val="0"/>
      <w:divBdr>
        <w:top w:val="none" w:sz="0" w:space="0" w:color="auto"/>
        <w:left w:val="none" w:sz="0" w:space="0" w:color="auto"/>
        <w:bottom w:val="none" w:sz="0" w:space="0" w:color="auto"/>
        <w:right w:val="none" w:sz="0" w:space="0" w:color="auto"/>
      </w:divBdr>
    </w:div>
    <w:div w:id="1933125254">
      <w:bodyDiv w:val="1"/>
      <w:marLeft w:val="0"/>
      <w:marRight w:val="0"/>
      <w:marTop w:val="0"/>
      <w:marBottom w:val="0"/>
      <w:divBdr>
        <w:top w:val="none" w:sz="0" w:space="0" w:color="auto"/>
        <w:left w:val="none" w:sz="0" w:space="0" w:color="auto"/>
        <w:bottom w:val="none" w:sz="0" w:space="0" w:color="auto"/>
        <w:right w:val="none" w:sz="0" w:space="0" w:color="auto"/>
      </w:divBdr>
    </w:div>
    <w:div w:id="1933197633">
      <w:bodyDiv w:val="1"/>
      <w:marLeft w:val="0"/>
      <w:marRight w:val="0"/>
      <w:marTop w:val="0"/>
      <w:marBottom w:val="0"/>
      <w:divBdr>
        <w:top w:val="none" w:sz="0" w:space="0" w:color="auto"/>
        <w:left w:val="none" w:sz="0" w:space="0" w:color="auto"/>
        <w:bottom w:val="none" w:sz="0" w:space="0" w:color="auto"/>
        <w:right w:val="none" w:sz="0" w:space="0" w:color="auto"/>
      </w:divBdr>
    </w:div>
    <w:div w:id="1933246701">
      <w:bodyDiv w:val="1"/>
      <w:marLeft w:val="0"/>
      <w:marRight w:val="0"/>
      <w:marTop w:val="0"/>
      <w:marBottom w:val="0"/>
      <w:divBdr>
        <w:top w:val="none" w:sz="0" w:space="0" w:color="auto"/>
        <w:left w:val="none" w:sz="0" w:space="0" w:color="auto"/>
        <w:bottom w:val="none" w:sz="0" w:space="0" w:color="auto"/>
        <w:right w:val="none" w:sz="0" w:space="0" w:color="auto"/>
      </w:divBdr>
    </w:div>
    <w:div w:id="1933316395">
      <w:bodyDiv w:val="1"/>
      <w:marLeft w:val="0"/>
      <w:marRight w:val="0"/>
      <w:marTop w:val="0"/>
      <w:marBottom w:val="0"/>
      <w:divBdr>
        <w:top w:val="none" w:sz="0" w:space="0" w:color="auto"/>
        <w:left w:val="none" w:sz="0" w:space="0" w:color="auto"/>
        <w:bottom w:val="none" w:sz="0" w:space="0" w:color="auto"/>
        <w:right w:val="none" w:sz="0" w:space="0" w:color="auto"/>
      </w:divBdr>
    </w:div>
    <w:div w:id="1933582701">
      <w:bodyDiv w:val="1"/>
      <w:marLeft w:val="0"/>
      <w:marRight w:val="0"/>
      <w:marTop w:val="0"/>
      <w:marBottom w:val="0"/>
      <w:divBdr>
        <w:top w:val="none" w:sz="0" w:space="0" w:color="auto"/>
        <w:left w:val="none" w:sz="0" w:space="0" w:color="auto"/>
        <w:bottom w:val="none" w:sz="0" w:space="0" w:color="auto"/>
        <w:right w:val="none" w:sz="0" w:space="0" w:color="auto"/>
      </w:divBdr>
    </w:div>
    <w:div w:id="1933706053">
      <w:bodyDiv w:val="1"/>
      <w:marLeft w:val="0"/>
      <w:marRight w:val="0"/>
      <w:marTop w:val="0"/>
      <w:marBottom w:val="0"/>
      <w:divBdr>
        <w:top w:val="none" w:sz="0" w:space="0" w:color="auto"/>
        <w:left w:val="none" w:sz="0" w:space="0" w:color="auto"/>
        <w:bottom w:val="none" w:sz="0" w:space="0" w:color="auto"/>
        <w:right w:val="none" w:sz="0" w:space="0" w:color="auto"/>
      </w:divBdr>
    </w:div>
    <w:div w:id="1933974995">
      <w:bodyDiv w:val="1"/>
      <w:marLeft w:val="0"/>
      <w:marRight w:val="0"/>
      <w:marTop w:val="0"/>
      <w:marBottom w:val="0"/>
      <w:divBdr>
        <w:top w:val="none" w:sz="0" w:space="0" w:color="auto"/>
        <w:left w:val="none" w:sz="0" w:space="0" w:color="auto"/>
        <w:bottom w:val="none" w:sz="0" w:space="0" w:color="auto"/>
        <w:right w:val="none" w:sz="0" w:space="0" w:color="auto"/>
      </w:divBdr>
    </w:div>
    <w:div w:id="1934387854">
      <w:bodyDiv w:val="1"/>
      <w:marLeft w:val="0"/>
      <w:marRight w:val="0"/>
      <w:marTop w:val="0"/>
      <w:marBottom w:val="0"/>
      <w:divBdr>
        <w:top w:val="none" w:sz="0" w:space="0" w:color="auto"/>
        <w:left w:val="none" w:sz="0" w:space="0" w:color="auto"/>
        <w:bottom w:val="none" w:sz="0" w:space="0" w:color="auto"/>
        <w:right w:val="none" w:sz="0" w:space="0" w:color="auto"/>
      </w:divBdr>
    </w:div>
    <w:div w:id="1934505883">
      <w:bodyDiv w:val="1"/>
      <w:marLeft w:val="0"/>
      <w:marRight w:val="0"/>
      <w:marTop w:val="0"/>
      <w:marBottom w:val="0"/>
      <w:divBdr>
        <w:top w:val="none" w:sz="0" w:space="0" w:color="auto"/>
        <w:left w:val="none" w:sz="0" w:space="0" w:color="auto"/>
        <w:bottom w:val="none" w:sz="0" w:space="0" w:color="auto"/>
        <w:right w:val="none" w:sz="0" w:space="0" w:color="auto"/>
      </w:divBdr>
    </w:div>
    <w:div w:id="1934900416">
      <w:bodyDiv w:val="1"/>
      <w:marLeft w:val="0"/>
      <w:marRight w:val="0"/>
      <w:marTop w:val="0"/>
      <w:marBottom w:val="0"/>
      <w:divBdr>
        <w:top w:val="none" w:sz="0" w:space="0" w:color="auto"/>
        <w:left w:val="none" w:sz="0" w:space="0" w:color="auto"/>
        <w:bottom w:val="none" w:sz="0" w:space="0" w:color="auto"/>
        <w:right w:val="none" w:sz="0" w:space="0" w:color="auto"/>
      </w:divBdr>
    </w:div>
    <w:div w:id="1935631232">
      <w:bodyDiv w:val="1"/>
      <w:marLeft w:val="0"/>
      <w:marRight w:val="0"/>
      <w:marTop w:val="0"/>
      <w:marBottom w:val="0"/>
      <w:divBdr>
        <w:top w:val="none" w:sz="0" w:space="0" w:color="auto"/>
        <w:left w:val="none" w:sz="0" w:space="0" w:color="auto"/>
        <w:bottom w:val="none" w:sz="0" w:space="0" w:color="auto"/>
        <w:right w:val="none" w:sz="0" w:space="0" w:color="auto"/>
      </w:divBdr>
    </w:div>
    <w:div w:id="1936010303">
      <w:bodyDiv w:val="1"/>
      <w:marLeft w:val="0"/>
      <w:marRight w:val="0"/>
      <w:marTop w:val="0"/>
      <w:marBottom w:val="0"/>
      <w:divBdr>
        <w:top w:val="none" w:sz="0" w:space="0" w:color="auto"/>
        <w:left w:val="none" w:sz="0" w:space="0" w:color="auto"/>
        <w:bottom w:val="none" w:sz="0" w:space="0" w:color="auto"/>
        <w:right w:val="none" w:sz="0" w:space="0" w:color="auto"/>
      </w:divBdr>
    </w:div>
    <w:div w:id="1936016861">
      <w:bodyDiv w:val="1"/>
      <w:marLeft w:val="0"/>
      <w:marRight w:val="0"/>
      <w:marTop w:val="0"/>
      <w:marBottom w:val="0"/>
      <w:divBdr>
        <w:top w:val="none" w:sz="0" w:space="0" w:color="auto"/>
        <w:left w:val="none" w:sz="0" w:space="0" w:color="auto"/>
        <w:bottom w:val="none" w:sz="0" w:space="0" w:color="auto"/>
        <w:right w:val="none" w:sz="0" w:space="0" w:color="auto"/>
      </w:divBdr>
    </w:div>
    <w:div w:id="1936018332">
      <w:bodyDiv w:val="1"/>
      <w:marLeft w:val="0"/>
      <w:marRight w:val="0"/>
      <w:marTop w:val="0"/>
      <w:marBottom w:val="0"/>
      <w:divBdr>
        <w:top w:val="none" w:sz="0" w:space="0" w:color="auto"/>
        <w:left w:val="none" w:sz="0" w:space="0" w:color="auto"/>
        <w:bottom w:val="none" w:sz="0" w:space="0" w:color="auto"/>
        <w:right w:val="none" w:sz="0" w:space="0" w:color="auto"/>
      </w:divBdr>
    </w:div>
    <w:div w:id="1936088987">
      <w:bodyDiv w:val="1"/>
      <w:marLeft w:val="0"/>
      <w:marRight w:val="0"/>
      <w:marTop w:val="0"/>
      <w:marBottom w:val="0"/>
      <w:divBdr>
        <w:top w:val="none" w:sz="0" w:space="0" w:color="auto"/>
        <w:left w:val="none" w:sz="0" w:space="0" w:color="auto"/>
        <w:bottom w:val="none" w:sz="0" w:space="0" w:color="auto"/>
        <w:right w:val="none" w:sz="0" w:space="0" w:color="auto"/>
      </w:divBdr>
    </w:div>
    <w:div w:id="1936092438">
      <w:bodyDiv w:val="1"/>
      <w:marLeft w:val="0"/>
      <w:marRight w:val="0"/>
      <w:marTop w:val="0"/>
      <w:marBottom w:val="0"/>
      <w:divBdr>
        <w:top w:val="none" w:sz="0" w:space="0" w:color="auto"/>
        <w:left w:val="none" w:sz="0" w:space="0" w:color="auto"/>
        <w:bottom w:val="none" w:sz="0" w:space="0" w:color="auto"/>
        <w:right w:val="none" w:sz="0" w:space="0" w:color="auto"/>
      </w:divBdr>
    </w:div>
    <w:div w:id="1937008333">
      <w:bodyDiv w:val="1"/>
      <w:marLeft w:val="0"/>
      <w:marRight w:val="0"/>
      <w:marTop w:val="0"/>
      <w:marBottom w:val="0"/>
      <w:divBdr>
        <w:top w:val="none" w:sz="0" w:space="0" w:color="auto"/>
        <w:left w:val="none" w:sz="0" w:space="0" w:color="auto"/>
        <w:bottom w:val="none" w:sz="0" w:space="0" w:color="auto"/>
        <w:right w:val="none" w:sz="0" w:space="0" w:color="auto"/>
      </w:divBdr>
    </w:div>
    <w:div w:id="1937013421">
      <w:bodyDiv w:val="1"/>
      <w:marLeft w:val="0"/>
      <w:marRight w:val="0"/>
      <w:marTop w:val="0"/>
      <w:marBottom w:val="0"/>
      <w:divBdr>
        <w:top w:val="none" w:sz="0" w:space="0" w:color="auto"/>
        <w:left w:val="none" w:sz="0" w:space="0" w:color="auto"/>
        <w:bottom w:val="none" w:sz="0" w:space="0" w:color="auto"/>
        <w:right w:val="none" w:sz="0" w:space="0" w:color="auto"/>
      </w:divBdr>
    </w:div>
    <w:div w:id="1937245082">
      <w:bodyDiv w:val="1"/>
      <w:marLeft w:val="0"/>
      <w:marRight w:val="0"/>
      <w:marTop w:val="0"/>
      <w:marBottom w:val="0"/>
      <w:divBdr>
        <w:top w:val="none" w:sz="0" w:space="0" w:color="auto"/>
        <w:left w:val="none" w:sz="0" w:space="0" w:color="auto"/>
        <w:bottom w:val="none" w:sz="0" w:space="0" w:color="auto"/>
        <w:right w:val="none" w:sz="0" w:space="0" w:color="auto"/>
      </w:divBdr>
    </w:div>
    <w:div w:id="1937320278">
      <w:bodyDiv w:val="1"/>
      <w:marLeft w:val="0"/>
      <w:marRight w:val="0"/>
      <w:marTop w:val="0"/>
      <w:marBottom w:val="0"/>
      <w:divBdr>
        <w:top w:val="none" w:sz="0" w:space="0" w:color="auto"/>
        <w:left w:val="none" w:sz="0" w:space="0" w:color="auto"/>
        <w:bottom w:val="none" w:sz="0" w:space="0" w:color="auto"/>
        <w:right w:val="none" w:sz="0" w:space="0" w:color="auto"/>
      </w:divBdr>
    </w:div>
    <w:div w:id="1937323745">
      <w:bodyDiv w:val="1"/>
      <w:marLeft w:val="0"/>
      <w:marRight w:val="0"/>
      <w:marTop w:val="0"/>
      <w:marBottom w:val="0"/>
      <w:divBdr>
        <w:top w:val="none" w:sz="0" w:space="0" w:color="auto"/>
        <w:left w:val="none" w:sz="0" w:space="0" w:color="auto"/>
        <w:bottom w:val="none" w:sz="0" w:space="0" w:color="auto"/>
        <w:right w:val="none" w:sz="0" w:space="0" w:color="auto"/>
      </w:divBdr>
    </w:div>
    <w:div w:id="1937857422">
      <w:bodyDiv w:val="1"/>
      <w:marLeft w:val="0"/>
      <w:marRight w:val="0"/>
      <w:marTop w:val="0"/>
      <w:marBottom w:val="0"/>
      <w:divBdr>
        <w:top w:val="none" w:sz="0" w:space="0" w:color="auto"/>
        <w:left w:val="none" w:sz="0" w:space="0" w:color="auto"/>
        <w:bottom w:val="none" w:sz="0" w:space="0" w:color="auto"/>
        <w:right w:val="none" w:sz="0" w:space="0" w:color="auto"/>
      </w:divBdr>
    </w:div>
    <w:div w:id="1937907690">
      <w:bodyDiv w:val="1"/>
      <w:marLeft w:val="0"/>
      <w:marRight w:val="0"/>
      <w:marTop w:val="0"/>
      <w:marBottom w:val="0"/>
      <w:divBdr>
        <w:top w:val="none" w:sz="0" w:space="0" w:color="auto"/>
        <w:left w:val="none" w:sz="0" w:space="0" w:color="auto"/>
        <w:bottom w:val="none" w:sz="0" w:space="0" w:color="auto"/>
        <w:right w:val="none" w:sz="0" w:space="0" w:color="auto"/>
      </w:divBdr>
    </w:div>
    <w:div w:id="1938097587">
      <w:bodyDiv w:val="1"/>
      <w:marLeft w:val="0"/>
      <w:marRight w:val="0"/>
      <w:marTop w:val="0"/>
      <w:marBottom w:val="0"/>
      <w:divBdr>
        <w:top w:val="none" w:sz="0" w:space="0" w:color="auto"/>
        <w:left w:val="none" w:sz="0" w:space="0" w:color="auto"/>
        <w:bottom w:val="none" w:sz="0" w:space="0" w:color="auto"/>
        <w:right w:val="none" w:sz="0" w:space="0" w:color="auto"/>
      </w:divBdr>
    </w:div>
    <w:div w:id="1939100683">
      <w:bodyDiv w:val="1"/>
      <w:marLeft w:val="0"/>
      <w:marRight w:val="0"/>
      <w:marTop w:val="0"/>
      <w:marBottom w:val="0"/>
      <w:divBdr>
        <w:top w:val="none" w:sz="0" w:space="0" w:color="auto"/>
        <w:left w:val="none" w:sz="0" w:space="0" w:color="auto"/>
        <w:bottom w:val="none" w:sz="0" w:space="0" w:color="auto"/>
        <w:right w:val="none" w:sz="0" w:space="0" w:color="auto"/>
      </w:divBdr>
    </w:div>
    <w:div w:id="1939362869">
      <w:bodyDiv w:val="1"/>
      <w:marLeft w:val="0"/>
      <w:marRight w:val="0"/>
      <w:marTop w:val="0"/>
      <w:marBottom w:val="0"/>
      <w:divBdr>
        <w:top w:val="none" w:sz="0" w:space="0" w:color="auto"/>
        <w:left w:val="none" w:sz="0" w:space="0" w:color="auto"/>
        <w:bottom w:val="none" w:sz="0" w:space="0" w:color="auto"/>
        <w:right w:val="none" w:sz="0" w:space="0" w:color="auto"/>
      </w:divBdr>
    </w:div>
    <w:div w:id="1939438180">
      <w:bodyDiv w:val="1"/>
      <w:marLeft w:val="0"/>
      <w:marRight w:val="0"/>
      <w:marTop w:val="0"/>
      <w:marBottom w:val="0"/>
      <w:divBdr>
        <w:top w:val="none" w:sz="0" w:space="0" w:color="auto"/>
        <w:left w:val="none" w:sz="0" w:space="0" w:color="auto"/>
        <w:bottom w:val="none" w:sz="0" w:space="0" w:color="auto"/>
        <w:right w:val="none" w:sz="0" w:space="0" w:color="auto"/>
      </w:divBdr>
    </w:div>
    <w:div w:id="1940484443">
      <w:bodyDiv w:val="1"/>
      <w:marLeft w:val="0"/>
      <w:marRight w:val="0"/>
      <w:marTop w:val="0"/>
      <w:marBottom w:val="0"/>
      <w:divBdr>
        <w:top w:val="none" w:sz="0" w:space="0" w:color="auto"/>
        <w:left w:val="none" w:sz="0" w:space="0" w:color="auto"/>
        <w:bottom w:val="none" w:sz="0" w:space="0" w:color="auto"/>
        <w:right w:val="none" w:sz="0" w:space="0" w:color="auto"/>
      </w:divBdr>
    </w:div>
    <w:div w:id="1940789685">
      <w:bodyDiv w:val="1"/>
      <w:marLeft w:val="0"/>
      <w:marRight w:val="0"/>
      <w:marTop w:val="0"/>
      <w:marBottom w:val="0"/>
      <w:divBdr>
        <w:top w:val="none" w:sz="0" w:space="0" w:color="auto"/>
        <w:left w:val="none" w:sz="0" w:space="0" w:color="auto"/>
        <w:bottom w:val="none" w:sz="0" w:space="0" w:color="auto"/>
        <w:right w:val="none" w:sz="0" w:space="0" w:color="auto"/>
      </w:divBdr>
    </w:div>
    <w:div w:id="1940793736">
      <w:bodyDiv w:val="1"/>
      <w:marLeft w:val="0"/>
      <w:marRight w:val="0"/>
      <w:marTop w:val="0"/>
      <w:marBottom w:val="0"/>
      <w:divBdr>
        <w:top w:val="none" w:sz="0" w:space="0" w:color="auto"/>
        <w:left w:val="none" w:sz="0" w:space="0" w:color="auto"/>
        <w:bottom w:val="none" w:sz="0" w:space="0" w:color="auto"/>
        <w:right w:val="none" w:sz="0" w:space="0" w:color="auto"/>
      </w:divBdr>
    </w:div>
    <w:div w:id="1941183403">
      <w:bodyDiv w:val="1"/>
      <w:marLeft w:val="0"/>
      <w:marRight w:val="0"/>
      <w:marTop w:val="0"/>
      <w:marBottom w:val="0"/>
      <w:divBdr>
        <w:top w:val="none" w:sz="0" w:space="0" w:color="auto"/>
        <w:left w:val="none" w:sz="0" w:space="0" w:color="auto"/>
        <w:bottom w:val="none" w:sz="0" w:space="0" w:color="auto"/>
        <w:right w:val="none" w:sz="0" w:space="0" w:color="auto"/>
      </w:divBdr>
    </w:div>
    <w:div w:id="1941258015">
      <w:bodyDiv w:val="1"/>
      <w:marLeft w:val="0"/>
      <w:marRight w:val="0"/>
      <w:marTop w:val="0"/>
      <w:marBottom w:val="0"/>
      <w:divBdr>
        <w:top w:val="none" w:sz="0" w:space="0" w:color="auto"/>
        <w:left w:val="none" w:sz="0" w:space="0" w:color="auto"/>
        <w:bottom w:val="none" w:sz="0" w:space="0" w:color="auto"/>
        <w:right w:val="none" w:sz="0" w:space="0" w:color="auto"/>
      </w:divBdr>
    </w:div>
    <w:div w:id="1941834840">
      <w:bodyDiv w:val="1"/>
      <w:marLeft w:val="0"/>
      <w:marRight w:val="0"/>
      <w:marTop w:val="0"/>
      <w:marBottom w:val="0"/>
      <w:divBdr>
        <w:top w:val="none" w:sz="0" w:space="0" w:color="auto"/>
        <w:left w:val="none" w:sz="0" w:space="0" w:color="auto"/>
        <w:bottom w:val="none" w:sz="0" w:space="0" w:color="auto"/>
        <w:right w:val="none" w:sz="0" w:space="0" w:color="auto"/>
      </w:divBdr>
    </w:div>
    <w:div w:id="1941986167">
      <w:bodyDiv w:val="1"/>
      <w:marLeft w:val="0"/>
      <w:marRight w:val="0"/>
      <w:marTop w:val="0"/>
      <w:marBottom w:val="0"/>
      <w:divBdr>
        <w:top w:val="none" w:sz="0" w:space="0" w:color="auto"/>
        <w:left w:val="none" w:sz="0" w:space="0" w:color="auto"/>
        <w:bottom w:val="none" w:sz="0" w:space="0" w:color="auto"/>
        <w:right w:val="none" w:sz="0" w:space="0" w:color="auto"/>
      </w:divBdr>
    </w:div>
    <w:div w:id="1942491111">
      <w:bodyDiv w:val="1"/>
      <w:marLeft w:val="0"/>
      <w:marRight w:val="0"/>
      <w:marTop w:val="0"/>
      <w:marBottom w:val="0"/>
      <w:divBdr>
        <w:top w:val="none" w:sz="0" w:space="0" w:color="auto"/>
        <w:left w:val="none" w:sz="0" w:space="0" w:color="auto"/>
        <w:bottom w:val="none" w:sz="0" w:space="0" w:color="auto"/>
        <w:right w:val="none" w:sz="0" w:space="0" w:color="auto"/>
      </w:divBdr>
    </w:div>
    <w:div w:id="1942638801">
      <w:bodyDiv w:val="1"/>
      <w:marLeft w:val="0"/>
      <w:marRight w:val="0"/>
      <w:marTop w:val="0"/>
      <w:marBottom w:val="0"/>
      <w:divBdr>
        <w:top w:val="none" w:sz="0" w:space="0" w:color="auto"/>
        <w:left w:val="none" w:sz="0" w:space="0" w:color="auto"/>
        <w:bottom w:val="none" w:sz="0" w:space="0" w:color="auto"/>
        <w:right w:val="none" w:sz="0" w:space="0" w:color="auto"/>
      </w:divBdr>
    </w:div>
    <w:div w:id="1942756852">
      <w:bodyDiv w:val="1"/>
      <w:marLeft w:val="0"/>
      <w:marRight w:val="0"/>
      <w:marTop w:val="0"/>
      <w:marBottom w:val="0"/>
      <w:divBdr>
        <w:top w:val="none" w:sz="0" w:space="0" w:color="auto"/>
        <w:left w:val="none" w:sz="0" w:space="0" w:color="auto"/>
        <w:bottom w:val="none" w:sz="0" w:space="0" w:color="auto"/>
        <w:right w:val="none" w:sz="0" w:space="0" w:color="auto"/>
      </w:divBdr>
    </w:div>
    <w:div w:id="1943217857">
      <w:bodyDiv w:val="1"/>
      <w:marLeft w:val="0"/>
      <w:marRight w:val="0"/>
      <w:marTop w:val="0"/>
      <w:marBottom w:val="0"/>
      <w:divBdr>
        <w:top w:val="none" w:sz="0" w:space="0" w:color="auto"/>
        <w:left w:val="none" w:sz="0" w:space="0" w:color="auto"/>
        <w:bottom w:val="none" w:sz="0" w:space="0" w:color="auto"/>
        <w:right w:val="none" w:sz="0" w:space="0" w:color="auto"/>
      </w:divBdr>
    </w:div>
    <w:div w:id="1943418671">
      <w:bodyDiv w:val="1"/>
      <w:marLeft w:val="0"/>
      <w:marRight w:val="0"/>
      <w:marTop w:val="0"/>
      <w:marBottom w:val="0"/>
      <w:divBdr>
        <w:top w:val="none" w:sz="0" w:space="0" w:color="auto"/>
        <w:left w:val="none" w:sz="0" w:space="0" w:color="auto"/>
        <w:bottom w:val="none" w:sz="0" w:space="0" w:color="auto"/>
        <w:right w:val="none" w:sz="0" w:space="0" w:color="auto"/>
      </w:divBdr>
    </w:div>
    <w:div w:id="1943487854">
      <w:bodyDiv w:val="1"/>
      <w:marLeft w:val="0"/>
      <w:marRight w:val="0"/>
      <w:marTop w:val="0"/>
      <w:marBottom w:val="0"/>
      <w:divBdr>
        <w:top w:val="none" w:sz="0" w:space="0" w:color="auto"/>
        <w:left w:val="none" w:sz="0" w:space="0" w:color="auto"/>
        <w:bottom w:val="none" w:sz="0" w:space="0" w:color="auto"/>
        <w:right w:val="none" w:sz="0" w:space="0" w:color="auto"/>
      </w:divBdr>
    </w:div>
    <w:div w:id="1943491818">
      <w:bodyDiv w:val="1"/>
      <w:marLeft w:val="0"/>
      <w:marRight w:val="0"/>
      <w:marTop w:val="0"/>
      <w:marBottom w:val="0"/>
      <w:divBdr>
        <w:top w:val="none" w:sz="0" w:space="0" w:color="auto"/>
        <w:left w:val="none" w:sz="0" w:space="0" w:color="auto"/>
        <w:bottom w:val="none" w:sz="0" w:space="0" w:color="auto"/>
        <w:right w:val="none" w:sz="0" w:space="0" w:color="auto"/>
      </w:divBdr>
    </w:div>
    <w:div w:id="1944024992">
      <w:bodyDiv w:val="1"/>
      <w:marLeft w:val="0"/>
      <w:marRight w:val="0"/>
      <w:marTop w:val="0"/>
      <w:marBottom w:val="0"/>
      <w:divBdr>
        <w:top w:val="none" w:sz="0" w:space="0" w:color="auto"/>
        <w:left w:val="none" w:sz="0" w:space="0" w:color="auto"/>
        <w:bottom w:val="none" w:sz="0" w:space="0" w:color="auto"/>
        <w:right w:val="none" w:sz="0" w:space="0" w:color="auto"/>
      </w:divBdr>
    </w:div>
    <w:div w:id="1944531176">
      <w:bodyDiv w:val="1"/>
      <w:marLeft w:val="0"/>
      <w:marRight w:val="0"/>
      <w:marTop w:val="0"/>
      <w:marBottom w:val="0"/>
      <w:divBdr>
        <w:top w:val="none" w:sz="0" w:space="0" w:color="auto"/>
        <w:left w:val="none" w:sz="0" w:space="0" w:color="auto"/>
        <w:bottom w:val="none" w:sz="0" w:space="0" w:color="auto"/>
        <w:right w:val="none" w:sz="0" w:space="0" w:color="auto"/>
      </w:divBdr>
    </w:div>
    <w:div w:id="1945066053">
      <w:bodyDiv w:val="1"/>
      <w:marLeft w:val="0"/>
      <w:marRight w:val="0"/>
      <w:marTop w:val="0"/>
      <w:marBottom w:val="0"/>
      <w:divBdr>
        <w:top w:val="none" w:sz="0" w:space="0" w:color="auto"/>
        <w:left w:val="none" w:sz="0" w:space="0" w:color="auto"/>
        <w:bottom w:val="none" w:sz="0" w:space="0" w:color="auto"/>
        <w:right w:val="none" w:sz="0" w:space="0" w:color="auto"/>
      </w:divBdr>
    </w:div>
    <w:div w:id="1945309099">
      <w:bodyDiv w:val="1"/>
      <w:marLeft w:val="0"/>
      <w:marRight w:val="0"/>
      <w:marTop w:val="0"/>
      <w:marBottom w:val="0"/>
      <w:divBdr>
        <w:top w:val="none" w:sz="0" w:space="0" w:color="auto"/>
        <w:left w:val="none" w:sz="0" w:space="0" w:color="auto"/>
        <w:bottom w:val="none" w:sz="0" w:space="0" w:color="auto"/>
        <w:right w:val="none" w:sz="0" w:space="0" w:color="auto"/>
      </w:divBdr>
    </w:div>
    <w:div w:id="1945458709">
      <w:bodyDiv w:val="1"/>
      <w:marLeft w:val="0"/>
      <w:marRight w:val="0"/>
      <w:marTop w:val="0"/>
      <w:marBottom w:val="0"/>
      <w:divBdr>
        <w:top w:val="none" w:sz="0" w:space="0" w:color="auto"/>
        <w:left w:val="none" w:sz="0" w:space="0" w:color="auto"/>
        <w:bottom w:val="none" w:sz="0" w:space="0" w:color="auto"/>
        <w:right w:val="none" w:sz="0" w:space="0" w:color="auto"/>
      </w:divBdr>
    </w:div>
    <w:div w:id="1945575870">
      <w:bodyDiv w:val="1"/>
      <w:marLeft w:val="0"/>
      <w:marRight w:val="0"/>
      <w:marTop w:val="0"/>
      <w:marBottom w:val="0"/>
      <w:divBdr>
        <w:top w:val="none" w:sz="0" w:space="0" w:color="auto"/>
        <w:left w:val="none" w:sz="0" w:space="0" w:color="auto"/>
        <w:bottom w:val="none" w:sz="0" w:space="0" w:color="auto"/>
        <w:right w:val="none" w:sz="0" w:space="0" w:color="auto"/>
      </w:divBdr>
    </w:div>
    <w:div w:id="1945795576">
      <w:bodyDiv w:val="1"/>
      <w:marLeft w:val="0"/>
      <w:marRight w:val="0"/>
      <w:marTop w:val="0"/>
      <w:marBottom w:val="0"/>
      <w:divBdr>
        <w:top w:val="none" w:sz="0" w:space="0" w:color="auto"/>
        <w:left w:val="none" w:sz="0" w:space="0" w:color="auto"/>
        <w:bottom w:val="none" w:sz="0" w:space="0" w:color="auto"/>
        <w:right w:val="none" w:sz="0" w:space="0" w:color="auto"/>
      </w:divBdr>
    </w:div>
    <w:div w:id="1946495263">
      <w:bodyDiv w:val="1"/>
      <w:marLeft w:val="0"/>
      <w:marRight w:val="0"/>
      <w:marTop w:val="0"/>
      <w:marBottom w:val="0"/>
      <w:divBdr>
        <w:top w:val="none" w:sz="0" w:space="0" w:color="auto"/>
        <w:left w:val="none" w:sz="0" w:space="0" w:color="auto"/>
        <w:bottom w:val="none" w:sz="0" w:space="0" w:color="auto"/>
        <w:right w:val="none" w:sz="0" w:space="0" w:color="auto"/>
      </w:divBdr>
    </w:div>
    <w:div w:id="1946496122">
      <w:bodyDiv w:val="1"/>
      <w:marLeft w:val="0"/>
      <w:marRight w:val="0"/>
      <w:marTop w:val="0"/>
      <w:marBottom w:val="0"/>
      <w:divBdr>
        <w:top w:val="none" w:sz="0" w:space="0" w:color="auto"/>
        <w:left w:val="none" w:sz="0" w:space="0" w:color="auto"/>
        <w:bottom w:val="none" w:sz="0" w:space="0" w:color="auto"/>
        <w:right w:val="none" w:sz="0" w:space="0" w:color="auto"/>
      </w:divBdr>
    </w:div>
    <w:div w:id="1946617815">
      <w:bodyDiv w:val="1"/>
      <w:marLeft w:val="0"/>
      <w:marRight w:val="0"/>
      <w:marTop w:val="0"/>
      <w:marBottom w:val="0"/>
      <w:divBdr>
        <w:top w:val="none" w:sz="0" w:space="0" w:color="auto"/>
        <w:left w:val="none" w:sz="0" w:space="0" w:color="auto"/>
        <w:bottom w:val="none" w:sz="0" w:space="0" w:color="auto"/>
        <w:right w:val="none" w:sz="0" w:space="0" w:color="auto"/>
      </w:divBdr>
    </w:div>
    <w:div w:id="1947544515">
      <w:bodyDiv w:val="1"/>
      <w:marLeft w:val="0"/>
      <w:marRight w:val="0"/>
      <w:marTop w:val="0"/>
      <w:marBottom w:val="0"/>
      <w:divBdr>
        <w:top w:val="none" w:sz="0" w:space="0" w:color="auto"/>
        <w:left w:val="none" w:sz="0" w:space="0" w:color="auto"/>
        <w:bottom w:val="none" w:sz="0" w:space="0" w:color="auto"/>
        <w:right w:val="none" w:sz="0" w:space="0" w:color="auto"/>
      </w:divBdr>
    </w:div>
    <w:div w:id="1948584357">
      <w:bodyDiv w:val="1"/>
      <w:marLeft w:val="0"/>
      <w:marRight w:val="0"/>
      <w:marTop w:val="0"/>
      <w:marBottom w:val="0"/>
      <w:divBdr>
        <w:top w:val="none" w:sz="0" w:space="0" w:color="auto"/>
        <w:left w:val="none" w:sz="0" w:space="0" w:color="auto"/>
        <w:bottom w:val="none" w:sz="0" w:space="0" w:color="auto"/>
        <w:right w:val="none" w:sz="0" w:space="0" w:color="auto"/>
      </w:divBdr>
    </w:div>
    <w:div w:id="1949653918">
      <w:bodyDiv w:val="1"/>
      <w:marLeft w:val="0"/>
      <w:marRight w:val="0"/>
      <w:marTop w:val="0"/>
      <w:marBottom w:val="0"/>
      <w:divBdr>
        <w:top w:val="none" w:sz="0" w:space="0" w:color="auto"/>
        <w:left w:val="none" w:sz="0" w:space="0" w:color="auto"/>
        <w:bottom w:val="none" w:sz="0" w:space="0" w:color="auto"/>
        <w:right w:val="none" w:sz="0" w:space="0" w:color="auto"/>
      </w:divBdr>
    </w:div>
    <w:div w:id="1950165130">
      <w:bodyDiv w:val="1"/>
      <w:marLeft w:val="0"/>
      <w:marRight w:val="0"/>
      <w:marTop w:val="0"/>
      <w:marBottom w:val="0"/>
      <w:divBdr>
        <w:top w:val="none" w:sz="0" w:space="0" w:color="auto"/>
        <w:left w:val="none" w:sz="0" w:space="0" w:color="auto"/>
        <w:bottom w:val="none" w:sz="0" w:space="0" w:color="auto"/>
        <w:right w:val="none" w:sz="0" w:space="0" w:color="auto"/>
      </w:divBdr>
    </w:div>
    <w:div w:id="1952055840">
      <w:bodyDiv w:val="1"/>
      <w:marLeft w:val="0"/>
      <w:marRight w:val="0"/>
      <w:marTop w:val="0"/>
      <w:marBottom w:val="0"/>
      <w:divBdr>
        <w:top w:val="none" w:sz="0" w:space="0" w:color="auto"/>
        <w:left w:val="none" w:sz="0" w:space="0" w:color="auto"/>
        <w:bottom w:val="none" w:sz="0" w:space="0" w:color="auto"/>
        <w:right w:val="none" w:sz="0" w:space="0" w:color="auto"/>
      </w:divBdr>
    </w:div>
    <w:div w:id="1952087749">
      <w:bodyDiv w:val="1"/>
      <w:marLeft w:val="0"/>
      <w:marRight w:val="0"/>
      <w:marTop w:val="0"/>
      <w:marBottom w:val="0"/>
      <w:divBdr>
        <w:top w:val="none" w:sz="0" w:space="0" w:color="auto"/>
        <w:left w:val="none" w:sz="0" w:space="0" w:color="auto"/>
        <w:bottom w:val="none" w:sz="0" w:space="0" w:color="auto"/>
        <w:right w:val="none" w:sz="0" w:space="0" w:color="auto"/>
      </w:divBdr>
    </w:div>
    <w:div w:id="1952280111">
      <w:bodyDiv w:val="1"/>
      <w:marLeft w:val="0"/>
      <w:marRight w:val="0"/>
      <w:marTop w:val="0"/>
      <w:marBottom w:val="0"/>
      <w:divBdr>
        <w:top w:val="none" w:sz="0" w:space="0" w:color="auto"/>
        <w:left w:val="none" w:sz="0" w:space="0" w:color="auto"/>
        <w:bottom w:val="none" w:sz="0" w:space="0" w:color="auto"/>
        <w:right w:val="none" w:sz="0" w:space="0" w:color="auto"/>
      </w:divBdr>
    </w:div>
    <w:div w:id="1952348393">
      <w:bodyDiv w:val="1"/>
      <w:marLeft w:val="0"/>
      <w:marRight w:val="0"/>
      <w:marTop w:val="0"/>
      <w:marBottom w:val="0"/>
      <w:divBdr>
        <w:top w:val="none" w:sz="0" w:space="0" w:color="auto"/>
        <w:left w:val="none" w:sz="0" w:space="0" w:color="auto"/>
        <w:bottom w:val="none" w:sz="0" w:space="0" w:color="auto"/>
        <w:right w:val="none" w:sz="0" w:space="0" w:color="auto"/>
      </w:divBdr>
    </w:div>
    <w:div w:id="1952399493">
      <w:bodyDiv w:val="1"/>
      <w:marLeft w:val="0"/>
      <w:marRight w:val="0"/>
      <w:marTop w:val="0"/>
      <w:marBottom w:val="0"/>
      <w:divBdr>
        <w:top w:val="none" w:sz="0" w:space="0" w:color="auto"/>
        <w:left w:val="none" w:sz="0" w:space="0" w:color="auto"/>
        <w:bottom w:val="none" w:sz="0" w:space="0" w:color="auto"/>
        <w:right w:val="none" w:sz="0" w:space="0" w:color="auto"/>
      </w:divBdr>
    </w:div>
    <w:div w:id="1953628429">
      <w:bodyDiv w:val="1"/>
      <w:marLeft w:val="0"/>
      <w:marRight w:val="0"/>
      <w:marTop w:val="0"/>
      <w:marBottom w:val="0"/>
      <w:divBdr>
        <w:top w:val="none" w:sz="0" w:space="0" w:color="auto"/>
        <w:left w:val="none" w:sz="0" w:space="0" w:color="auto"/>
        <w:bottom w:val="none" w:sz="0" w:space="0" w:color="auto"/>
        <w:right w:val="none" w:sz="0" w:space="0" w:color="auto"/>
      </w:divBdr>
    </w:div>
    <w:div w:id="1953828399">
      <w:bodyDiv w:val="1"/>
      <w:marLeft w:val="0"/>
      <w:marRight w:val="0"/>
      <w:marTop w:val="0"/>
      <w:marBottom w:val="0"/>
      <w:divBdr>
        <w:top w:val="none" w:sz="0" w:space="0" w:color="auto"/>
        <w:left w:val="none" w:sz="0" w:space="0" w:color="auto"/>
        <w:bottom w:val="none" w:sz="0" w:space="0" w:color="auto"/>
        <w:right w:val="none" w:sz="0" w:space="0" w:color="auto"/>
      </w:divBdr>
    </w:div>
    <w:div w:id="1954053439">
      <w:bodyDiv w:val="1"/>
      <w:marLeft w:val="0"/>
      <w:marRight w:val="0"/>
      <w:marTop w:val="0"/>
      <w:marBottom w:val="0"/>
      <w:divBdr>
        <w:top w:val="none" w:sz="0" w:space="0" w:color="auto"/>
        <w:left w:val="none" w:sz="0" w:space="0" w:color="auto"/>
        <w:bottom w:val="none" w:sz="0" w:space="0" w:color="auto"/>
        <w:right w:val="none" w:sz="0" w:space="0" w:color="auto"/>
      </w:divBdr>
    </w:div>
    <w:div w:id="1954088133">
      <w:bodyDiv w:val="1"/>
      <w:marLeft w:val="0"/>
      <w:marRight w:val="0"/>
      <w:marTop w:val="0"/>
      <w:marBottom w:val="0"/>
      <w:divBdr>
        <w:top w:val="none" w:sz="0" w:space="0" w:color="auto"/>
        <w:left w:val="none" w:sz="0" w:space="0" w:color="auto"/>
        <w:bottom w:val="none" w:sz="0" w:space="0" w:color="auto"/>
        <w:right w:val="none" w:sz="0" w:space="0" w:color="auto"/>
      </w:divBdr>
    </w:div>
    <w:div w:id="1954094680">
      <w:bodyDiv w:val="1"/>
      <w:marLeft w:val="0"/>
      <w:marRight w:val="0"/>
      <w:marTop w:val="0"/>
      <w:marBottom w:val="0"/>
      <w:divBdr>
        <w:top w:val="none" w:sz="0" w:space="0" w:color="auto"/>
        <w:left w:val="none" w:sz="0" w:space="0" w:color="auto"/>
        <w:bottom w:val="none" w:sz="0" w:space="0" w:color="auto"/>
        <w:right w:val="none" w:sz="0" w:space="0" w:color="auto"/>
      </w:divBdr>
    </w:div>
    <w:div w:id="1954358100">
      <w:bodyDiv w:val="1"/>
      <w:marLeft w:val="0"/>
      <w:marRight w:val="0"/>
      <w:marTop w:val="0"/>
      <w:marBottom w:val="0"/>
      <w:divBdr>
        <w:top w:val="none" w:sz="0" w:space="0" w:color="auto"/>
        <w:left w:val="none" w:sz="0" w:space="0" w:color="auto"/>
        <w:bottom w:val="none" w:sz="0" w:space="0" w:color="auto"/>
        <w:right w:val="none" w:sz="0" w:space="0" w:color="auto"/>
      </w:divBdr>
    </w:div>
    <w:div w:id="1954436561">
      <w:bodyDiv w:val="1"/>
      <w:marLeft w:val="0"/>
      <w:marRight w:val="0"/>
      <w:marTop w:val="0"/>
      <w:marBottom w:val="0"/>
      <w:divBdr>
        <w:top w:val="none" w:sz="0" w:space="0" w:color="auto"/>
        <w:left w:val="none" w:sz="0" w:space="0" w:color="auto"/>
        <w:bottom w:val="none" w:sz="0" w:space="0" w:color="auto"/>
        <w:right w:val="none" w:sz="0" w:space="0" w:color="auto"/>
      </w:divBdr>
    </w:div>
    <w:div w:id="1955018261">
      <w:bodyDiv w:val="1"/>
      <w:marLeft w:val="0"/>
      <w:marRight w:val="0"/>
      <w:marTop w:val="0"/>
      <w:marBottom w:val="0"/>
      <w:divBdr>
        <w:top w:val="none" w:sz="0" w:space="0" w:color="auto"/>
        <w:left w:val="none" w:sz="0" w:space="0" w:color="auto"/>
        <w:bottom w:val="none" w:sz="0" w:space="0" w:color="auto"/>
        <w:right w:val="none" w:sz="0" w:space="0" w:color="auto"/>
      </w:divBdr>
    </w:div>
    <w:div w:id="1955020562">
      <w:bodyDiv w:val="1"/>
      <w:marLeft w:val="0"/>
      <w:marRight w:val="0"/>
      <w:marTop w:val="0"/>
      <w:marBottom w:val="0"/>
      <w:divBdr>
        <w:top w:val="none" w:sz="0" w:space="0" w:color="auto"/>
        <w:left w:val="none" w:sz="0" w:space="0" w:color="auto"/>
        <w:bottom w:val="none" w:sz="0" w:space="0" w:color="auto"/>
        <w:right w:val="none" w:sz="0" w:space="0" w:color="auto"/>
      </w:divBdr>
    </w:div>
    <w:div w:id="1955136617">
      <w:bodyDiv w:val="1"/>
      <w:marLeft w:val="0"/>
      <w:marRight w:val="0"/>
      <w:marTop w:val="0"/>
      <w:marBottom w:val="0"/>
      <w:divBdr>
        <w:top w:val="none" w:sz="0" w:space="0" w:color="auto"/>
        <w:left w:val="none" w:sz="0" w:space="0" w:color="auto"/>
        <w:bottom w:val="none" w:sz="0" w:space="0" w:color="auto"/>
        <w:right w:val="none" w:sz="0" w:space="0" w:color="auto"/>
      </w:divBdr>
    </w:div>
    <w:div w:id="1955750407">
      <w:bodyDiv w:val="1"/>
      <w:marLeft w:val="0"/>
      <w:marRight w:val="0"/>
      <w:marTop w:val="0"/>
      <w:marBottom w:val="0"/>
      <w:divBdr>
        <w:top w:val="none" w:sz="0" w:space="0" w:color="auto"/>
        <w:left w:val="none" w:sz="0" w:space="0" w:color="auto"/>
        <w:bottom w:val="none" w:sz="0" w:space="0" w:color="auto"/>
        <w:right w:val="none" w:sz="0" w:space="0" w:color="auto"/>
      </w:divBdr>
    </w:div>
    <w:div w:id="1955937374">
      <w:bodyDiv w:val="1"/>
      <w:marLeft w:val="0"/>
      <w:marRight w:val="0"/>
      <w:marTop w:val="0"/>
      <w:marBottom w:val="0"/>
      <w:divBdr>
        <w:top w:val="none" w:sz="0" w:space="0" w:color="auto"/>
        <w:left w:val="none" w:sz="0" w:space="0" w:color="auto"/>
        <w:bottom w:val="none" w:sz="0" w:space="0" w:color="auto"/>
        <w:right w:val="none" w:sz="0" w:space="0" w:color="auto"/>
      </w:divBdr>
    </w:div>
    <w:div w:id="1956523454">
      <w:bodyDiv w:val="1"/>
      <w:marLeft w:val="0"/>
      <w:marRight w:val="0"/>
      <w:marTop w:val="0"/>
      <w:marBottom w:val="0"/>
      <w:divBdr>
        <w:top w:val="none" w:sz="0" w:space="0" w:color="auto"/>
        <w:left w:val="none" w:sz="0" w:space="0" w:color="auto"/>
        <w:bottom w:val="none" w:sz="0" w:space="0" w:color="auto"/>
        <w:right w:val="none" w:sz="0" w:space="0" w:color="auto"/>
      </w:divBdr>
    </w:div>
    <w:div w:id="1957979699">
      <w:bodyDiv w:val="1"/>
      <w:marLeft w:val="0"/>
      <w:marRight w:val="0"/>
      <w:marTop w:val="0"/>
      <w:marBottom w:val="0"/>
      <w:divBdr>
        <w:top w:val="none" w:sz="0" w:space="0" w:color="auto"/>
        <w:left w:val="none" w:sz="0" w:space="0" w:color="auto"/>
        <w:bottom w:val="none" w:sz="0" w:space="0" w:color="auto"/>
        <w:right w:val="none" w:sz="0" w:space="0" w:color="auto"/>
      </w:divBdr>
    </w:div>
    <w:div w:id="1958364206">
      <w:bodyDiv w:val="1"/>
      <w:marLeft w:val="0"/>
      <w:marRight w:val="0"/>
      <w:marTop w:val="0"/>
      <w:marBottom w:val="0"/>
      <w:divBdr>
        <w:top w:val="none" w:sz="0" w:space="0" w:color="auto"/>
        <w:left w:val="none" w:sz="0" w:space="0" w:color="auto"/>
        <w:bottom w:val="none" w:sz="0" w:space="0" w:color="auto"/>
        <w:right w:val="none" w:sz="0" w:space="0" w:color="auto"/>
      </w:divBdr>
    </w:div>
    <w:div w:id="1958753249">
      <w:bodyDiv w:val="1"/>
      <w:marLeft w:val="0"/>
      <w:marRight w:val="0"/>
      <w:marTop w:val="0"/>
      <w:marBottom w:val="0"/>
      <w:divBdr>
        <w:top w:val="none" w:sz="0" w:space="0" w:color="auto"/>
        <w:left w:val="none" w:sz="0" w:space="0" w:color="auto"/>
        <w:bottom w:val="none" w:sz="0" w:space="0" w:color="auto"/>
        <w:right w:val="none" w:sz="0" w:space="0" w:color="auto"/>
      </w:divBdr>
    </w:div>
    <w:div w:id="1958901178">
      <w:bodyDiv w:val="1"/>
      <w:marLeft w:val="0"/>
      <w:marRight w:val="0"/>
      <w:marTop w:val="0"/>
      <w:marBottom w:val="0"/>
      <w:divBdr>
        <w:top w:val="none" w:sz="0" w:space="0" w:color="auto"/>
        <w:left w:val="none" w:sz="0" w:space="0" w:color="auto"/>
        <w:bottom w:val="none" w:sz="0" w:space="0" w:color="auto"/>
        <w:right w:val="none" w:sz="0" w:space="0" w:color="auto"/>
      </w:divBdr>
    </w:div>
    <w:div w:id="1959098917">
      <w:bodyDiv w:val="1"/>
      <w:marLeft w:val="0"/>
      <w:marRight w:val="0"/>
      <w:marTop w:val="0"/>
      <w:marBottom w:val="0"/>
      <w:divBdr>
        <w:top w:val="none" w:sz="0" w:space="0" w:color="auto"/>
        <w:left w:val="none" w:sz="0" w:space="0" w:color="auto"/>
        <w:bottom w:val="none" w:sz="0" w:space="0" w:color="auto"/>
        <w:right w:val="none" w:sz="0" w:space="0" w:color="auto"/>
      </w:divBdr>
    </w:div>
    <w:div w:id="1959215331">
      <w:bodyDiv w:val="1"/>
      <w:marLeft w:val="0"/>
      <w:marRight w:val="0"/>
      <w:marTop w:val="0"/>
      <w:marBottom w:val="0"/>
      <w:divBdr>
        <w:top w:val="none" w:sz="0" w:space="0" w:color="auto"/>
        <w:left w:val="none" w:sz="0" w:space="0" w:color="auto"/>
        <w:bottom w:val="none" w:sz="0" w:space="0" w:color="auto"/>
        <w:right w:val="none" w:sz="0" w:space="0" w:color="auto"/>
      </w:divBdr>
    </w:div>
    <w:div w:id="1959296393">
      <w:bodyDiv w:val="1"/>
      <w:marLeft w:val="0"/>
      <w:marRight w:val="0"/>
      <w:marTop w:val="0"/>
      <w:marBottom w:val="0"/>
      <w:divBdr>
        <w:top w:val="none" w:sz="0" w:space="0" w:color="auto"/>
        <w:left w:val="none" w:sz="0" w:space="0" w:color="auto"/>
        <w:bottom w:val="none" w:sz="0" w:space="0" w:color="auto"/>
        <w:right w:val="none" w:sz="0" w:space="0" w:color="auto"/>
      </w:divBdr>
    </w:div>
    <w:div w:id="1959335134">
      <w:bodyDiv w:val="1"/>
      <w:marLeft w:val="0"/>
      <w:marRight w:val="0"/>
      <w:marTop w:val="0"/>
      <w:marBottom w:val="0"/>
      <w:divBdr>
        <w:top w:val="none" w:sz="0" w:space="0" w:color="auto"/>
        <w:left w:val="none" w:sz="0" w:space="0" w:color="auto"/>
        <w:bottom w:val="none" w:sz="0" w:space="0" w:color="auto"/>
        <w:right w:val="none" w:sz="0" w:space="0" w:color="auto"/>
      </w:divBdr>
    </w:div>
    <w:div w:id="1959482346">
      <w:bodyDiv w:val="1"/>
      <w:marLeft w:val="0"/>
      <w:marRight w:val="0"/>
      <w:marTop w:val="0"/>
      <w:marBottom w:val="0"/>
      <w:divBdr>
        <w:top w:val="none" w:sz="0" w:space="0" w:color="auto"/>
        <w:left w:val="none" w:sz="0" w:space="0" w:color="auto"/>
        <w:bottom w:val="none" w:sz="0" w:space="0" w:color="auto"/>
        <w:right w:val="none" w:sz="0" w:space="0" w:color="auto"/>
      </w:divBdr>
    </w:div>
    <w:div w:id="1959483435">
      <w:bodyDiv w:val="1"/>
      <w:marLeft w:val="0"/>
      <w:marRight w:val="0"/>
      <w:marTop w:val="0"/>
      <w:marBottom w:val="0"/>
      <w:divBdr>
        <w:top w:val="none" w:sz="0" w:space="0" w:color="auto"/>
        <w:left w:val="none" w:sz="0" w:space="0" w:color="auto"/>
        <w:bottom w:val="none" w:sz="0" w:space="0" w:color="auto"/>
        <w:right w:val="none" w:sz="0" w:space="0" w:color="auto"/>
      </w:divBdr>
    </w:div>
    <w:div w:id="1959751048">
      <w:bodyDiv w:val="1"/>
      <w:marLeft w:val="0"/>
      <w:marRight w:val="0"/>
      <w:marTop w:val="0"/>
      <w:marBottom w:val="0"/>
      <w:divBdr>
        <w:top w:val="none" w:sz="0" w:space="0" w:color="auto"/>
        <w:left w:val="none" w:sz="0" w:space="0" w:color="auto"/>
        <w:bottom w:val="none" w:sz="0" w:space="0" w:color="auto"/>
        <w:right w:val="none" w:sz="0" w:space="0" w:color="auto"/>
      </w:divBdr>
    </w:div>
    <w:div w:id="1959752913">
      <w:bodyDiv w:val="1"/>
      <w:marLeft w:val="0"/>
      <w:marRight w:val="0"/>
      <w:marTop w:val="0"/>
      <w:marBottom w:val="0"/>
      <w:divBdr>
        <w:top w:val="none" w:sz="0" w:space="0" w:color="auto"/>
        <w:left w:val="none" w:sz="0" w:space="0" w:color="auto"/>
        <w:bottom w:val="none" w:sz="0" w:space="0" w:color="auto"/>
        <w:right w:val="none" w:sz="0" w:space="0" w:color="auto"/>
      </w:divBdr>
    </w:div>
    <w:div w:id="1960450307">
      <w:bodyDiv w:val="1"/>
      <w:marLeft w:val="0"/>
      <w:marRight w:val="0"/>
      <w:marTop w:val="0"/>
      <w:marBottom w:val="0"/>
      <w:divBdr>
        <w:top w:val="none" w:sz="0" w:space="0" w:color="auto"/>
        <w:left w:val="none" w:sz="0" w:space="0" w:color="auto"/>
        <w:bottom w:val="none" w:sz="0" w:space="0" w:color="auto"/>
        <w:right w:val="none" w:sz="0" w:space="0" w:color="auto"/>
      </w:divBdr>
    </w:div>
    <w:div w:id="1960650320">
      <w:bodyDiv w:val="1"/>
      <w:marLeft w:val="0"/>
      <w:marRight w:val="0"/>
      <w:marTop w:val="0"/>
      <w:marBottom w:val="0"/>
      <w:divBdr>
        <w:top w:val="none" w:sz="0" w:space="0" w:color="auto"/>
        <w:left w:val="none" w:sz="0" w:space="0" w:color="auto"/>
        <w:bottom w:val="none" w:sz="0" w:space="0" w:color="auto"/>
        <w:right w:val="none" w:sz="0" w:space="0" w:color="auto"/>
      </w:divBdr>
    </w:div>
    <w:div w:id="1960794599">
      <w:bodyDiv w:val="1"/>
      <w:marLeft w:val="0"/>
      <w:marRight w:val="0"/>
      <w:marTop w:val="0"/>
      <w:marBottom w:val="0"/>
      <w:divBdr>
        <w:top w:val="none" w:sz="0" w:space="0" w:color="auto"/>
        <w:left w:val="none" w:sz="0" w:space="0" w:color="auto"/>
        <w:bottom w:val="none" w:sz="0" w:space="0" w:color="auto"/>
        <w:right w:val="none" w:sz="0" w:space="0" w:color="auto"/>
      </w:divBdr>
    </w:div>
    <w:div w:id="1960837692">
      <w:bodyDiv w:val="1"/>
      <w:marLeft w:val="0"/>
      <w:marRight w:val="0"/>
      <w:marTop w:val="0"/>
      <w:marBottom w:val="0"/>
      <w:divBdr>
        <w:top w:val="none" w:sz="0" w:space="0" w:color="auto"/>
        <w:left w:val="none" w:sz="0" w:space="0" w:color="auto"/>
        <w:bottom w:val="none" w:sz="0" w:space="0" w:color="auto"/>
        <w:right w:val="none" w:sz="0" w:space="0" w:color="auto"/>
      </w:divBdr>
    </w:div>
    <w:div w:id="1960917467">
      <w:bodyDiv w:val="1"/>
      <w:marLeft w:val="0"/>
      <w:marRight w:val="0"/>
      <w:marTop w:val="0"/>
      <w:marBottom w:val="0"/>
      <w:divBdr>
        <w:top w:val="none" w:sz="0" w:space="0" w:color="auto"/>
        <w:left w:val="none" w:sz="0" w:space="0" w:color="auto"/>
        <w:bottom w:val="none" w:sz="0" w:space="0" w:color="auto"/>
        <w:right w:val="none" w:sz="0" w:space="0" w:color="auto"/>
      </w:divBdr>
    </w:div>
    <w:div w:id="1961180895">
      <w:bodyDiv w:val="1"/>
      <w:marLeft w:val="0"/>
      <w:marRight w:val="0"/>
      <w:marTop w:val="0"/>
      <w:marBottom w:val="0"/>
      <w:divBdr>
        <w:top w:val="none" w:sz="0" w:space="0" w:color="auto"/>
        <w:left w:val="none" w:sz="0" w:space="0" w:color="auto"/>
        <w:bottom w:val="none" w:sz="0" w:space="0" w:color="auto"/>
        <w:right w:val="none" w:sz="0" w:space="0" w:color="auto"/>
      </w:divBdr>
    </w:div>
    <w:div w:id="1961839895">
      <w:bodyDiv w:val="1"/>
      <w:marLeft w:val="0"/>
      <w:marRight w:val="0"/>
      <w:marTop w:val="0"/>
      <w:marBottom w:val="0"/>
      <w:divBdr>
        <w:top w:val="none" w:sz="0" w:space="0" w:color="auto"/>
        <w:left w:val="none" w:sz="0" w:space="0" w:color="auto"/>
        <w:bottom w:val="none" w:sz="0" w:space="0" w:color="auto"/>
        <w:right w:val="none" w:sz="0" w:space="0" w:color="auto"/>
      </w:divBdr>
    </w:div>
    <w:div w:id="1962029444">
      <w:bodyDiv w:val="1"/>
      <w:marLeft w:val="0"/>
      <w:marRight w:val="0"/>
      <w:marTop w:val="0"/>
      <w:marBottom w:val="0"/>
      <w:divBdr>
        <w:top w:val="none" w:sz="0" w:space="0" w:color="auto"/>
        <w:left w:val="none" w:sz="0" w:space="0" w:color="auto"/>
        <w:bottom w:val="none" w:sz="0" w:space="0" w:color="auto"/>
        <w:right w:val="none" w:sz="0" w:space="0" w:color="auto"/>
      </w:divBdr>
    </w:div>
    <w:div w:id="1962034667">
      <w:bodyDiv w:val="1"/>
      <w:marLeft w:val="0"/>
      <w:marRight w:val="0"/>
      <w:marTop w:val="0"/>
      <w:marBottom w:val="0"/>
      <w:divBdr>
        <w:top w:val="none" w:sz="0" w:space="0" w:color="auto"/>
        <w:left w:val="none" w:sz="0" w:space="0" w:color="auto"/>
        <w:bottom w:val="none" w:sz="0" w:space="0" w:color="auto"/>
        <w:right w:val="none" w:sz="0" w:space="0" w:color="auto"/>
      </w:divBdr>
    </w:div>
    <w:div w:id="1963027352">
      <w:bodyDiv w:val="1"/>
      <w:marLeft w:val="0"/>
      <w:marRight w:val="0"/>
      <w:marTop w:val="0"/>
      <w:marBottom w:val="0"/>
      <w:divBdr>
        <w:top w:val="none" w:sz="0" w:space="0" w:color="auto"/>
        <w:left w:val="none" w:sz="0" w:space="0" w:color="auto"/>
        <w:bottom w:val="none" w:sz="0" w:space="0" w:color="auto"/>
        <w:right w:val="none" w:sz="0" w:space="0" w:color="auto"/>
      </w:divBdr>
    </w:div>
    <w:div w:id="1963220447">
      <w:bodyDiv w:val="1"/>
      <w:marLeft w:val="0"/>
      <w:marRight w:val="0"/>
      <w:marTop w:val="0"/>
      <w:marBottom w:val="0"/>
      <w:divBdr>
        <w:top w:val="none" w:sz="0" w:space="0" w:color="auto"/>
        <w:left w:val="none" w:sz="0" w:space="0" w:color="auto"/>
        <w:bottom w:val="none" w:sz="0" w:space="0" w:color="auto"/>
        <w:right w:val="none" w:sz="0" w:space="0" w:color="auto"/>
      </w:divBdr>
    </w:div>
    <w:div w:id="1963459540">
      <w:bodyDiv w:val="1"/>
      <w:marLeft w:val="0"/>
      <w:marRight w:val="0"/>
      <w:marTop w:val="0"/>
      <w:marBottom w:val="0"/>
      <w:divBdr>
        <w:top w:val="none" w:sz="0" w:space="0" w:color="auto"/>
        <w:left w:val="none" w:sz="0" w:space="0" w:color="auto"/>
        <w:bottom w:val="none" w:sz="0" w:space="0" w:color="auto"/>
        <w:right w:val="none" w:sz="0" w:space="0" w:color="auto"/>
      </w:divBdr>
    </w:div>
    <w:div w:id="1963805773">
      <w:bodyDiv w:val="1"/>
      <w:marLeft w:val="0"/>
      <w:marRight w:val="0"/>
      <w:marTop w:val="0"/>
      <w:marBottom w:val="0"/>
      <w:divBdr>
        <w:top w:val="none" w:sz="0" w:space="0" w:color="auto"/>
        <w:left w:val="none" w:sz="0" w:space="0" w:color="auto"/>
        <w:bottom w:val="none" w:sz="0" w:space="0" w:color="auto"/>
        <w:right w:val="none" w:sz="0" w:space="0" w:color="auto"/>
      </w:divBdr>
    </w:div>
    <w:div w:id="1964001295">
      <w:bodyDiv w:val="1"/>
      <w:marLeft w:val="0"/>
      <w:marRight w:val="0"/>
      <w:marTop w:val="0"/>
      <w:marBottom w:val="0"/>
      <w:divBdr>
        <w:top w:val="none" w:sz="0" w:space="0" w:color="auto"/>
        <w:left w:val="none" w:sz="0" w:space="0" w:color="auto"/>
        <w:bottom w:val="none" w:sz="0" w:space="0" w:color="auto"/>
        <w:right w:val="none" w:sz="0" w:space="0" w:color="auto"/>
      </w:divBdr>
    </w:div>
    <w:div w:id="1964072394">
      <w:bodyDiv w:val="1"/>
      <w:marLeft w:val="0"/>
      <w:marRight w:val="0"/>
      <w:marTop w:val="0"/>
      <w:marBottom w:val="0"/>
      <w:divBdr>
        <w:top w:val="none" w:sz="0" w:space="0" w:color="auto"/>
        <w:left w:val="none" w:sz="0" w:space="0" w:color="auto"/>
        <w:bottom w:val="none" w:sz="0" w:space="0" w:color="auto"/>
        <w:right w:val="none" w:sz="0" w:space="0" w:color="auto"/>
      </w:divBdr>
    </w:div>
    <w:div w:id="1964339997">
      <w:bodyDiv w:val="1"/>
      <w:marLeft w:val="0"/>
      <w:marRight w:val="0"/>
      <w:marTop w:val="0"/>
      <w:marBottom w:val="0"/>
      <w:divBdr>
        <w:top w:val="none" w:sz="0" w:space="0" w:color="auto"/>
        <w:left w:val="none" w:sz="0" w:space="0" w:color="auto"/>
        <w:bottom w:val="none" w:sz="0" w:space="0" w:color="auto"/>
        <w:right w:val="none" w:sz="0" w:space="0" w:color="auto"/>
      </w:divBdr>
    </w:div>
    <w:div w:id="1964725855">
      <w:bodyDiv w:val="1"/>
      <w:marLeft w:val="0"/>
      <w:marRight w:val="0"/>
      <w:marTop w:val="0"/>
      <w:marBottom w:val="0"/>
      <w:divBdr>
        <w:top w:val="none" w:sz="0" w:space="0" w:color="auto"/>
        <w:left w:val="none" w:sz="0" w:space="0" w:color="auto"/>
        <w:bottom w:val="none" w:sz="0" w:space="0" w:color="auto"/>
        <w:right w:val="none" w:sz="0" w:space="0" w:color="auto"/>
      </w:divBdr>
    </w:div>
    <w:div w:id="1964775316">
      <w:bodyDiv w:val="1"/>
      <w:marLeft w:val="0"/>
      <w:marRight w:val="0"/>
      <w:marTop w:val="0"/>
      <w:marBottom w:val="0"/>
      <w:divBdr>
        <w:top w:val="none" w:sz="0" w:space="0" w:color="auto"/>
        <w:left w:val="none" w:sz="0" w:space="0" w:color="auto"/>
        <w:bottom w:val="none" w:sz="0" w:space="0" w:color="auto"/>
        <w:right w:val="none" w:sz="0" w:space="0" w:color="auto"/>
      </w:divBdr>
    </w:div>
    <w:div w:id="1964846476">
      <w:bodyDiv w:val="1"/>
      <w:marLeft w:val="0"/>
      <w:marRight w:val="0"/>
      <w:marTop w:val="0"/>
      <w:marBottom w:val="0"/>
      <w:divBdr>
        <w:top w:val="none" w:sz="0" w:space="0" w:color="auto"/>
        <w:left w:val="none" w:sz="0" w:space="0" w:color="auto"/>
        <w:bottom w:val="none" w:sz="0" w:space="0" w:color="auto"/>
        <w:right w:val="none" w:sz="0" w:space="0" w:color="auto"/>
      </w:divBdr>
    </w:div>
    <w:div w:id="1966345941">
      <w:bodyDiv w:val="1"/>
      <w:marLeft w:val="0"/>
      <w:marRight w:val="0"/>
      <w:marTop w:val="0"/>
      <w:marBottom w:val="0"/>
      <w:divBdr>
        <w:top w:val="none" w:sz="0" w:space="0" w:color="auto"/>
        <w:left w:val="none" w:sz="0" w:space="0" w:color="auto"/>
        <w:bottom w:val="none" w:sz="0" w:space="0" w:color="auto"/>
        <w:right w:val="none" w:sz="0" w:space="0" w:color="auto"/>
      </w:divBdr>
    </w:div>
    <w:div w:id="1966351417">
      <w:bodyDiv w:val="1"/>
      <w:marLeft w:val="0"/>
      <w:marRight w:val="0"/>
      <w:marTop w:val="0"/>
      <w:marBottom w:val="0"/>
      <w:divBdr>
        <w:top w:val="none" w:sz="0" w:space="0" w:color="auto"/>
        <w:left w:val="none" w:sz="0" w:space="0" w:color="auto"/>
        <w:bottom w:val="none" w:sz="0" w:space="0" w:color="auto"/>
        <w:right w:val="none" w:sz="0" w:space="0" w:color="auto"/>
      </w:divBdr>
    </w:div>
    <w:div w:id="1967273576">
      <w:bodyDiv w:val="1"/>
      <w:marLeft w:val="0"/>
      <w:marRight w:val="0"/>
      <w:marTop w:val="0"/>
      <w:marBottom w:val="0"/>
      <w:divBdr>
        <w:top w:val="none" w:sz="0" w:space="0" w:color="auto"/>
        <w:left w:val="none" w:sz="0" w:space="0" w:color="auto"/>
        <w:bottom w:val="none" w:sz="0" w:space="0" w:color="auto"/>
        <w:right w:val="none" w:sz="0" w:space="0" w:color="auto"/>
      </w:divBdr>
    </w:div>
    <w:div w:id="1967470290">
      <w:bodyDiv w:val="1"/>
      <w:marLeft w:val="0"/>
      <w:marRight w:val="0"/>
      <w:marTop w:val="0"/>
      <w:marBottom w:val="0"/>
      <w:divBdr>
        <w:top w:val="none" w:sz="0" w:space="0" w:color="auto"/>
        <w:left w:val="none" w:sz="0" w:space="0" w:color="auto"/>
        <w:bottom w:val="none" w:sz="0" w:space="0" w:color="auto"/>
        <w:right w:val="none" w:sz="0" w:space="0" w:color="auto"/>
      </w:divBdr>
    </w:div>
    <w:div w:id="1968075206">
      <w:bodyDiv w:val="1"/>
      <w:marLeft w:val="0"/>
      <w:marRight w:val="0"/>
      <w:marTop w:val="0"/>
      <w:marBottom w:val="0"/>
      <w:divBdr>
        <w:top w:val="none" w:sz="0" w:space="0" w:color="auto"/>
        <w:left w:val="none" w:sz="0" w:space="0" w:color="auto"/>
        <w:bottom w:val="none" w:sz="0" w:space="0" w:color="auto"/>
        <w:right w:val="none" w:sz="0" w:space="0" w:color="auto"/>
      </w:divBdr>
    </w:div>
    <w:div w:id="1968851253">
      <w:bodyDiv w:val="1"/>
      <w:marLeft w:val="0"/>
      <w:marRight w:val="0"/>
      <w:marTop w:val="0"/>
      <w:marBottom w:val="0"/>
      <w:divBdr>
        <w:top w:val="none" w:sz="0" w:space="0" w:color="auto"/>
        <w:left w:val="none" w:sz="0" w:space="0" w:color="auto"/>
        <w:bottom w:val="none" w:sz="0" w:space="0" w:color="auto"/>
        <w:right w:val="none" w:sz="0" w:space="0" w:color="auto"/>
      </w:divBdr>
    </w:div>
    <w:div w:id="1969966492">
      <w:bodyDiv w:val="1"/>
      <w:marLeft w:val="0"/>
      <w:marRight w:val="0"/>
      <w:marTop w:val="0"/>
      <w:marBottom w:val="0"/>
      <w:divBdr>
        <w:top w:val="none" w:sz="0" w:space="0" w:color="auto"/>
        <w:left w:val="none" w:sz="0" w:space="0" w:color="auto"/>
        <w:bottom w:val="none" w:sz="0" w:space="0" w:color="auto"/>
        <w:right w:val="none" w:sz="0" w:space="0" w:color="auto"/>
      </w:divBdr>
    </w:div>
    <w:div w:id="1970043356">
      <w:bodyDiv w:val="1"/>
      <w:marLeft w:val="0"/>
      <w:marRight w:val="0"/>
      <w:marTop w:val="0"/>
      <w:marBottom w:val="0"/>
      <w:divBdr>
        <w:top w:val="none" w:sz="0" w:space="0" w:color="auto"/>
        <w:left w:val="none" w:sz="0" w:space="0" w:color="auto"/>
        <w:bottom w:val="none" w:sz="0" w:space="0" w:color="auto"/>
        <w:right w:val="none" w:sz="0" w:space="0" w:color="auto"/>
      </w:divBdr>
    </w:div>
    <w:div w:id="1970358990">
      <w:bodyDiv w:val="1"/>
      <w:marLeft w:val="0"/>
      <w:marRight w:val="0"/>
      <w:marTop w:val="0"/>
      <w:marBottom w:val="0"/>
      <w:divBdr>
        <w:top w:val="none" w:sz="0" w:space="0" w:color="auto"/>
        <w:left w:val="none" w:sz="0" w:space="0" w:color="auto"/>
        <w:bottom w:val="none" w:sz="0" w:space="0" w:color="auto"/>
        <w:right w:val="none" w:sz="0" w:space="0" w:color="auto"/>
      </w:divBdr>
    </w:div>
    <w:div w:id="1970359573">
      <w:bodyDiv w:val="1"/>
      <w:marLeft w:val="0"/>
      <w:marRight w:val="0"/>
      <w:marTop w:val="0"/>
      <w:marBottom w:val="0"/>
      <w:divBdr>
        <w:top w:val="none" w:sz="0" w:space="0" w:color="auto"/>
        <w:left w:val="none" w:sz="0" w:space="0" w:color="auto"/>
        <w:bottom w:val="none" w:sz="0" w:space="0" w:color="auto"/>
        <w:right w:val="none" w:sz="0" w:space="0" w:color="auto"/>
      </w:divBdr>
    </w:div>
    <w:div w:id="1970471345">
      <w:bodyDiv w:val="1"/>
      <w:marLeft w:val="0"/>
      <w:marRight w:val="0"/>
      <w:marTop w:val="0"/>
      <w:marBottom w:val="0"/>
      <w:divBdr>
        <w:top w:val="none" w:sz="0" w:space="0" w:color="auto"/>
        <w:left w:val="none" w:sz="0" w:space="0" w:color="auto"/>
        <w:bottom w:val="none" w:sz="0" w:space="0" w:color="auto"/>
        <w:right w:val="none" w:sz="0" w:space="0" w:color="auto"/>
      </w:divBdr>
    </w:div>
    <w:div w:id="1970473784">
      <w:bodyDiv w:val="1"/>
      <w:marLeft w:val="0"/>
      <w:marRight w:val="0"/>
      <w:marTop w:val="0"/>
      <w:marBottom w:val="0"/>
      <w:divBdr>
        <w:top w:val="none" w:sz="0" w:space="0" w:color="auto"/>
        <w:left w:val="none" w:sz="0" w:space="0" w:color="auto"/>
        <w:bottom w:val="none" w:sz="0" w:space="0" w:color="auto"/>
        <w:right w:val="none" w:sz="0" w:space="0" w:color="auto"/>
      </w:divBdr>
    </w:div>
    <w:div w:id="1971086200">
      <w:bodyDiv w:val="1"/>
      <w:marLeft w:val="0"/>
      <w:marRight w:val="0"/>
      <w:marTop w:val="0"/>
      <w:marBottom w:val="0"/>
      <w:divBdr>
        <w:top w:val="none" w:sz="0" w:space="0" w:color="auto"/>
        <w:left w:val="none" w:sz="0" w:space="0" w:color="auto"/>
        <w:bottom w:val="none" w:sz="0" w:space="0" w:color="auto"/>
        <w:right w:val="none" w:sz="0" w:space="0" w:color="auto"/>
      </w:divBdr>
    </w:div>
    <w:div w:id="1971126312">
      <w:bodyDiv w:val="1"/>
      <w:marLeft w:val="0"/>
      <w:marRight w:val="0"/>
      <w:marTop w:val="0"/>
      <w:marBottom w:val="0"/>
      <w:divBdr>
        <w:top w:val="none" w:sz="0" w:space="0" w:color="auto"/>
        <w:left w:val="none" w:sz="0" w:space="0" w:color="auto"/>
        <w:bottom w:val="none" w:sz="0" w:space="0" w:color="auto"/>
        <w:right w:val="none" w:sz="0" w:space="0" w:color="auto"/>
      </w:divBdr>
    </w:div>
    <w:div w:id="1971747024">
      <w:bodyDiv w:val="1"/>
      <w:marLeft w:val="0"/>
      <w:marRight w:val="0"/>
      <w:marTop w:val="0"/>
      <w:marBottom w:val="0"/>
      <w:divBdr>
        <w:top w:val="none" w:sz="0" w:space="0" w:color="auto"/>
        <w:left w:val="none" w:sz="0" w:space="0" w:color="auto"/>
        <w:bottom w:val="none" w:sz="0" w:space="0" w:color="auto"/>
        <w:right w:val="none" w:sz="0" w:space="0" w:color="auto"/>
      </w:divBdr>
    </w:div>
    <w:div w:id="1971781789">
      <w:bodyDiv w:val="1"/>
      <w:marLeft w:val="0"/>
      <w:marRight w:val="0"/>
      <w:marTop w:val="0"/>
      <w:marBottom w:val="0"/>
      <w:divBdr>
        <w:top w:val="none" w:sz="0" w:space="0" w:color="auto"/>
        <w:left w:val="none" w:sz="0" w:space="0" w:color="auto"/>
        <w:bottom w:val="none" w:sz="0" w:space="0" w:color="auto"/>
        <w:right w:val="none" w:sz="0" w:space="0" w:color="auto"/>
      </w:divBdr>
    </w:div>
    <w:div w:id="1971932975">
      <w:bodyDiv w:val="1"/>
      <w:marLeft w:val="0"/>
      <w:marRight w:val="0"/>
      <w:marTop w:val="0"/>
      <w:marBottom w:val="0"/>
      <w:divBdr>
        <w:top w:val="none" w:sz="0" w:space="0" w:color="auto"/>
        <w:left w:val="none" w:sz="0" w:space="0" w:color="auto"/>
        <w:bottom w:val="none" w:sz="0" w:space="0" w:color="auto"/>
        <w:right w:val="none" w:sz="0" w:space="0" w:color="auto"/>
      </w:divBdr>
    </w:div>
    <w:div w:id="1972517015">
      <w:bodyDiv w:val="1"/>
      <w:marLeft w:val="0"/>
      <w:marRight w:val="0"/>
      <w:marTop w:val="0"/>
      <w:marBottom w:val="0"/>
      <w:divBdr>
        <w:top w:val="none" w:sz="0" w:space="0" w:color="auto"/>
        <w:left w:val="none" w:sz="0" w:space="0" w:color="auto"/>
        <w:bottom w:val="none" w:sz="0" w:space="0" w:color="auto"/>
        <w:right w:val="none" w:sz="0" w:space="0" w:color="auto"/>
      </w:divBdr>
    </w:div>
    <w:div w:id="1973559266">
      <w:bodyDiv w:val="1"/>
      <w:marLeft w:val="0"/>
      <w:marRight w:val="0"/>
      <w:marTop w:val="0"/>
      <w:marBottom w:val="0"/>
      <w:divBdr>
        <w:top w:val="none" w:sz="0" w:space="0" w:color="auto"/>
        <w:left w:val="none" w:sz="0" w:space="0" w:color="auto"/>
        <w:bottom w:val="none" w:sz="0" w:space="0" w:color="auto"/>
        <w:right w:val="none" w:sz="0" w:space="0" w:color="auto"/>
      </w:divBdr>
    </w:div>
    <w:div w:id="1974094636">
      <w:bodyDiv w:val="1"/>
      <w:marLeft w:val="0"/>
      <w:marRight w:val="0"/>
      <w:marTop w:val="0"/>
      <w:marBottom w:val="0"/>
      <w:divBdr>
        <w:top w:val="none" w:sz="0" w:space="0" w:color="auto"/>
        <w:left w:val="none" w:sz="0" w:space="0" w:color="auto"/>
        <w:bottom w:val="none" w:sz="0" w:space="0" w:color="auto"/>
        <w:right w:val="none" w:sz="0" w:space="0" w:color="auto"/>
      </w:divBdr>
    </w:div>
    <w:div w:id="1974293031">
      <w:bodyDiv w:val="1"/>
      <w:marLeft w:val="0"/>
      <w:marRight w:val="0"/>
      <w:marTop w:val="0"/>
      <w:marBottom w:val="0"/>
      <w:divBdr>
        <w:top w:val="none" w:sz="0" w:space="0" w:color="auto"/>
        <w:left w:val="none" w:sz="0" w:space="0" w:color="auto"/>
        <w:bottom w:val="none" w:sz="0" w:space="0" w:color="auto"/>
        <w:right w:val="none" w:sz="0" w:space="0" w:color="auto"/>
      </w:divBdr>
    </w:div>
    <w:div w:id="1974559268">
      <w:bodyDiv w:val="1"/>
      <w:marLeft w:val="0"/>
      <w:marRight w:val="0"/>
      <w:marTop w:val="0"/>
      <w:marBottom w:val="0"/>
      <w:divBdr>
        <w:top w:val="none" w:sz="0" w:space="0" w:color="auto"/>
        <w:left w:val="none" w:sz="0" w:space="0" w:color="auto"/>
        <w:bottom w:val="none" w:sz="0" w:space="0" w:color="auto"/>
        <w:right w:val="none" w:sz="0" w:space="0" w:color="auto"/>
      </w:divBdr>
    </w:div>
    <w:div w:id="1974751736">
      <w:bodyDiv w:val="1"/>
      <w:marLeft w:val="0"/>
      <w:marRight w:val="0"/>
      <w:marTop w:val="0"/>
      <w:marBottom w:val="0"/>
      <w:divBdr>
        <w:top w:val="none" w:sz="0" w:space="0" w:color="auto"/>
        <w:left w:val="none" w:sz="0" w:space="0" w:color="auto"/>
        <w:bottom w:val="none" w:sz="0" w:space="0" w:color="auto"/>
        <w:right w:val="none" w:sz="0" w:space="0" w:color="auto"/>
      </w:divBdr>
    </w:div>
    <w:div w:id="1975063892">
      <w:bodyDiv w:val="1"/>
      <w:marLeft w:val="0"/>
      <w:marRight w:val="0"/>
      <w:marTop w:val="0"/>
      <w:marBottom w:val="0"/>
      <w:divBdr>
        <w:top w:val="none" w:sz="0" w:space="0" w:color="auto"/>
        <w:left w:val="none" w:sz="0" w:space="0" w:color="auto"/>
        <w:bottom w:val="none" w:sz="0" w:space="0" w:color="auto"/>
        <w:right w:val="none" w:sz="0" w:space="0" w:color="auto"/>
      </w:divBdr>
    </w:div>
    <w:div w:id="1975136549">
      <w:bodyDiv w:val="1"/>
      <w:marLeft w:val="0"/>
      <w:marRight w:val="0"/>
      <w:marTop w:val="0"/>
      <w:marBottom w:val="0"/>
      <w:divBdr>
        <w:top w:val="none" w:sz="0" w:space="0" w:color="auto"/>
        <w:left w:val="none" w:sz="0" w:space="0" w:color="auto"/>
        <w:bottom w:val="none" w:sz="0" w:space="0" w:color="auto"/>
        <w:right w:val="none" w:sz="0" w:space="0" w:color="auto"/>
      </w:divBdr>
    </w:div>
    <w:div w:id="1975212948">
      <w:bodyDiv w:val="1"/>
      <w:marLeft w:val="0"/>
      <w:marRight w:val="0"/>
      <w:marTop w:val="0"/>
      <w:marBottom w:val="0"/>
      <w:divBdr>
        <w:top w:val="none" w:sz="0" w:space="0" w:color="auto"/>
        <w:left w:val="none" w:sz="0" w:space="0" w:color="auto"/>
        <w:bottom w:val="none" w:sz="0" w:space="0" w:color="auto"/>
        <w:right w:val="none" w:sz="0" w:space="0" w:color="auto"/>
      </w:divBdr>
    </w:div>
    <w:div w:id="1975403879">
      <w:bodyDiv w:val="1"/>
      <w:marLeft w:val="0"/>
      <w:marRight w:val="0"/>
      <w:marTop w:val="0"/>
      <w:marBottom w:val="0"/>
      <w:divBdr>
        <w:top w:val="none" w:sz="0" w:space="0" w:color="auto"/>
        <w:left w:val="none" w:sz="0" w:space="0" w:color="auto"/>
        <w:bottom w:val="none" w:sz="0" w:space="0" w:color="auto"/>
        <w:right w:val="none" w:sz="0" w:space="0" w:color="auto"/>
      </w:divBdr>
    </w:div>
    <w:div w:id="1977566806">
      <w:bodyDiv w:val="1"/>
      <w:marLeft w:val="0"/>
      <w:marRight w:val="0"/>
      <w:marTop w:val="0"/>
      <w:marBottom w:val="0"/>
      <w:divBdr>
        <w:top w:val="none" w:sz="0" w:space="0" w:color="auto"/>
        <w:left w:val="none" w:sz="0" w:space="0" w:color="auto"/>
        <w:bottom w:val="none" w:sz="0" w:space="0" w:color="auto"/>
        <w:right w:val="none" w:sz="0" w:space="0" w:color="auto"/>
      </w:divBdr>
    </w:div>
    <w:div w:id="1978031432">
      <w:bodyDiv w:val="1"/>
      <w:marLeft w:val="0"/>
      <w:marRight w:val="0"/>
      <w:marTop w:val="0"/>
      <w:marBottom w:val="0"/>
      <w:divBdr>
        <w:top w:val="none" w:sz="0" w:space="0" w:color="auto"/>
        <w:left w:val="none" w:sz="0" w:space="0" w:color="auto"/>
        <w:bottom w:val="none" w:sz="0" w:space="0" w:color="auto"/>
        <w:right w:val="none" w:sz="0" w:space="0" w:color="auto"/>
      </w:divBdr>
    </w:div>
    <w:div w:id="1978803794">
      <w:bodyDiv w:val="1"/>
      <w:marLeft w:val="0"/>
      <w:marRight w:val="0"/>
      <w:marTop w:val="0"/>
      <w:marBottom w:val="0"/>
      <w:divBdr>
        <w:top w:val="none" w:sz="0" w:space="0" w:color="auto"/>
        <w:left w:val="none" w:sz="0" w:space="0" w:color="auto"/>
        <w:bottom w:val="none" w:sz="0" w:space="0" w:color="auto"/>
        <w:right w:val="none" w:sz="0" w:space="0" w:color="auto"/>
      </w:divBdr>
    </w:div>
    <w:div w:id="1980574538">
      <w:bodyDiv w:val="1"/>
      <w:marLeft w:val="0"/>
      <w:marRight w:val="0"/>
      <w:marTop w:val="0"/>
      <w:marBottom w:val="0"/>
      <w:divBdr>
        <w:top w:val="none" w:sz="0" w:space="0" w:color="auto"/>
        <w:left w:val="none" w:sz="0" w:space="0" w:color="auto"/>
        <w:bottom w:val="none" w:sz="0" w:space="0" w:color="auto"/>
        <w:right w:val="none" w:sz="0" w:space="0" w:color="auto"/>
      </w:divBdr>
    </w:div>
    <w:div w:id="1980648341">
      <w:bodyDiv w:val="1"/>
      <w:marLeft w:val="0"/>
      <w:marRight w:val="0"/>
      <w:marTop w:val="0"/>
      <w:marBottom w:val="0"/>
      <w:divBdr>
        <w:top w:val="none" w:sz="0" w:space="0" w:color="auto"/>
        <w:left w:val="none" w:sz="0" w:space="0" w:color="auto"/>
        <w:bottom w:val="none" w:sz="0" w:space="0" w:color="auto"/>
        <w:right w:val="none" w:sz="0" w:space="0" w:color="auto"/>
      </w:divBdr>
    </w:div>
    <w:div w:id="1981416222">
      <w:bodyDiv w:val="1"/>
      <w:marLeft w:val="0"/>
      <w:marRight w:val="0"/>
      <w:marTop w:val="0"/>
      <w:marBottom w:val="0"/>
      <w:divBdr>
        <w:top w:val="none" w:sz="0" w:space="0" w:color="auto"/>
        <w:left w:val="none" w:sz="0" w:space="0" w:color="auto"/>
        <w:bottom w:val="none" w:sz="0" w:space="0" w:color="auto"/>
        <w:right w:val="none" w:sz="0" w:space="0" w:color="auto"/>
      </w:divBdr>
    </w:div>
    <w:div w:id="1981424189">
      <w:bodyDiv w:val="1"/>
      <w:marLeft w:val="0"/>
      <w:marRight w:val="0"/>
      <w:marTop w:val="0"/>
      <w:marBottom w:val="0"/>
      <w:divBdr>
        <w:top w:val="none" w:sz="0" w:space="0" w:color="auto"/>
        <w:left w:val="none" w:sz="0" w:space="0" w:color="auto"/>
        <w:bottom w:val="none" w:sz="0" w:space="0" w:color="auto"/>
        <w:right w:val="none" w:sz="0" w:space="0" w:color="auto"/>
      </w:divBdr>
    </w:div>
    <w:div w:id="1981566895">
      <w:bodyDiv w:val="1"/>
      <w:marLeft w:val="0"/>
      <w:marRight w:val="0"/>
      <w:marTop w:val="0"/>
      <w:marBottom w:val="0"/>
      <w:divBdr>
        <w:top w:val="none" w:sz="0" w:space="0" w:color="auto"/>
        <w:left w:val="none" w:sz="0" w:space="0" w:color="auto"/>
        <w:bottom w:val="none" w:sz="0" w:space="0" w:color="auto"/>
        <w:right w:val="none" w:sz="0" w:space="0" w:color="auto"/>
      </w:divBdr>
    </w:div>
    <w:div w:id="1982030189">
      <w:bodyDiv w:val="1"/>
      <w:marLeft w:val="0"/>
      <w:marRight w:val="0"/>
      <w:marTop w:val="0"/>
      <w:marBottom w:val="0"/>
      <w:divBdr>
        <w:top w:val="none" w:sz="0" w:space="0" w:color="auto"/>
        <w:left w:val="none" w:sz="0" w:space="0" w:color="auto"/>
        <w:bottom w:val="none" w:sz="0" w:space="0" w:color="auto"/>
        <w:right w:val="none" w:sz="0" w:space="0" w:color="auto"/>
      </w:divBdr>
    </w:div>
    <w:div w:id="1982299004">
      <w:bodyDiv w:val="1"/>
      <w:marLeft w:val="0"/>
      <w:marRight w:val="0"/>
      <w:marTop w:val="0"/>
      <w:marBottom w:val="0"/>
      <w:divBdr>
        <w:top w:val="none" w:sz="0" w:space="0" w:color="auto"/>
        <w:left w:val="none" w:sz="0" w:space="0" w:color="auto"/>
        <w:bottom w:val="none" w:sz="0" w:space="0" w:color="auto"/>
        <w:right w:val="none" w:sz="0" w:space="0" w:color="auto"/>
      </w:divBdr>
    </w:div>
    <w:div w:id="1982421429">
      <w:bodyDiv w:val="1"/>
      <w:marLeft w:val="0"/>
      <w:marRight w:val="0"/>
      <w:marTop w:val="0"/>
      <w:marBottom w:val="0"/>
      <w:divBdr>
        <w:top w:val="none" w:sz="0" w:space="0" w:color="auto"/>
        <w:left w:val="none" w:sz="0" w:space="0" w:color="auto"/>
        <w:bottom w:val="none" w:sz="0" w:space="0" w:color="auto"/>
        <w:right w:val="none" w:sz="0" w:space="0" w:color="auto"/>
      </w:divBdr>
    </w:div>
    <w:div w:id="1982689774">
      <w:bodyDiv w:val="1"/>
      <w:marLeft w:val="0"/>
      <w:marRight w:val="0"/>
      <w:marTop w:val="0"/>
      <w:marBottom w:val="0"/>
      <w:divBdr>
        <w:top w:val="none" w:sz="0" w:space="0" w:color="auto"/>
        <w:left w:val="none" w:sz="0" w:space="0" w:color="auto"/>
        <w:bottom w:val="none" w:sz="0" w:space="0" w:color="auto"/>
        <w:right w:val="none" w:sz="0" w:space="0" w:color="auto"/>
      </w:divBdr>
    </w:div>
    <w:div w:id="1983269457">
      <w:bodyDiv w:val="1"/>
      <w:marLeft w:val="0"/>
      <w:marRight w:val="0"/>
      <w:marTop w:val="0"/>
      <w:marBottom w:val="0"/>
      <w:divBdr>
        <w:top w:val="none" w:sz="0" w:space="0" w:color="auto"/>
        <w:left w:val="none" w:sz="0" w:space="0" w:color="auto"/>
        <w:bottom w:val="none" w:sz="0" w:space="0" w:color="auto"/>
        <w:right w:val="none" w:sz="0" w:space="0" w:color="auto"/>
      </w:divBdr>
    </w:div>
    <w:div w:id="1983729672">
      <w:bodyDiv w:val="1"/>
      <w:marLeft w:val="0"/>
      <w:marRight w:val="0"/>
      <w:marTop w:val="0"/>
      <w:marBottom w:val="0"/>
      <w:divBdr>
        <w:top w:val="none" w:sz="0" w:space="0" w:color="auto"/>
        <w:left w:val="none" w:sz="0" w:space="0" w:color="auto"/>
        <w:bottom w:val="none" w:sz="0" w:space="0" w:color="auto"/>
        <w:right w:val="none" w:sz="0" w:space="0" w:color="auto"/>
      </w:divBdr>
    </w:div>
    <w:div w:id="1984239522">
      <w:bodyDiv w:val="1"/>
      <w:marLeft w:val="0"/>
      <w:marRight w:val="0"/>
      <w:marTop w:val="0"/>
      <w:marBottom w:val="0"/>
      <w:divBdr>
        <w:top w:val="none" w:sz="0" w:space="0" w:color="auto"/>
        <w:left w:val="none" w:sz="0" w:space="0" w:color="auto"/>
        <w:bottom w:val="none" w:sz="0" w:space="0" w:color="auto"/>
        <w:right w:val="none" w:sz="0" w:space="0" w:color="auto"/>
      </w:divBdr>
    </w:div>
    <w:div w:id="1984579246">
      <w:bodyDiv w:val="1"/>
      <w:marLeft w:val="0"/>
      <w:marRight w:val="0"/>
      <w:marTop w:val="0"/>
      <w:marBottom w:val="0"/>
      <w:divBdr>
        <w:top w:val="none" w:sz="0" w:space="0" w:color="auto"/>
        <w:left w:val="none" w:sz="0" w:space="0" w:color="auto"/>
        <w:bottom w:val="none" w:sz="0" w:space="0" w:color="auto"/>
        <w:right w:val="none" w:sz="0" w:space="0" w:color="auto"/>
      </w:divBdr>
    </w:div>
    <w:div w:id="1984693945">
      <w:bodyDiv w:val="1"/>
      <w:marLeft w:val="0"/>
      <w:marRight w:val="0"/>
      <w:marTop w:val="0"/>
      <w:marBottom w:val="0"/>
      <w:divBdr>
        <w:top w:val="none" w:sz="0" w:space="0" w:color="auto"/>
        <w:left w:val="none" w:sz="0" w:space="0" w:color="auto"/>
        <w:bottom w:val="none" w:sz="0" w:space="0" w:color="auto"/>
        <w:right w:val="none" w:sz="0" w:space="0" w:color="auto"/>
      </w:divBdr>
    </w:div>
    <w:div w:id="1985502215">
      <w:bodyDiv w:val="1"/>
      <w:marLeft w:val="0"/>
      <w:marRight w:val="0"/>
      <w:marTop w:val="0"/>
      <w:marBottom w:val="0"/>
      <w:divBdr>
        <w:top w:val="none" w:sz="0" w:space="0" w:color="auto"/>
        <w:left w:val="none" w:sz="0" w:space="0" w:color="auto"/>
        <w:bottom w:val="none" w:sz="0" w:space="0" w:color="auto"/>
        <w:right w:val="none" w:sz="0" w:space="0" w:color="auto"/>
      </w:divBdr>
    </w:div>
    <w:div w:id="1985619606">
      <w:bodyDiv w:val="1"/>
      <w:marLeft w:val="0"/>
      <w:marRight w:val="0"/>
      <w:marTop w:val="0"/>
      <w:marBottom w:val="0"/>
      <w:divBdr>
        <w:top w:val="none" w:sz="0" w:space="0" w:color="auto"/>
        <w:left w:val="none" w:sz="0" w:space="0" w:color="auto"/>
        <w:bottom w:val="none" w:sz="0" w:space="0" w:color="auto"/>
        <w:right w:val="none" w:sz="0" w:space="0" w:color="auto"/>
      </w:divBdr>
    </w:div>
    <w:div w:id="1985698274">
      <w:bodyDiv w:val="1"/>
      <w:marLeft w:val="0"/>
      <w:marRight w:val="0"/>
      <w:marTop w:val="0"/>
      <w:marBottom w:val="0"/>
      <w:divBdr>
        <w:top w:val="none" w:sz="0" w:space="0" w:color="auto"/>
        <w:left w:val="none" w:sz="0" w:space="0" w:color="auto"/>
        <w:bottom w:val="none" w:sz="0" w:space="0" w:color="auto"/>
        <w:right w:val="none" w:sz="0" w:space="0" w:color="auto"/>
      </w:divBdr>
    </w:div>
    <w:div w:id="1985892086">
      <w:bodyDiv w:val="1"/>
      <w:marLeft w:val="0"/>
      <w:marRight w:val="0"/>
      <w:marTop w:val="0"/>
      <w:marBottom w:val="0"/>
      <w:divBdr>
        <w:top w:val="none" w:sz="0" w:space="0" w:color="auto"/>
        <w:left w:val="none" w:sz="0" w:space="0" w:color="auto"/>
        <w:bottom w:val="none" w:sz="0" w:space="0" w:color="auto"/>
        <w:right w:val="none" w:sz="0" w:space="0" w:color="auto"/>
      </w:divBdr>
    </w:div>
    <w:div w:id="1986159235">
      <w:bodyDiv w:val="1"/>
      <w:marLeft w:val="0"/>
      <w:marRight w:val="0"/>
      <w:marTop w:val="0"/>
      <w:marBottom w:val="0"/>
      <w:divBdr>
        <w:top w:val="none" w:sz="0" w:space="0" w:color="auto"/>
        <w:left w:val="none" w:sz="0" w:space="0" w:color="auto"/>
        <w:bottom w:val="none" w:sz="0" w:space="0" w:color="auto"/>
        <w:right w:val="none" w:sz="0" w:space="0" w:color="auto"/>
      </w:divBdr>
    </w:div>
    <w:div w:id="1986397953">
      <w:bodyDiv w:val="1"/>
      <w:marLeft w:val="0"/>
      <w:marRight w:val="0"/>
      <w:marTop w:val="0"/>
      <w:marBottom w:val="0"/>
      <w:divBdr>
        <w:top w:val="none" w:sz="0" w:space="0" w:color="auto"/>
        <w:left w:val="none" w:sz="0" w:space="0" w:color="auto"/>
        <w:bottom w:val="none" w:sz="0" w:space="0" w:color="auto"/>
        <w:right w:val="none" w:sz="0" w:space="0" w:color="auto"/>
      </w:divBdr>
    </w:div>
    <w:div w:id="1986467596">
      <w:bodyDiv w:val="1"/>
      <w:marLeft w:val="0"/>
      <w:marRight w:val="0"/>
      <w:marTop w:val="0"/>
      <w:marBottom w:val="0"/>
      <w:divBdr>
        <w:top w:val="none" w:sz="0" w:space="0" w:color="auto"/>
        <w:left w:val="none" w:sz="0" w:space="0" w:color="auto"/>
        <w:bottom w:val="none" w:sz="0" w:space="0" w:color="auto"/>
        <w:right w:val="none" w:sz="0" w:space="0" w:color="auto"/>
      </w:divBdr>
    </w:div>
    <w:div w:id="1986545357">
      <w:bodyDiv w:val="1"/>
      <w:marLeft w:val="0"/>
      <w:marRight w:val="0"/>
      <w:marTop w:val="0"/>
      <w:marBottom w:val="0"/>
      <w:divBdr>
        <w:top w:val="none" w:sz="0" w:space="0" w:color="auto"/>
        <w:left w:val="none" w:sz="0" w:space="0" w:color="auto"/>
        <w:bottom w:val="none" w:sz="0" w:space="0" w:color="auto"/>
        <w:right w:val="none" w:sz="0" w:space="0" w:color="auto"/>
      </w:divBdr>
    </w:div>
    <w:div w:id="1987204556">
      <w:bodyDiv w:val="1"/>
      <w:marLeft w:val="0"/>
      <w:marRight w:val="0"/>
      <w:marTop w:val="0"/>
      <w:marBottom w:val="0"/>
      <w:divBdr>
        <w:top w:val="none" w:sz="0" w:space="0" w:color="auto"/>
        <w:left w:val="none" w:sz="0" w:space="0" w:color="auto"/>
        <w:bottom w:val="none" w:sz="0" w:space="0" w:color="auto"/>
        <w:right w:val="none" w:sz="0" w:space="0" w:color="auto"/>
      </w:divBdr>
    </w:div>
    <w:div w:id="1987542768">
      <w:bodyDiv w:val="1"/>
      <w:marLeft w:val="0"/>
      <w:marRight w:val="0"/>
      <w:marTop w:val="0"/>
      <w:marBottom w:val="0"/>
      <w:divBdr>
        <w:top w:val="none" w:sz="0" w:space="0" w:color="auto"/>
        <w:left w:val="none" w:sz="0" w:space="0" w:color="auto"/>
        <w:bottom w:val="none" w:sz="0" w:space="0" w:color="auto"/>
        <w:right w:val="none" w:sz="0" w:space="0" w:color="auto"/>
      </w:divBdr>
    </w:div>
    <w:div w:id="1987659638">
      <w:bodyDiv w:val="1"/>
      <w:marLeft w:val="0"/>
      <w:marRight w:val="0"/>
      <w:marTop w:val="0"/>
      <w:marBottom w:val="0"/>
      <w:divBdr>
        <w:top w:val="none" w:sz="0" w:space="0" w:color="auto"/>
        <w:left w:val="none" w:sz="0" w:space="0" w:color="auto"/>
        <w:bottom w:val="none" w:sz="0" w:space="0" w:color="auto"/>
        <w:right w:val="none" w:sz="0" w:space="0" w:color="auto"/>
      </w:divBdr>
    </w:div>
    <w:div w:id="1988703353">
      <w:bodyDiv w:val="1"/>
      <w:marLeft w:val="0"/>
      <w:marRight w:val="0"/>
      <w:marTop w:val="0"/>
      <w:marBottom w:val="0"/>
      <w:divBdr>
        <w:top w:val="none" w:sz="0" w:space="0" w:color="auto"/>
        <w:left w:val="none" w:sz="0" w:space="0" w:color="auto"/>
        <w:bottom w:val="none" w:sz="0" w:space="0" w:color="auto"/>
        <w:right w:val="none" w:sz="0" w:space="0" w:color="auto"/>
      </w:divBdr>
    </w:div>
    <w:div w:id="1988850532">
      <w:bodyDiv w:val="1"/>
      <w:marLeft w:val="0"/>
      <w:marRight w:val="0"/>
      <w:marTop w:val="0"/>
      <w:marBottom w:val="0"/>
      <w:divBdr>
        <w:top w:val="none" w:sz="0" w:space="0" w:color="auto"/>
        <w:left w:val="none" w:sz="0" w:space="0" w:color="auto"/>
        <w:bottom w:val="none" w:sz="0" w:space="0" w:color="auto"/>
        <w:right w:val="none" w:sz="0" w:space="0" w:color="auto"/>
      </w:divBdr>
    </w:div>
    <w:div w:id="1989361049">
      <w:bodyDiv w:val="1"/>
      <w:marLeft w:val="0"/>
      <w:marRight w:val="0"/>
      <w:marTop w:val="0"/>
      <w:marBottom w:val="0"/>
      <w:divBdr>
        <w:top w:val="none" w:sz="0" w:space="0" w:color="auto"/>
        <w:left w:val="none" w:sz="0" w:space="0" w:color="auto"/>
        <w:bottom w:val="none" w:sz="0" w:space="0" w:color="auto"/>
        <w:right w:val="none" w:sz="0" w:space="0" w:color="auto"/>
      </w:divBdr>
    </w:div>
    <w:div w:id="1989824704">
      <w:bodyDiv w:val="1"/>
      <w:marLeft w:val="0"/>
      <w:marRight w:val="0"/>
      <w:marTop w:val="0"/>
      <w:marBottom w:val="0"/>
      <w:divBdr>
        <w:top w:val="none" w:sz="0" w:space="0" w:color="auto"/>
        <w:left w:val="none" w:sz="0" w:space="0" w:color="auto"/>
        <w:bottom w:val="none" w:sz="0" w:space="0" w:color="auto"/>
        <w:right w:val="none" w:sz="0" w:space="0" w:color="auto"/>
      </w:divBdr>
    </w:div>
    <w:div w:id="1990088650">
      <w:bodyDiv w:val="1"/>
      <w:marLeft w:val="0"/>
      <w:marRight w:val="0"/>
      <w:marTop w:val="0"/>
      <w:marBottom w:val="0"/>
      <w:divBdr>
        <w:top w:val="none" w:sz="0" w:space="0" w:color="auto"/>
        <w:left w:val="none" w:sz="0" w:space="0" w:color="auto"/>
        <w:bottom w:val="none" w:sz="0" w:space="0" w:color="auto"/>
        <w:right w:val="none" w:sz="0" w:space="0" w:color="auto"/>
      </w:divBdr>
    </w:div>
    <w:div w:id="1990404722">
      <w:bodyDiv w:val="1"/>
      <w:marLeft w:val="0"/>
      <w:marRight w:val="0"/>
      <w:marTop w:val="0"/>
      <w:marBottom w:val="0"/>
      <w:divBdr>
        <w:top w:val="none" w:sz="0" w:space="0" w:color="auto"/>
        <w:left w:val="none" w:sz="0" w:space="0" w:color="auto"/>
        <w:bottom w:val="none" w:sz="0" w:space="0" w:color="auto"/>
        <w:right w:val="none" w:sz="0" w:space="0" w:color="auto"/>
      </w:divBdr>
    </w:div>
    <w:div w:id="1990792502">
      <w:bodyDiv w:val="1"/>
      <w:marLeft w:val="0"/>
      <w:marRight w:val="0"/>
      <w:marTop w:val="0"/>
      <w:marBottom w:val="0"/>
      <w:divBdr>
        <w:top w:val="none" w:sz="0" w:space="0" w:color="auto"/>
        <w:left w:val="none" w:sz="0" w:space="0" w:color="auto"/>
        <w:bottom w:val="none" w:sz="0" w:space="0" w:color="auto"/>
        <w:right w:val="none" w:sz="0" w:space="0" w:color="auto"/>
      </w:divBdr>
    </w:div>
    <w:div w:id="1991320865">
      <w:bodyDiv w:val="1"/>
      <w:marLeft w:val="0"/>
      <w:marRight w:val="0"/>
      <w:marTop w:val="0"/>
      <w:marBottom w:val="0"/>
      <w:divBdr>
        <w:top w:val="none" w:sz="0" w:space="0" w:color="auto"/>
        <w:left w:val="none" w:sz="0" w:space="0" w:color="auto"/>
        <w:bottom w:val="none" w:sz="0" w:space="0" w:color="auto"/>
        <w:right w:val="none" w:sz="0" w:space="0" w:color="auto"/>
      </w:divBdr>
    </w:div>
    <w:div w:id="1991515768">
      <w:bodyDiv w:val="1"/>
      <w:marLeft w:val="0"/>
      <w:marRight w:val="0"/>
      <w:marTop w:val="0"/>
      <w:marBottom w:val="0"/>
      <w:divBdr>
        <w:top w:val="none" w:sz="0" w:space="0" w:color="auto"/>
        <w:left w:val="none" w:sz="0" w:space="0" w:color="auto"/>
        <w:bottom w:val="none" w:sz="0" w:space="0" w:color="auto"/>
        <w:right w:val="none" w:sz="0" w:space="0" w:color="auto"/>
      </w:divBdr>
    </w:div>
    <w:div w:id="1991592286">
      <w:bodyDiv w:val="1"/>
      <w:marLeft w:val="0"/>
      <w:marRight w:val="0"/>
      <w:marTop w:val="0"/>
      <w:marBottom w:val="0"/>
      <w:divBdr>
        <w:top w:val="none" w:sz="0" w:space="0" w:color="auto"/>
        <w:left w:val="none" w:sz="0" w:space="0" w:color="auto"/>
        <w:bottom w:val="none" w:sz="0" w:space="0" w:color="auto"/>
        <w:right w:val="none" w:sz="0" w:space="0" w:color="auto"/>
      </w:divBdr>
    </w:div>
    <w:div w:id="1991707015">
      <w:bodyDiv w:val="1"/>
      <w:marLeft w:val="0"/>
      <w:marRight w:val="0"/>
      <w:marTop w:val="0"/>
      <w:marBottom w:val="0"/>
      <w:divBdr>
        <w:top w:val="none" w:sz="0" w:space="0" w:color="auto"/>
        <w:left w:val="none" w:sz="0" w:space="0" w:color="auto"/>
        <w:bottom w:val="none" w:sz="0" w:space="0" w:color="auto"/>
        <w:right w:val="none" w:sz="0" w:space="0" w:color="auto"/>
      </w:divBdr>
    </w:div>
    <w:div w:id="1991712349">
      <w:bodyDiv w:val="1"/>
      <w:marLeft w:val="0"/>
      <w:marRight w:val="0"/>
      <w:marTop w:val="0"/>
      <w:marBottom w:val="0"/>
      <w:divBdr>
        <w:top w:val="none" w:sz="0" w:space="0" w:color="auto"/>
        <w:left w:val="none" w:sz="0" w:space="0" w:color="auto"/>
        <w:bottom w:val="none" w:sz="0" w:space="0" w:color="auto"/>
        <w:right w:val="none" w:sz="0" w:space="0" w:color="auto"/>
      </w:divBdr>
    </w:div>
    <w:div w:id="1991903575">
      <w:bodyDiv w:val="1"/>
      <w:marLeft w:val="0"/>
      <w:marRight w:val="0"/>
      <w:marTop w:val="0"/>
      <w:marBottom w:val="0"/>
      <w:divBdr>
        <w:top w:val="none" w:sz="0" w:space="0" w:color="auto"/>
        <w:left w:val="none" w:sz="0" w:space="0" w:color="auto"/>
        <w:bottom w:val="none" w:sz="0" w:space="0" w:color="auto"/>
        <w:right w:val="none" w:sz="0" w:space="0" w:color="auto"/>
      </w:divBdr>
    </w:div>
    <w:div w:id="1992099868">
      <w:bodyDiv w:val="1"/>
      <w:marLeft w:val="0"/>
      <w:marRight w:val="0"/>
      <w:marTop w:val="0"/>
      <w:marBottom w:val="0"/>
      <w:divBdr>
        <w:top w:val="none" w:sz="0" w:space="0" w:color="auto"/>
        <w:left w:val="none" w:sz="0" w:space="0" w:color="auto"/>
        <w:bottom w:val="none" w:sz="0" w:space="0" w:color="auto"/>
        <w:right w:val="none" w:sz="0" w:space="0" w:color="auto"/>
      </w:divBdr>
    </w:div>
    <w:div w:id="1992244894">
      <w:bodyDiv w:val="1"/>
      <w:marLeft w:val="0"/>
      <w:marRight w:val="0"/>
      <w:marTop w:val="0"/>
      <w:marBottom w:val="0"/>
      <w:divBdr>
        <w:top w:val="none" w:sz="0" w:space="0" w:color="auto"/>
        <w:left w:val="none" w:sz="0" w:space="0" w:color="auto"/>
        <w:bottom w:val="none" w:sz="0" w:space="0" w:color="auto"/>
        <w:right w:val="none" w:sz="0" w:space="0" w:color="auto"/>
      </w:divBdr>
    </w:div>
    <w:div w:id="1992640487">
      <w:bodyDiv w:val="1"/>
      <w:marLeft w:val="0"/>
      <w:marRight w:val="0"/>
      <w:marTop w:val="0"/>
      <w:marBottom w:val="0"/>
      <w:divBdr>
        <w:top w:val="none" w:sz="0" w:space="0" w:color="auto"/>
        <w:left w:val="none" w:sz="0" w:space="0" w:color="auto"/>
        <w:bottom w:val="none" w:sz="0" w:space="0" w:color="auto"/>
        <w:right w:val="none" w:sz="0" w:space="0" w:color="auto"/>
      </w:divBdr>
    </w:div>
    <w:div w:id="1992975936">
      <w:bodyDiv w:val="1"/>
      <w:marLeft w:val="0"/>
      <w:marRight w:val="0"/>
      <w:marTop w:val="0"/>
      <w:marBottom w:val="0"/>
      <w:divBdr>
        <w:top w:val="none" w:sz="0" w:space="0" w:color="auto"/>
        <w:left w:val="none" w:sz="0" w:space="0" w:color="auto"/>
        <w:bottom w:val="none" w:sz="0" w:space="0" w:color="auto"/>
        <w:right w:val="none" w:sz="0" w:space="0" w:color="auto"/>
      </w:divBdr>
    </w:div>
    <w:div w:id="1994214245">
      <w:bodyDiv w:val="1"/>
      <w:marLeft w:val="0"/>
      <w:marRight w:val="0"/>
      <w:marTop w:val="0"/>
      <w:marBottom w:val="0"/>
      <w:divBdr>
        <w:top w:val="none" w:sz="0" w:space="0" w:color="auto"/>
        <w:left w:val="none" w:sz="0" w:space="0" w:color="auto"/>
        <w:bottom w:val="none" w:sz="0" w:space="0" w:color="auto"/>
        <w:right w:val="none" w:sz="0" w:space="0" w:color="auto"/>
      </w:divBdr>
    </w:div>
    <w:div w:id="1994219618">
      <w:bodyDiv w:val="1"/>
      <w:marLeft w:val="0"/>
      <w:marRight w:val="0"/>
      <w:marTop w:val="0"/>
      <w:marBottom w:val="0"/>
      <w:divBdr>
        <w:top w:val="none" w:sz="0" w:space="0" w:color="auto"/>
        <w:left w:val="none" w:sz="0" w:space="0" w:color="auto"/>
        <w:bottom w:val="none" w:sz="0" w:space="0" w:color="auto"/>
        <w:right w:val="none" w:sz="0" w:space="0" w:color="auto"/>
      </w:divBdr>
    </w:div>
    <w:div w:id="1994598183">
      <w:bodyDiv w:val="1"/>
      <w:marLeft w:val="0"/>
      <w:marRight w:val="0"/>
      <w:marTop w:val="0"/>
      <w:marBottom w:val="0"/>
      <w:divBdr>
        <w:top w:val="none" w:sz="0" w:space="0" w:color="auto"/>
        <w:left w:val="none" w:sz="0" w:space="0" w:color="auto"/>
        <w:bottom w:val="none" w:sz="0" w:space="0" w:color="auto"/>
        <w:right w:val="none" w:sz="0" w:space="0" w:color="auto"/>
      </w:divBdr>
    </w:div>
    <w:div w:id="1995256956">
      <w:bodyDiv w:val="1"/>
      <w:marLeft w:val="0"/>
      <w:marRight w:val="0"/>
      <w:marTop w:val="0"/>
      <w:marBottom w:val="0"/>
      <w:divBdr>
        <w:top w:val="none" w:sz="0" w:space="0" w:color="auto"/>
        <w:left w:val="none" w:sz="0" w:space="0" w:color="auto"/>
        <w:bottom w:val="none" w:sz="0" w:space="0" w:color="auto"/>
        <w:right w:val="none" w:sz="0" w:space="0" w:color="auto"/>
      </w:divBdr>
    </w:div>
    <w:div w:id="1995332368">
      <w:bodyDiv w:val="1"/>
      <w:marLeft w:val="0"/>
      <w:marRight w:val="0"/>
      <w:marTop w:val="0"/>
      <w:marBottom w:val="0"/>
      <w:divBdr>
        <w:top w:val="none" w:sz="0" w:space="0" w:color="auto"/>
        <w:left w:val="none" w:sz="0" w:space="0" w:color="auto"/>
        <w:bottom w:val="none" w:sz="0" w:space="0" w:color="auto"/>
        <w:right w:val="none" w:sz="0" w:space="0" w:color="auto"/>
      </w:divBdr>
    </w:div>
    <w:div w:id="1995406061">
      <w:bodyDiv w:val="1"/>
      <w:marLeft w:val="0"/>
      <w:marRight w:val="0"/>
      <w:marTop w:val="0"/>
      <w:marBottom w:val="0"/>
      <w:divBdr>
        <w:top w:val="none" w:sz="0" w:space="0" w:color="auto"/>
        <w:left w:val="none" w:sz="0" w:space="0" w:color="auto"/>
        <w:bottom w:val="none" w:sz="0" w:space="0" w:color="auto"/>
        <w:right w:val="none" w:sz="0" w:space="0" w:color="auto"/>
      </w:divBdr>
    </w:div>
    <w:div w:id="1995520677">
      <w:bodyDiv w:val="1"/>
      <w:marLeft w:val="0"/>
      <w:marRight w:val="0"/>
      <w:marTop w:val="0"/>
      <w:marBottom w:val="0"/>
      <w:divBdr>
        <w:top w:val="none" w:sz="0" w:space="0" w:color="auto"/>
        <w:left w:val="none" w:sz="0" w:space="0" w:color="auto"/>
        <w:bottom w:val="none" w:sz="0" w:space="0" w:color="auto"/>
        <w:right w:val="none" w:sz="0" w:space="0" w:color="auto"/>
      </w:divBdr>
    </w:div>
    <w:div w:id="1995838204">
      <w:bodyDiv w:val="1"/>
      <w:marLeft w:val="0"/>
      <w:marRight w:val="0"/>
      <w:marTop w:val="0"/>
      <w:marBottom w:val="0"/>
      <w:divBdr>
        <w:top w:val="none" w:sz="0" w:space="0" w:color="auto"/>
        <w:left w:val="none" w:sz="0" w:space="0" w:color="auto"/>
        <w:bottom w:val="none" w:sz="0" w:space="0" w:color="auto"/>
        <w:right w:val="none" w:sz="0" w:space="0" w:color="auto"/>
      </w:divBdr>
    </w:div>
    <w:div w:id="1996448165">
      <w:bodyDiv w:val="1"/>
      <w:marLeft w:val="0"/>
      <w:marRight w:val="0"/>
      <w:marTop w:val="0"/>
      <w:marBottom w:val="0"/>
      <w:divBdr>
        <w:top w:val="none" w:sz="0" w:space="0" w:color="auto"/>
        <w:left w:val="none" w:sz="0" w:space="0" w:color="auto"/>
        <w:bottom w:val="none" w:sz="0" w:space="0" w:color="auto"/>
        <w:right w:val="none" w:sz="0" w:space="0" w:color="auto"/>
      </w:divBdr>
    </w:div>
    <w:div w:id="1996762451">
      <w:bodyDiv w:val="1"/>
      <w:marLeft w:val="0"/>
      <w:marRight w:val="0"/>
      <w:marTop w:val="0"/>
      <w:marBottom w:val="0"/>
      <w:divBdr>
        <w:top w:val="none" w:sz="0" w:space="0" w:color="auto"/>
        <w:left w:val="none" w:sz="0" w:space="0" w:color="auto"/>
        <w:bottom w:val="none" w:sz="0" w:space="0" w:color="auto"/>
        <w:right w:val="none" w:sz="0" w:space="0" w:color="auto"/>
      </w:divBdr>
    </w:div>
    <w:div w:id="1997681960">
      <w:bodyDiv w:val="1"/>
      <w:marLeft w:val="0"/>
      <w:marRight w:val="0"/>
      <w:marTop w:val="0"/>
      <w:marBottom w:val="0"/>
      <w:divBdr>
        <w:top w:val="none" w:sz="0" w:space="0" w:color="auto"/>
        <w:left w:val="none" w:sz="0" w:space="0" w:color="auto"/>
        <w:bottom w:val="none" w:sz="0" w:space="0" w:color="auto"/>
        <w:right w:val="none" w:sz="0" w:space="0" w:color="auto"/>
      </w:divBdr>
    </w:div>
    <w:div w:id="1998799188">
      <w:bodyDiv w:val="1"/>
      <w:marLeft w:val="0"/>
      <w:marRight w:val="0"/>
      <w:marTop w:val="0"/>
      <w:marBottom w:val="0"/>
      <w:divBdr>
        <w:top w:val="none" w:sz="0" w:space="0" w:color="auto"/>
        <w:left w:val="none" w:sz="0" w:space="0" w:color="auto"/>
        <w:bottom w:val="none" w:sz="0" w:space="0" w:color="auto"/>
        <w:right w:val="none" w:sz="0" w:space="0" w:color="auto"/>
      </w:divBdr>
    </w:div>
    <w:div w:id="1999116488">
      <w:bodyDiv w:val="1"/>
      <w:marLeft w:val="0"/>
      <w:marRight w:val="0"/>
      <w:marTop w:val="0"/>
      <w:marBottom w:val="0"/>
      <w:divBdr>
        <w:top w:val="none" w:sz="0" w:space="0" w:color="auto"/>
        <w:left w:val="none" w:sz="0" w:space="0" w:color="auto"/>
        <w:bottom w:val="none" w:sz="0" w:space="0" w:color="auto"/>
        <w:right w:val="none" w:sz="0" w:space="0" w:color="auto"/>
      </w:divBdr>
    </w:div>
    <w:div w:id="1999377795">
      <w:bodyDiv w:val="1"/>
      <w:marLeft w:val="0"/>
      <w:marRight w:val="0"/>
      <w:marTop w:val="0"/>
      <w:marBottom w:val="0"/>
      <w:divBdr>
        <w:top w:val="none" w:sz="0" w:space="0" w:color="auto"/>
        <w:left w:val="none" w:sz="0" w:space="0" w:color="auto"/>
        <w:bottom w:val="none" w:sz="0" w:space="0" w:color="auto"/>
        <w:right w:val="none" w:sz="0" w:space="0" w:color="auto"/>
      </w:divBdr>
    </w:div>
    <w:div w:id="1999385431">
      <w:bodyDiv w:val="1"/>
      <w:marLeft w:val="0"/>
      <w:marRight w:val="0"/>
      <w:marTop w:val="0"/>
      <w:marBottom w:val="0"/>
      <w:divBdr>
        <w:top w:val="none" w:sz="0" w:space="0" w:color="auto"/>
        <w:left w:val="none" w:sz="0" w:space="0" w:color="auto"/>
        <w:bottom w:val="none" w:sz="0" w:space="0" w:color="auto"/>
        <w:right w:val="none" w:sz="0" w:space="0" w:color="auto"/>
      </w:divBdr>
    </w:div>
    <w:div w:id="2001037448">
      <w:bodyDiv w:val="1"/>
      <w:marLeft w:val="0"/>
      <w:marRight w:val="0"/>
      <w:marTop w:val="0"/>
      <w:marBottom w:val="0"/>
      <w:divBdr>
        <w:top w:val="none" w:sz="0" w:space="0" w:color="auto"/>
        <w:left w:val="none" w:sz="0" w:space="0" w:color="auto"/>
        <w:bottom w:val="none" w:sz="0" w:space="0" w:color="auto"/>
        <w:right w:val="none" w:sz="0" w:space="0" w:color="auto"/>
      </w:divBdr>
    </w:div>
    <w:div w:id="2001344985">
      <w:bodyDiv w:val="1"/>
      <w:marLeft w:val="0"/>
      <w:marRight w:val="0"/>
      <w:marTop w:val="0"/>
      <w:marBottom w:val="0"/>
      <w:divBdr>
        <w:top w:val="none" w:sz="0" w:space="0" w:color="auto"/>
        <w:left w:val="none" w:sz="0" w:space="0" w:color="auto"/>
        <w:bottom w:val="none" w:sz="0" w:space="0" w:color="auto"/>
        <w:right w:val="none" w:sz="0" w:space="0" w:color="auto"/>
      </w:divBdr>
    </w:div>
    <w:div w:id="2001470124">
      <w:bodyDiv w:val="1"/>
      <w:marLeft w:val="0"/>
      <w:marRight w:val="0"/>
      <w:marTop w:val="0"/>
      <w:marBottom w:val="0"/>
      <w:divBdr>
        <w:top w:val="none" w:sz="0" w:space="0" w:color="auto"/>
        <w:left w:val="none" w:sz="0" w:space="0" w:color="auto"/>
        <w:bottom w:val="none" w:sz="0" w:space="0" w:color="auto"/>
        <w:right w:val="none" w:sz="0" w:space="0" w:color="auto"/>
      </w:divBdr>
    </w:div>
    <w:div w:id="2002392312">
      <w:bodyDiv w:val="1"/>
      <w:marLeft w:val="0"/>
      <w:marRight w:val="0"/>
      <w:marTop w:val="0"/>
      <w:marBottom w:val="0"/>
      <w:divBdr>
        <w:top w:val="none" w:sz="0" w:space="0" w:color="auto"/>
        <w:left w:val="none" w:sz="0" w:space="0" w:color="auto"/>
        <w:bottom w:val="none" w:sz="0" w:space="0" w:color="auto"/>
        <w:right w:val="none" w:sz="0" w:space="0" w:color="auto"/>
      </w:divBdr>
    </w:div>
    <w:div w:id="2002586298">
      <w:bodyDiv w:val="1"/>
      <w:marLeft w:val="0"/>
      <w:marRight w:val="0"/>
      <w:marTop w:val="0"/>
      <w:marBottom w:val="0"/>
      <w:divBdr>
        <w:top w:val="none" w:sz="0" w:space="0" w:color="auto"/>
        <w:left w:val="none" w:sz="0" w:space="0" w:color="auto"/>
        <w:bottom w:val="none" w:sz="0" w:space="0" w:color="auto"/>
        <w:right w:val="none" w:sz="0" w:space="0" w:color="auto"/>
      </w:divBdr>
    </w:div>
    <w:div w:id="2002853468">
      <w:bodyDiv w:val="1"/>
      <w:marLeft w:val="0"/>
      <w:marRight w:val="0"/>
      <w:marTop w:val="0"/>
      <w:marBottom w:val="0"/>
      <w:divBdr>
        <w:top w:val="none" w:sz="0" w:space="0" w:color="auto"/>
        <w:left w:val="none" w:sz="0" w:space="0" w:color="auto"/>
        <w:bottom w:val="none" w:sz="0" w:space="0" w:color="auto"/>
        <w:right w:val="none" w:sz="0" w:space="0" w:color="auto"/>
      </w:divBdr>
    </w:div>
    <w:div w:id="2003045904">
      <w:bodyDiv w:val="1"/>
      <w:marLeft w:val="0"/>
      <w:marRight w:val="0"/>
      <w:marTop w:val="0"/>
      <w:marBottom w:val="0"/>
      <w:divBdr>
        <w:top w:val="none" w:sz="0" w:space="0" w:color="auto"/>
        <w:left w:val="none" w:sz="0" w:space="0" w:color="auto"/>
        <w:bottom w:val="none" w:sz="0" w:space="0" w:color="auto"/>
        <w:right w:val="none" w:sz="0" w:space="0" w:color="auto"/>
      </w:divBdr>
    </w:div>
    <w:div w:id="2004039247">
      <w:bodyDiv w:val="1"/>
      <w:marLeft w:val="0"/>
      <w:marRight w:val="0"/>
      <w:marTop w:val="0"/>
      <w:marBottom w:val="0"/>
      <w:divBdr>
        <w:top w:val="none" w:sz="0" w:space="0" w:color="auto"/>
        <w:left w:val="none" w:sz="0" w:space="0" w:color="auto"/>
        <w:bottom w:val="none" w:sz="0" w:space="0" w:color="auto"/>
        <w:right w:val="none" w:sz="0" w:space="0" w:color="auto"/>
      </w:divBdr>
    </w:div>
    <w:div w:id="2004360125">
      <w:bodyDiv w:val="1"/>
      <w:marLeft w:val="0"/>
      <w:marRight w:val="0"/>
      <w:marTop w:val="0"/>
      <w:marBottom w:val="0"/>
      <w:divBdr>
        <w:top w:val="none" w:sz="0" w:space="0" w:color="auto"/>
        <w:left w:val="none" w:sz="0" w:space="0" w:color="auto"/>
        <w:bottom w:val="none" w:sz="0" w:space="0" w:color="auto"/>
        <w:right w:val="none" w:sz="0" w:space="0" w:color="auto"/>
      </w:divBdr>
    </w:div>
    <w:div w:id="2004579646">
      <w:bodyDiv w:val="1"/>
      <w:marLeft w:val="0"/>
      <w:marRight w:val="0"/>
      <w:marTop w:val="0"/>
      <w:marBottom w:val="0"/>
      <w:divBdr>
        <w:top w:val="none" w:sz="0" w:space="0" w:color="auto"/>
        <w:left w:val="none" w:sz="0" w:space="0" w:color="auto"/>
        <w:bottom w:val="none" w:sz="0" w:space="0" w:color="auto"/>
        <w:right w:val="none" w:sz="0" w:space="0" w:color="auto"/>
      </w:divBdr>
    </w:div>
    <w:div w:id="2004623653">
      <w:bodyDiv w:val="1"/>
      <w:marLeft w:val="0"/>
      <w:marRight w:val="0"/>
      <w:marTop w:val="0"/>
      <w:marBottom w:val="0"/>
      <w:divBdr>
        <w:top w:val="none" w:sz="0" w:space="0" w:color="auto"/>
        <w:left w:val="none" w:sz="0" w:space="0" w:color="auto"/>
        <w:bottom w:val="none" w:sz="0" w:space="0" w:color="auto"/>
        <w:right w:val="none" w:sz="0" w:space="0" w:color="auto"/>
      </w:divBdr>
    </w:div>
    <w:div w:id="2005427979">
      <w:bodyDiv w:val="1"/>
      <w:marLeft w:val="0"/>
      <w:marRight w:val="0"/>
      <w:marTop w:val="0"/>
      <w:marBottom w:val="0"/>
      <w:divBdr>
        <w:top w:val="none" w:sz="0" w:space="0" w:color="auto"/>
        <w:left w:val="none" w:sz="0" w:space="0" w:color="auto"/>
        <w:bottom w:val="none" w:sz="0" w:space="0" w:color="auto"/>
        <w:right w:val="none" w:sz="0" w:space="0" w:color="auto"/>
      </w:divBdr>
    </w:div>
    <w:div w:id="2005889452">
      <w:bodyDiv w:val="1"/>
      <w:marLeft w:val="0"/>
      <w:marRight w:val="0"/>
      <w:marTop w:val="0"/>
      <w:marBottom w:val="0"/>
      <w:divBdr>
        <w:top w:val="none" w:sz="0" w:space="0" w:color="auto"/>
        <w:left w:val="none" w:sz="0" w:space="0" w:color="auto"/>
        <w:bottom w:val="none" w:sz="0" w:space="0" w:color="auto"/>
        <w:right w:val="none" w:sz="0" w:space="0" w:color="auto"/>
      </w:divBdr>
    </w:div>
    <w:div w:id="2006351587">
      <w:bodyDiv w:val="1"/>
      <w:marLeft w:val="0"/>
      <w:marRight w:val="0"/>
      <w:marTop w:val="0"/>
      <w:marBottom w:val="0"/>
      <w:divBdr>
        <w:top w:val="none" w:sz="0" w:space="0" w:color="auto"/>
        <w:left w:val="none" w:sz="0" w:space="0" w:color="auto"/>
        <w:bottom w:val="none" w:sz="0" w:space="0" w:color="auto"/>
        <w:right w:val="none" w:sz="0" w:space="0" w:color="auto"/>
      </w:divBdr>
    </w:div>
    <w:div w:id="2007320018">
      <w:bodyDiv w:val="1"/>
      <w:marLeft w:val="0"/>
      <w:marRight w:val="0"/>
      <w:marTop w:val="0"/>
      <w:marBottom w:val="0"/>
      <w:divBdr>
        <w:top w:val="none" w:sz="0" w:space="0" w:color="auto"/>
        <w:left w:val="none" w:sz="0" w:space="0" w:color="auto"/>
        <w:bottom w:val="none" w:sz="0" w:space="0" w:color="auto"/>
        <w:right w:val="none" w:sz="0" w:space="0" w:color="auto"/>
      </w:divBdr>
    </w:div>
    <w:div w:id="2008826773">
      <w:bodyDiv w:val="1"/>
      <w:marLeft w:val="0"/>
      <w:marRight w:val="0"/>
      <w:marTop w:val="0"/>
      <w:marBottom w:val="0"/>
      <w:divBdr>
        <w:top w:val="none" w:sz="0" w:space="0" w:color="auto"/>
        <w:left w:val="none" w:sz="0" w:space="0" w:color="auto"/>
        <w:bottom w:val="none" w:sz="0" w:space="0" w:color="auto"/>
        <w:right w:val="none" w:sz="0" w:space="0" w:color="auto"/>
      </w:divBdr>
    </w:div>
    <w:div w:id="2008946087">
      <w:bodyDiv w:val="1"/>
      <w:marLeft w:val="0"/>
      <w:marRight w:val="0"/>
      <w:marTop w:val="0"/>
      <w:marBottom w:val="0"/>
      <w:divBdr>
        <w:top w:val="none" w:sz="0" w:space="0" w:color="auto"/>
        <w:left w:val="none" w:sz="0" w:space="0" w:color="auto"/>
        <w:bottom w:val="none" w:sz="0" w:space="0" w:color="auto"/>
        <w:right w:val="none" w:sz="0" w:space="0" w:color="auto"/>
      </w:divBdr>
    </w:div>
    <w:div w:id="2009138252">
      <w:bodyDiv w:val="1"/>
      <w:marLeft w:val="0"/>
      <w:marRight w:val="0"/>
      <w:marTop w:val="0"/>
      <w:marBottom w:val="0"/>
      <w:divBdr>
        <w:top w:val="none" w:sz="0" w:space="0" w:color="auto"/>
        <w:left w:val="none" w:sz="0" w:space="0" w:color="auto"/>
        <w:bottom w:val="none" w:sz="0" w:space="0" w:color="auto"/>
        <w:right w:val="none" w:sz="0" w:space="0" w:color="auto"/>
      </w:divBdr>
    </w:div>
    <w:div w:id="2009794623">
      <w:bodyDiv w:val="1"/>
      <w:marLeft w:val="0"/>
      <w:marRight w:val="0"/>
      <w:marTop w:val="0"/>
      <w:marBottom w:val="0"/>
      <w:divBdr>
        <w:top w:val="none" w:sz="0" w:space="0" w:color="auto"/>
        <w:left w:val="none" w:sz="0" w:space="0" w:color="auto"/>
        <w:bottom w:val="none" w:sz="0" w:space="0" w:color="auto"/>
        <w:right w:val="none" w:sz="0" w:space="0" w:color="auto"/>
      </w:divBdr>
    </w:div>
    <w:div w:id="2009940837">
      <w:bodyDiv w:val="1"/>
      <w:marLeft w:val="0"/>
      <w:marRight w:val="0"/>
      <w:marTop w:val="0"/>
      <w:marBottom w:val="0"/>
      <w:divBdr>
        <w:top w:val="none" w:sz="0" w:space="0" w:color="auto"/>
        <w:left w:val="none" w:sz="0" w:space="0" w:color="auto"/>
        <w:bottom w:val="none" w:sz="0" w:space="0" w:color="auto"/>
        <w:right w:val="none" w:sz="0" w:space="0" w:color="auto"/>
      </w:divBdr>
    </w:div>
    <w:div w:id="2010906746">
      <w:bodyDiv w:val="1"/>
      <w:marLeft w:val="0"/>
      <w:marRight w:val="0"/>
      <w:marTop w:val="0"/>
      <w:marBottom w:val="0"/>
      <w:divBdr>
        <w:top w:val="none" w:sz="0" w:space="0" w:color="auto"/>
        <w:left w:val="none" w:sz="0" w:space="0" w:color="auto"/>
        <w:bottom w:val="none" w:sz="0" w:space="0" w:color="auto"/>
        <w:right w:val="none" w:sz="0" w:space="0" w:color="auto"/>
      </w:divBdr>
    </w:div>
    <w:div w:id="2012177393">
      <w:bodyDiv w:val="1"/>
      <w:marLeft w:val="0"/>
      <w:marRight w:val="0"/>
      <w:marTop w:val="0"/>
      <w:marBottom w:val="0"/>
      <w:divBdr>
        <w:top w:val="none" w:sz="0" w:space="0" w:color="auto"/>
        <w:left w:val="none" w:sz="0" w:space="0" w:color="auto"/>
        <w:bottom w:val="none" w:sz="0" w:space="0" w:color="auto"/>
        <w:right w:val="none" w:sz="0" w:space="0" w:color="auto"/>
      </w:divBdr>
    </w:div>
    <w:div w:id="2012564890">
      <w:bodyDiv w:val="1"/>
      <w:marLeft w:val="0"/>
      <w:marRight w:val="0"/>
      <w:marTop w:val="0"/>
      <w:marBottom w:val="0"/>
      <w:divBdr>
        <w:top w:val="none" w:sz="0" w:space="0" w:color="auto"/>
        <w:left w:val="none" w:sz="0" w:space="0" w:color="auto"/>
        <w:bottom w:val="none" w:sz="0" w:space="0" w:color="auto"/>
        <w:right w:val="none" w:sz="0" w:space="0" w:color="auto"/>
      </w:divBdr>
    </w:div>
    <w:div w:id="2012758114">
      <w:bodyDiv w:val="1"/>
      <w:marLeft w:val="0"/>
      <w:marRight w:val="0"/>
      <w:marTop w:val="0"/>
      <w:marBottom w:val="0"/>
      <w:divBdr>
        <w:top w:val="none" w:sz="0" w:space="0" w:color="auto"/>
        <w:left w:val="none" w:sz="0" w:space="0" w:color="auto"/>
        <w:bottom w:val="none" w:sz="0" w:space="0" w:color="auto"/>
        <w:right w:val="none" w:sz="0" w:space="0" w:color="auto"/>
      </w:divBdr>
    </w:div>
    <w:div w:id="2012874796">
      <w:bodyDiv w:val="1"/>
      <w:marLeft w:val="0"/>
      <w:marRight w:val="0"/>
      <w:marTop w:val="0"/>
      <w:marBottom w:val="0"/>
      <w:divBdr>
        <w:top w:val="none" w:sz="0" w:space="0" w:color="auto"/>
        <w:left w:val="none" w:sz="0" w:space="0" w:color="auto"/>
        <w:bottom w:val="none" w:sz="0" w:space="0" w:color="auto"/>
        <w:right w:val="none" w:sz="0" w:space="0" w:color="auto"/>
      </w:divBdr>
    </w:div>
    <w:div w:id="2012947041">
      <w:bodyDiv w:val="1"/>
      <w:marLeft w:val="0"/>
      <w:marRight w:val="0"/>
      <w:marTop w:val="0"/>
      <w:marBottom w:val="0"/>
      <w:divBdr>
        <w:top w:val="none" w:sz="0" w:space="0" w:color="auto"/>
        <w:left w:val="none" w:sz="0" w:space="0" w:color="auto"/>
        <w:bottom w:val="none" w:sz="0" w:space="0" w:color="auto"/>
        <w:right w:val="none" w:sz="0" w:space="0" w:color="auto"/>
      </w:divBdr>
    </w:div>
    <w:div w:id="2013213953">
      <w:bodyDiv w:val="1"/>
      <w:marLeft w:val="0"/>
      <w:marRight w:val="0"/>
      <w:marTop w:val="0"/>
      <w:marBottom w:val="0"/>
      <w:divBdr>
        <w:top w:val="none" w:sz="0" w:space="0" w:color="auto"/>
        <w:left w:val="none" w:sz="0" w:space="0" w:color="auto"/>
        <w:bottom w:val="none" w:sz="0" w:space="0" w:color="auto"/>
        <w:right w:val="none" w:sz="0" w:space="0" w:color="auto"/>
      </w:divBdr>
    </w:div>
    <w:div w:id="2013608921">
      <w:bodyDiv w:val="1"/>
      <w:marLeft w:val="0"/>
      <w:marRight w:val="0"/>
      <w:marTop w:val="0"/>
      <w:marBottom w:val="0"/>
      <w:divBdr>
        <w:top w:val="none" w:sz="0" w:space="0" w:color="auto"/>
        <w:left w:val="none" w:sz="0" w:space="0" w:color="auto"/>
        <w:bottom w:val="none" w:sz="0" w:space="0" w:color="auto"/>
        <w:right w:val="none" w:sz="0" w:space="0" w:color="auto"/>
      </w:divBdr>
    </w:div>
    <w:div w:id="2013681997">
      <w:bodyDiv w:val="1"/>
      <w:marLeft w:val="0"/>
      <w:marRight w:val="0"/>
      <w:marTop w:val="0"/>
      <w:marBottom w:val="0"/>
      <w:divBdr>
        <w:top w:val="none" w:sz="0" w:space="0" w:color="auto"/>
        <w:left w:val="none" w:sz="0" w:space="0" w:color="auto"/>
        <w:bottom w:val="none" w:sz="0" w:space="0" w:color="auto"/>
        <w:right w:val="none" w:sz="0" w:space="0" w:color="auto"/>
      </w:divBdr>
    </w:div>
    <w:div w:id="2013725292">
      <w:bodyDiv w:val="1"/>
      <w:marLeft w:val="0"/>
      <w:marRight w:val="0"/>
      <w:marTop w:val="0"/>
      <w:marBottom w:val="0"/>
      <w:divBdr>
        <w:top w:val="none" w:sz="0" w:space="0" w:color="auto"/>
        <w:left w:val="none" w:sz="0" w:space="0" w:color="auto"/>
        <w:bottom w:val="none" w:sz="0" w:space="0" w:color="auto"/>
        <w:right w:val="none" w:sz="0" w:space="0" w:color="auto"/>
      </w:divBdr>
    </w:div>
    <w:div w:id="2014068691">
      <w:bodyDiv w:val="1"/>
      <w:marLeft w:val="0"/>
      <w:marRight w:val="0"/>
      <w:marTop w:val="0"/>
      <w:marBottom w:val="0"/>
      <w:divBdr>
        <w:top w:val="none" w:sz="0" w:space="0" w:color="auto"/>
        <w:left w:val="none" w:sz="0" w:space="0" w:color="auto"/>
        <w:bottom w:val="none" w:sz="0" w:space="0" w:color="auto"/>
        <w:right w:val="none" w:sz="0" w:space="0" w:color="auto"/>
      </w:divBdr>
    </w:div>
    <w:div w:id="2014142893">
      <w:bodyDiv w:val="1"/>
      <w:marLeft w:val="0"/>
      <w:marRight w:val="0"/>
      <w:marTop w:val="0"/>
      <w:marBottom w:val="0"/>
      <w:divBdr>
        <w:top w:val="none" w:sz="0" w:space="0" w:color="auto"/>
        <w:left w:val="none" w:sz="0" w:space="0" w:color="auto"/>
        <w:bottom w:val="none" w:sz="0" w:space="0" w:color="auto"/>
        <w:right w:val="none" w:sz="0" w:space="0" w:color="auto"/>
      </w:divBdr>
    </w:div>
    <w:div w:id="2014145528">
      <w:bodyDiv w:val="1"/>
      <w:marLeft w:val="0"/>
      <w:marRight w:val="0"/>
      <w:marTop w:val="0"/>
      <w:marBottom w:val="0"/>
      <w:divBdr>
        <w:top w:val="none" w:sz="0" w:space="0" w:color="auto"/>
        <w:left w:val="none" w:sz="0" w:space="0" w:color="auto"/>
        <w:bottom w:val="none" w:sz="0" w:space="0" w:color="auto"/>
        <w:right w:val="none" w:sz="0" w:space="0" w:color="auto"/>
      </w:divBdr>
    </w:div>
    <w:div w:id="2014988678">
      <w:bodyDiv w:val="1"/>
      <w:marLeft w:val="0"/>
      <w:marRight w:val="0"/>
      <w:marTop w:val="0"/>
      <w:marBottom w:val="0"/>
      <w:divBdr>
        <w:top w:val="none" w:sz="0" w:space="0" w:color="auto"/>
        <w:left w:val="none" w:sz="0" w:space="0" w:color="auto"/>
        <w:bottom w:val="none" w:sz="0" w:space="0" w:color="auto"/>
        <w:right w:val="none" w:sz="0" w:space="0" w:color="auto"/>
      </w:divBdr>
    </w:div>
    <w:div w:id="2015494282">
      <w:bodyDiv w:val="1"/>
      <w:marLeft w:val="0"/>
      <w:marRight w:val="0"/>
      <w:marTop w:val="0"/>
      <w:marBottom w:val="0"/>
      <w:divBdr>
        <w:top w:val="none" w:sz="0" w:space="0" w:color="auto"/>
        <w:left w:val="none" w:sz="0" w:space="0" w:color="auto"/>
        <w:bottom w:val="none" w:sz="0" w:space="0" w:color="auto"/>
        <w:right w:val="none" w:sz="0" w:space="0" w:color="auto"/>
      </w:divBdr>
    </w:div>
    <w:div w:id="2015498212">
      <w:bodyDiv w:val="1"/>
      <w:marLeft w:val="0"/>
      <w:marRight w:val="0"/>
      <w:marTop w:val="0"/>
      <w:marBottom w:val="0"/>
      <w:divBdr>
        <w:top w:val="none" w:sz="0" w:space="0" w:color="auto"/>
        <w:left w:val="none" w:sz="0" w:space="0" w:color="auto"/>
        <w:bottom w:val="none" w:sz="0" w:space="0" w:color="auto"/>
        <w:right w:val="none" w:sz="0" w:space="0" w:color="auto"/>
      </w:divBdr>
    </w:div>
    <w:div w:id="2016032612">
      <w:bodyDiv w:val="1"/>
      <w:marLeft w:val="0"/>
      <w:marRight w:val="0"/>
      <w:marTop w:val="0"/>
      <w:marBottom w:val="0"/>
      <w:divBdr>
        <w:top w:val="none" w:sz="0" w:space="0" w:color="auto"/>
        <w:left w:val="none" w:sz="0" w:space="0" w:color="auto"/>
        <w:bottom w:val="none" w:sz="0" w:space="0" w:color="auto"/>
        <w:right w:val="none" w:sz="0" w:space="0" w:color="auto"/>
      </w:divBdr>
    </w:div>
    <w:div w:id="2016569648">
      <w:bodyDiv w:val="1"/>
      <w:marLeft w:val="0"/>
      <w:marRight w:val="0"/>
      <w:marTop w:val="0"/>
      <w:marBottom w:val="0"/>
      <w:divBdr>
        <w:top w:val="none" w:sz="0" w:space="0" w:color="auto"/>
        <w:left w:val="none" w:sz="0" w:space="0" w:color="auto"/>
        <w:bottom w:val="none" w:sz="0" w:space="0" w:color="auto"/>
        <w:right w:val="none" w:sz="0" w:space="0" w:color="auto"/>
      </w:divBdr>
    </w:div>
    <w:div w:id="2016616557">
      <w:bodyDiv w:val="1"/>
      <w:marLeft w:val="0"/>
      <w:marRight w:val="0"/>
      <w:marTop w:val="0"/>
      <w:marBottom w:val="0"/>
      <w:divBdr>
        <w:top w:val="none" w:sz="0" w:space="0" w:color="auto"/>
        <w:left w:val="none" w:sz="0" w:space="0" w:color="auto"/>
        <w:bottom w:val="none" w:sz="0" w:space="0" w:color="auto"/>
        <w:right w:val="none" w:sz="0" w:space="0" w:color="auto"/>
      </w:divBdr>
    </w:div>
    <w:div w:id="2017032990">
      <w:bodyDiv w:val="1"/>
      <w:marLeft w:val="0"/>
      <w:marRight w:val="0"/>
      <w:marTop w:val="0"/>
      <w:marBottom w:val="0"/>
      <w:divBdr>
        <w:top w:val="none" w:sz="0" w:space="0" w:color="auto"/>
        <w:left w:val="none" w:sz="0" w:space="0" w:color="auto"/>
        <w:bottom w:val="none" w:sz="0" w:space="0" w:color="auto"/>
        <w:right w:val="none" w:sz="0" w:space="0" w:color="auto"/>
      </w:divBdr>
    </w:div>
    <w:div w:id="2017343601">
      <w:bodyDiv w:val="1"/>
      <w:marLeft w:val="0"/>
      <w:marRight w:val="0"/>
      <w:marTop w:val="0"/>
      <w:marBottom w:val="0"/>
      <w:divBdr>
        <w:top w:val="none" w:sz="0" w:space="0" w:color="auto"/>
        <w:left w:val="none" w:sz="0" w:space="0" w:color="auto"/>
        <w:bottom w:val="none" w:sz="0" w:space="0" w:color="auto"/>
        <w:right w:val="none" w:sz="0" w:space="0" w:color="auto"/>
      </w:divBdr>
    </w:div>
    <w:div w:id="2017609606">
      <w:bodyDiv w:val="1"/>
      <w:marLeft w:val="0"/>
      <w:marRight w:val="0"/>
      <w:marTop w:val="0"/>
      <w:marBottom w:val="0"/>
      <w:divBdr>
        <w:top w:val="none" w:sz="0" w:space="0" w:color="auto"/>
        <w:left w:val="none" w:sz="0" w:space="0" w:color="auto"/>
        <w:bottom w:val="none" w:sz="0" w:space="0" w:color="auto"/>
        <w:right w:val="none" w:sz="0" w:space="0" w:color="auto"/>
      </w:divBdr>
    </w:div>
    <w:div w:id="2018117879">
      <w:bodyDiv w:val="1"/>
      <w:marLeft w:val="0"/>
      <w:marRight w:val="0"/>
      <w:marTop w:val="0"/>
      <w:marBottom w:val="0"/>
      <w:divBdr>
        <w:top w:val="none" w:sz="0" w:space="0" w:color="auto"/>
        <w:left w:val="none" w:sz="0" w:space="0" w:color="auto"/>
        <w:bottom w:val="none" w:sz="0" w:space="0" w:color="auto"/>
        <w:right w:val="none" w:sz="0" w:space="0" w:color="auto"/>
      </w:divBdr>
    </w:div>
    <w:div w:id="2018148263">
      <w:bodyDiv w:val="1"/>
      <w:marLeft w:val="0"/>
      <w:marRight w:val="0"/>
      <w:marTop w:val="0"/>
      <w:marBottom w:val="0"/>
      <w:divBdr>
        <w:top w:val="none" w:sz="0" w:space="0" w:color="auto"/>
        <w:left w:val="none" w:sz="0" w:space="0" w:color="auto"/>
        <w:bottom w:val="none" w:sz="0" w:space="0" w:color="auto"/>
        <w:right w:val="none" w:sz="0" w:space="0" w:color="auto"/>
      </w:divBdr>
    </w:div>
    <w:div w:id="2018191197">
      <w:bodyDiv w:val="1"/>
      <w:marLeft w:val="0"/>
      <w:marRight w:val="0"/>
      <w:marTop w:val="0"/>
      <w:marBottom w:val="0"/>
      <w:divBdr>
        <w:top w:val="none" w:sz="0" w:space="0" w:color="auto"/>
        <w:left w:val="none" w:sz="0" w:space="0" w:color="auto"/>
        <w:bottom w:val="none" w:sz="0" w:space="0" w:color="auto"/>
        <w:right w:val="none" w:sz="0" w:space="0" w:color="auto"/>
      </w:divBdr>
    </w:div>
    <w:div w:id="2018192104">
      <w:bodyDiv w:val="1"/>
      <w:marLeft w:val="0"/>
      <w:marRight w:val="0"/>
      <w:marTop w:val="0"/>
      <w:marBottom w:val="0"/>
      <w:divBdr>
        <w:top w:val="none" w:sz="0" w:space="0" w:color="auto"/>
        <w:left w:val="none" w:sz="0" w:space="0" w:color="auto"/>
        <w:bottom w:val="none" w:sz="0" w:space="0" w:color="auto"/>
        <w:right w:val="none" w:sz="0" w:space="0" w:color="auto"/>
      </w:divBdr>
    </w:div>
    <w:div w:id="2019963845">
      <w:bodyDiv w:val="1"/>
      <w:marLeft w:val="0"/>
      <w:marRight w:val="0"/>
      <w:marTop w:val="0"/>
      <w:marBottom w:val="0"/>
      <w:divBdr>
        <w:top w:val="none" w:sz="0" w:space="0" w:color="auto"/>
        <w:left w:val="none" w:sz="0" w:space="0" w:color="auto"/>
        <w:bottom w:val="none" w:sz="0" w:space="0" w:color="auto"/>
        <w:right w:val="none" w:sz="0" w:space="0" w:color="auto"/>
      </w:divBdr>
    </w:div>
    <w:div w:id="2020110324">
      <w:bodyDiv w:val="1"/>
      <w:marLeft w:val="0"/>
      <w:marRight w:val="0"/>
      <w:marTop w:val="0"/>
      <w:marBottom w:val="0"/>
      <w:divBdr>
        <w:top w:val="none" w:sz="0" w:space="0" w:color="auto"/>
        <w:left w:val="none" w:sz="0" w:space="0" w:color="auto"/>
        <w:bottom w:val="none" w:sz="0" w:space="0" w:color="auto"/>
        <w:right w:val="none" w:sz="0" w:space="0" w:color="auto"/>
      </w:divBdr>
    </w:div>
    <w:div w:id="2020232807">
      <w:bodyDiv w:val="1"/>
      <w:marLeft w:val="0"/>
      <w:marRight w:val="0"/>
      <w:marTop w:val="0"/>
      <w:marBottom w:val="0"/>
      <w:divBdr>
        <w:top w:val="none" w:sz="0" w:space="0" w:color="auto"/>
        <w:left w:val="none" w:sz="0" w:space="0" w:color="auto"/>
        <w:bottom w:val="none" w:sz="0" w:space="0" w:color="auto"/>
        <w:right w:val="none" w:sz="0" w:space="0" w:color="auto"/>
      </w:divBdr>
    </w:div>
    <w:div w:id="2020308151">
      <w:bodyDiv w:val="1"/>
      <w:marLeft w:val="0"/>
      <w:marRight w:val="0"/>
      <w:marTop w:val="0"/>
      <w:marBottom w:val="0"/>
      <w:divBdr>
        <w:top w:val="none" w:sz="0" w:space="0" w:color="auto"/>
        <w:left w:val="none" w:sz="0" w:space="0" w:color="auto"/>
        <w:bottom w:val="none" w:sz="0" w:space="0" w:color="auto"/>
        <w:right w:val="none" w:sz="0" w:space="0" w:color="auto"/>
      </w:divBdr>
    </w:div>
    <w:div w:id="2020542146">
      <w:bodyDiv w:val="1"/>
      <w:marLeft w:val="0"/>
      <w:marRight w:val="0"/>
      <w:marTop w:val="0"/>
      <w:marBottom w:val="0"/>
      <w:divBdr>
        <w:top w:val="none" w:sz="0" w:space="0" w:color="auto"/>
        <w:left w:val="none" w:sz="0" w:space="0" w:color="auto"/>
        <w:bottom w:val="none" w:sz="0" w:space="0" w:color="auto"/>
        <w:right w:val="none" w:sz="0" w:space="0" w:color="auto"/>
      </w:divBdr>
    </w:div>
    <w:div w:id="2021003694">
      <w:bodyDiv w:val="1"/>
      <w:marLeft w:val="0"/>
      <w:marRight w:val="0"/>
      <w:marTop w:val="0"/>
      <w:marBottom w:val="0"/>
      <w:divBdr>
        <w:top w:val="none" w:sz="0" w:space="0" w:color="auto"/>
        <w:left w:val="none" w:sz="0" w:space="0" w:color="auto"/>
        <w:bottom w:val="none" w:sz="0" w:space="0" w:color="auto"/>
        <w:right w:val="none" w:sz="0" w:space="0" w:color="auto"/>
      </w:divBdr>
    </w:div>
    <w:div w:id="2021392807">
      <w:bodyDiv w:val="1"/>
      <w:marLeft w:val="0"/>
      <w:marRight w:val="0"/>
      <w:marTop w:val="0"/>
      <w:marBottom w:val="0"/>
      <w:divBdr>
        <w:top w:val="none" w:sz="0" w:space="0" w:color="auto"/>
        <w:left w:val="none" w:sz="0" w:space="0" w:color="auto"/>
        <w:bottom w:val="none" w:sz="0" w:space="0" w:color="auto"/>
        <w:right w:val="none" w:sz="0" w:space="0" w:color="auto"/>
      </w:divBdr>
    </w:div>
    <w:div w:id="2021420275">
      <w:bodyDiv w:val="1"/>
      <w:marLeft w:val="0"/>
      <w:marRight w:val="0"/>
      <w:marTop w:val="0"/>
      <w:marBottom w:val="0"/>
      <w:divBdr>
        <w:top w:val="none" w:sz="0" w:space="0" w:color="auto"/>
        <w:left w:val="none" w:sz="0" w:space="0" w:color="auto"/>
        <w:bottom w:val="none" w:sz="0" w:space="0" w:color="auto"/>
        <w:right w:val="none" w:sz="0" w:space="0" w:color="auto"/>
      </w:divBdr>
    </w:div>
    <w:div w:id="2021543389">
      <w:bodyDiv w:val="1"/>
      <w:marLeft w:val="0"/>
      <w:marRight w:val="0"/>
      <w:marTop w:val="0"/>
      <w:marBottom w:val="0"/>
      <w:divBdr>
        <w:top w:val="none" w:sz="0" w:space="0" w:color="auto"/>
        <w:left w:val="none" w:sz="0" w:space="0" w:color="auto"/>
        <w:bottom w:val="none" w:sz="0" w:space="0" w:color="auto"/>
        <w:right w:val="none" w:sz="0" w:space="0" w:color="auto"/>
      </w:divBdr>
    </w:div>
    <w:div w:id="2021615225">
      <w:bodyDiv w:val="1"/>
      <w:marLeft w:val="0"/>
      <w:marRight w:val="0"/>
      <w:marTop w:val="0"/>
      <w:marBottom w:val="0"/>
      <w:divBdr>
        <w:top w:val="none" w:sz="0" w:space="0" w:color="auto"/>
        <w:left w:val="none" w:sz="0" w:space="0" w:color="auto"/>
        <w:bottom w:val="none" w:sz="0" w:space="0" w:color="auto"/>
        <w:right w:val="none" w:sz="0" w:space="0" w:color="auto"/>
      </w:divBdr>
    </w:div>
    <w:div w:id="2021854453">
      <w:bodyDiv w:val="1"/>
      <w:marLeft w:val="0"/>
      <w:marRight w:val="0"/>
      <w:marTop w:val="0"/>
      <w:marBottom w:val="0"/>
      <w:divBdr>
        <w:top w:val="none" w:sz="0" w:space="0" w:color="auto"/>
        <w:left w:val="none" w:sz="0" w:space="0" w:color="auto"/>
        <w:bottom w:val="none" w:sz="0" w:space="0" w:color="auto"/>
        <w:right w:val="none" w:sz="0" w:space="0" w:color="auto"/>
      </w:divBdr>
    </w:div>
    <w:div w:id="2021930761">
      <w:bodyDiv w:val="1"/>
      <w:marLeft w:val="0"/>
      <w:marRight w:val="0"/>
      <w:marTop w:val="0"/>
      <w:marBottom w:val="0"/>
      <w:divBdr>
        <w:top w:val="none" w:sz="0" w:space="0" w:color="auto"/>
        <w:left w:val="none" w:sz="0" w:space="0" w:color="auto"/>
        <w:bottom w:val="none" w:sz="0" w:space="0" w:color="auto"/>
        <w:right w:val="none" w:sz="0" w:space="0" w:color="auto"/>
      </w:divBdr>
    </w:div>
    <w:div w:id="2022002131">
      <w:bodyDiv w:val="1"/>
      <w:marLeft w:val="0"/>
      <w:marRight w:val="0"/>
      <w:marTop w:val="0"/>
      <w:marBottom w:val="0"/>
      <w:divBdr>
        <w:top w:val="none" w:sz="0" w:space="0" w:color="auto"/>
        <w:left w:val="none" w:sz="0" w:space="0" w:color="auto"/>
        <w:bottom w:val="none" w:sz="0" w:space="0" w:color="auto"/>
        <w:right w:val="none" w:sz="0" w:space="0" w:color="auto"/>
      </w:divBdr>
    </w:div>
    <w:div w:id="2022052229">
      <w:bodyDiv w:val="1"/>
      <w:marLeft w:val="0"/>
      <w:marRight w:val="0"/>
      <w:marTop w:val="0"/>
      <w:marBottom w:val="0"/>
      <w:divBdr>
        <w:top w:val="none" w:sz="0" w:space="0" w:color="auto"/>
        <w:left w:val="none" w:sz="0" w:space="0" w:color="auto"/>
        <w:bottom w:val="none" w:sz="0" w:space="0" w:color="auto"/>
        <w:right w:val="none" w:sz="0" w:space="0" w:color="auto"/>
      </w:divBdr>
    </w:div>
    <w:div w:id="2022313224">
      <w:bodyDiv w:val="1"/>
      <w:marLeft w:val="0"/>
      <w:marRight w:val="0"/>
      <w:marTop w:val="0"/>
      <w:marBottom w:val="0"/>
      <w:divBdr>
        <w:top w:val="none" w:sz="0" w:space="0" w:color="auto"/>
        <w:left w:val="none" w:sz="0" w:space="0" w:color="auto"/>
        <w:bottom w:val="none" w:sz="0" w:space="0" w:color="auto"/>
        <w:right w:val="none" w:sz="0" w:space="0" w:color="auto"/>
      </w:divBdr>
    </w:div>
    <w:div w:id="2022927470">
      <w:bodyDiv w:val="1"/>
      <w:marLeft w:val="0"/>
      <w:marRight w:val="0"/>
      <w:marTop w:val="0"/>
      <w:marBottom w:val="0"/>
      <w:divBdr>
        <w:top w:val="none" w:sz="0" w:space="0" w:color="auto"/>
        <w:left w:val="none" w:sz="0" w:space="0" w:color="auto"/>
        <w:bottom w:val="none" w:sz="0" w:space="0" w:color="auto"/>
        <w:right w:val="none" w:sz="0" w:space="0" w:color="auto"/>
      </w:divBdr>
    </w:div>
    <w:div w:id="2023126882">
      <w:bodyDiv w:val="1"/>
      <w:marLeft w:val="0"/>
      <w:marRight w:val="0"/>
      <w:marTop w:val="0"/>
      <w:marBottom w:val="0"/>
      <w:divBdr>
        <w:top w:val="none" w:sz="0" w:space="0" w:color="auto"/>
        <w:left w:val="none" w:sz="0" w:space="0" w:color="auto"/>
        <w:bottom w:val="none" w:sz="0" w:space="0" w:color="auto"/>
        <w:right w:val="none" w:sz="0" w:space="0" w:color="auto"/>
      </w:divBdr>
    </w:div>
    <w:div w:id="2023631465">
      <w:bodyDiv w:val="1"/>
      <w:marLeft w:val="0"/>
      <w:marRight w:val="0"/>
      <w:marTop w:val="0"/>
      <w:marBottom w:val="0"/>
      <w:divBdr>
        <w:top w:val="none" w:sz="0" w:space="0" w:color="auto"/>
        <w:left w:val="none" w:sz="0" w:space="0" w:color="auto"/>
        <w:bottom w:val="none" w:sz="0" w:space="0" w:color="auto"/>
        <w:right w:val="none" w:sz="0" w:space="0" w:color="auto"/>
      </w:divBdr>
    </w:div>
    <w:div w:id="2023821645">
      <w:bodyDiv w:val="1"/>
      <w:marLeft w:val="0"/>
      <w:marRight w:val="0"/>
      <w:marTop w:val="0"/>
      <w:marBottom w:val="0"/>
      <w:divBdr>
        <w:top w:val="none" w:sz="0" w:space="0" w:color="auto"/>
        <w:left w:val="none" w:sz="0" w:space="0" w:color="auto"/>
        <w:bottom w:val="none" w:sz="0" w:space="0" w:color="auto"/>
        <w:right w:val="none" w:sz="0" w:space="0" w:color="auto"/>
      </w:divBdr>
    </w:div>
    <w:div w:id="2024167766">
      <w:bodyDiv w:val="1"/>
      <w:marLeft w:val="0"/>
      <w:marRight w:val="0"/>
      <w:marTop w:val="0"/>
      <w:marBottom w:val="0"/>
      <w:divBdr>
        <w:top w:val="none" w:sz="0" w:space="0" w:color="auto"/>
        <w:left w:val="none" w:sz="0" w:space="0" w:color="auto"/>
        <w:bottom w:val="none" w:sz="0" w:space="0" w:color="auto"/>
        <w:right w:val="none" w:sz="0" w:space="0" w:color="auto"/>
      </w:divBdr>
    </w:div>
    <w:div w:id="2024237160">
      <w:bodyDiv w:val="1"/>
      <w:marLeft w:val="0"/>
      <w:marRight w:val="0"/>
      <w:marTop w:val="0"/>
      <w:marBottom w:val="0"/>
      <w:divBdr>
        <w:top w:val="none" w:sz="0" w:space="0" w:color="auto"/>
        <w:left w:val="none" w:sz="0" w:space="0" w:color="auto"/>
        <w:bottom w:val="none" w:sz="0" w:space="0" w:color="auto"/>
        <w:right w:val="none" w:sz="0" w:space="0" w:color="auto"/>
      </w:divBdr>
    </w:div>
    <w:div w:id="2024240887">
      <w:bodyDiv w:val="1"/>
      <w:marLeft w:val="0"/>
      <w:marRight w:val="0"/>
      <w:marTop w:val="0"/>
      <w:marBottom w:val="0"/>
      <w:divBdr>
        <w:top w:val="none" w:sz="0" w:space="0" w:color="auto"/>
        <w:left w:val="none" w:sz="0" w:space="0" w:color="auto"/>
        <w:bottom w:val="none" w:sz="0" w:space="0" w:color="auto"/>
        <w:right w:val="none" w:sz="0" w:space="0" w:color="auto"/>
      </w:divBdr>
    </w:div>
    <w:div w:id="2024354074">
      <w:bodyDiv w:val="1"/>
      <w:marLeft w:val="0"/>
      <w:marRight w:val="0"/>
      <w:marTop w:val="0"/>
      <w:marBottom w:val="0"/>
      <w:divBdr>
        <w:top w:val="none" w:sz="0" w:space="0" w:color="auto"/>
        <w:left w:val="none" w:sz="0" w:space="0" w:color="auto"/>
        <w:bottom w:val="none" w:sz="0" w:space="0" w:color="auto"/>
        <w:right w:val="none" w:sz="0" w:space="0" w:color="auto"/>
      </w:divBdr>
    </w:div>
    <w:div w:id="2024554201">
      <w:bodyDiv w:val="1"/>
      <w:marLeft w:val="0"/>
      <w:marRight w:val="0"/>
      <w:marTop w:val="0"/>
      <w:marBottom w:val="0"/>
      <w:divBdr>
        <w:top w:val="none" w:sz="0" w:space="0" w:color="auto"/>
        <w:left w:val="none" w:sz="0" w:space="0" w:color="auto"/>
        <w:bottom w:val="none" w:sz="0" w:space="0" w:color="auto"/>
        <w:right w:val="none" w:sz="0" w:space="0" w:color="auto"/>
      </w:divBdr>
    </w:div>
    <w:div w:id="2024935408">
      <w:bodyDiv w:val="1"/>
      <w:marLeft w:val="0"/>
      <w:marRight w:val="0"/>
      <w:marTop w:val="0"/>
      <w:marBottom w:val="0"/>
      <w:divBdr>
        <w:top w:val="none" w:sz="0" w:space="0" w:color="auto"/>
        <w:left w:val="none" w:sz="0" w:space="0" w:color="auto"/>
        <w:bottom w:val="none" w:sz="0" w:space="0" w:color="auto"/>
        <w:right w:val="none" w:sz="0" w:space="0" w:color="auto"/>
      </w:divBdr>
    </w:div>
    <w:div w:id="2025134667">
      <w:bodyDiv w:val="1"/>
      <w:marLeft w:val="0"/>
      <w:marRight w:val="0"/>
      <w:marTop w:val="0"/>
      <w:marBottom w:val="0"/>
      <w:divBdr>
        <w:top w:val="none" w:sz="0" w:space="0" w:color="auto"/>
        <w:left w:val="none" w:sz="0" w:space="0" w:color="auto"/>
        <w:bottom w:val="none" w:sz="0" w:space="0" w:color="auto"/>
        <w:right w:val="none" w:sz="0" w:space="0" w:color="auto"/>
      </w:divBdr>
    </w:div>
    <w:div w:id="2026201832">
      <w:bodyDiv w:val="1"/>
      <w:marLeft w:val="0"/>
      <w:marRight w:val="0"/>
      <w:marTop w:val="0"/>
      <w:marBottom w:val="0"/>
      <w:divBdr>
        <w:top w:val="none" w:sz="0" w:space="0" w:color="auto"/>
        <w:left w:val="none" w:sz="0" w:space="0" w:color="auto"/>
        <w:bottom w:val="none" w:sz="0" w:space="0" w:color="auto"/>
        <w:right w:val="none" w:sz="0" w:space="0" w:color="auto"/>
      </w:divBdr>
    </w:div>
    <w:div w:id="2026589484">
      <w:bodyDiv w:val="1"/>
      <w:marLeft w:val="0"/>
      <w:marRight w:val="0"/>
      <w:marTop w:val="0"/>
      <w:marBottom w:val="0"/>
      <w:divBdr>
        <w:top w:val="none" w:sz="0" w:space="0" w:color="auto"/>
        <w:left w:val="none" w:sz="0" w:space="0" w:color="auto"/>
        <w:bottom w:val="none" w:sz="0" w:space="0" w:color="auto"/>
        <w:right w:val="none" w:sz="0" w:space="0" w:color="auto"/>
      </w:divBdr>
    </w:div>
    <w:div w:id="2027633329">
      <w:bodyDiv w:val="1"/>
      <w:marLeft w:val="0"/>
      <w:marRight w:val="0"/>
      <w:marTop w:val="0"/>
      <w:marBottom w:val="0"/>
      <w:divBdr>
        <w:top w:val="none" w:sz="0" w:space="0" w:color="auto"/>
        <w:left w:val="none" w:sz="0" w:space="0" w:color="auto"/>
        <w:bottom w:val="none" w:sz="0" w:space="0" w:color="auto"/>
        <w:right w:val="none" w:sz="0" w:space="0" w:color="auto"/>
      </w:divBdr>
    </w:div>
    <w:div w:id="2028485502">
      <w:bodyDiv w:val="1"/>
      <w:marLeft w:val="0"/>
      <w:marRight w:val="0"/>
      <w:marTop w:val="0"/>
      <w:marBottom w:val="0"/>
      <w:divBdr>
        <w:top w:val="none" w:sz="0" w:space="0" w:color="auto"/>
        <w:left w:val="none" w:sz="0" w:space="0" w:color="auto"/>
        <w:bottom w:val="none" w:sz="0" w:space="0" w:color="auto"/>
        <w:right w:val="none" w:sz="0" w:space="0" w:color="auto"/>
      </w:divBdr>
    </w:div>
    <w:div w:id="2028485853">
      <w:bodyDiv w:val="1"/>
      <w:marLeft w:val="0"/>
      <w:marRight w:val="0"/>
      <w:marTop w:val="0"/>
      <w:marBottom w:val="0"/>
      <w:divBdr>
        <w:top w:val="none" w:sz="0" w:space="0" w:color="auto"/>
        <w:left w:val="none" w:sz="0" w:space="0" w:color="auto"/>
        <w:bottom w:val="none" w:sz="0" w:space="0" w:color="auto"/>
        <w:right w:val="none" w:sz="0" w:space="0" w:color="auto"/>
      </w:divBdr>
    </w:div>
    <w:div w:id="2028944080">
      <w:bodyDiv w:val="1"/>
      <w:marLeft w:val="0"/>
      <w:marRight w:val="0"/>
      <w:marTop w:val="0"/>
      <w:marBottom w:val="0"/>
      <w:divBdr>
        <w:top w:val="none" w:sz="0" w:space="0" w:color="auto"/>
        <w:left w:val="none" w:sz="0" w:space="0" w:color="auto"/>
        <w:bottom w:val="none" w:sz="0" w:space="0" w:color="auto"/>
        <w:right w:val="none" w:sz="0" w:space="0" w:color="auto"/>
      </w:divBdr>
    </w:div>
    <w:div w:id="2029018599">
      <w:bodyDiv w:val="1"/>
      <w:marLeft w:val="0"/>
      <w:marRight w:val="0"/>
      <w:marTop w:val="0"/>
      <w:marBottom w:val="0"/>
      <w:divBdr>
        <w:top w:val="none" w:sz="0" w:space="0" w:color="auto"/>
        <w:left w:val="none" w:sz="0" w:space="0" w:color="auto"/>
        <w:bottom w:val="none" w:sz="0" w:space="0" w:color="auto"/>
        <w:right w:val="none" w:sz="0" w:space="0" w:color="auto"/>
      </w:divBdr>
    </w:div>
    <w:div w:id="2029135404">
      <w:bodyDiv w:val="1"/>
      <w:marLeft w:val="0"/>
      <w:marRight w:val="0"/>
      <w:marTop w:val="0"/>
      <w:marBottom w:val="0"/>
      <w:divBdr>
        <w:top w:val="none" w:sz="0" w:space="0" w:color="auto"/>
        <w:left w:val="none" w:sz="0" w:space="0" w:color="auto"/>
        <w:bottom w:val="none" w:sz="0" w:space="0" w:color="auto"/>
        <w:right w:val="none" w:sz="0" w:space="0" w:color="auto"/>
      </w:divBdr>
    </w:div>
    <w:div w:id="2029793407">
      <w:bodyDiv w:val="1"/>
      <w:marLeft w:val="0"/>
      <w:marRight w:val="0"/>
      <w:marTop w:val="0"/>
      <w:marBottom w:val="0"/>
      <w:divBdr>
        <w:top w:val="none" w:sz="0" w:space="0" w:color="auto"/>
        <w:left w:val="none" w:sz="0" w:space="0" w:color="auto"/>
        <w:bottom w:val="none" w:sz="0" w:space="0" w:color="auto"/>
        <w:right w:val="none" w:sz="0" w:space="0" w:color="auto"/>
      </w:divBdr>
    </w:div>
    <w:div w:id="2030066114">
      <w:bodyDiv w:val="1"/>
      <w:marLeft w:val="0"/>
      <w:marRight w:val="0"/>
      <w:marTop w:val="0"/>
      <w:marBottom w:val="0"/>
      <w:divBdr>
        <w:top w:val="none" w:sz="0" w:space="0" w:color="auto"/>
        <w:left w:val="none" w:sz="0" w:space="0" w:color="auto"/>
        <w:bottom w:val="none" w:sz="0" w:space="0" w:color="auto"/>
        <w:right w:val="none" w:sz="0" w:space="0" w:color="auto"/>
      </w:divBdr>
    </w:div>
    <w:div w:id="2030136491">
      <w:bodyDiv w:val="1"/>
      <w:marLeft w:val="0"/>
      <w:marRight w:val="0"/>
      <w:marTop w:val="0"/>
      <w:marBottom w:val="0"/>
      <w:divBdr>
        <w:top w:val="none" w:sz="0" w:space="0" w:color="auto"/>
        <w:left w:val="none" w:sz="0" w:space="0" w:color="auto"/>
        <w:bottom w:val="none" w:sz="0" w:space="0" w:color="auto"/>
        <w:right w:val="none" w:sz="0" w:space="0" w:color="auto"/>
      </w:divBdr>
    </w:div>
    <w:div w:id="2031375433">
      <w:bodyDiv w:val="1"/>
      <w:marLeft w:val="0"/>
      <w:marRight w:val="0"/>
      <w:marTop w:val="0"/>
      <w:marBottom w:val="0"/>
      <w:divBdr>
        <w:top w:val="none" w:sz="0" w:space="0" w:color="auto"/>
        <w:left w:val="none" w:sz="0" w:space="0" w:color="auto"/>
        <w:bottom w:val="none" w:sz="0" w:space="0" w:color="auto"/>
        <w:right w:val="none" w:sz="0" w:space="0" w:color="auto"/>
      </w:divBdr>
    </w:div>
    <w:div w:id="2031494417">
      <w:bodyDiv w:val="1"/>
      <w:marLeft w:val="0"/>
      <w:marRight w:val="0"/>
      <w:marTop w:val="0"/>
      <w:marBottom w:val="0"/>
      <w:divBdr>
        <w:top w:val="none" w:sz="0" w:space="0" w:color="auto"/>
        <w:left w:val="none" w:sz="0" w:space="0" w:color="auto"/>
        <w:bottom w:val="none" w:sz="0" w:space="0" w:color="auto"/>
        <w:right w:val="none" w:sz="0" w:space="0" w:color="auto"/>
      </w:divBdr>
    </w:div>
    <w:div w:id="2032031524">
      <w:bodyDiv w:val="1"/>
      <w:marLeft w:val="0"/>
      <w:marRight w:val="0"/>
      <w:marTop w:val="0"/>
      <w:marBottom w:val="0"/>
      <w:divBdr>
        <w:top w:val="none" w:sz="0" w:space="0" w:color="auto"/>
        <w:left w:val="none" w:sz="0" w:space="0" w:color="auto"/>
        <w:bottom w:val="none" w:sz="0" w:space="0" w:color="auto"/>
        <w:right w:val="none" w:sz="0" w:space="0" w:color="auto"/>
      </w:divBdr>
    </w:div>
    <w:div w:id="2032755199">
      <w:bodyDiv w:val="1"/>
      <w:marLeft w:val="0"/>
      <w:marRight w:val="0"/>
      <w:marTop w:val="0"/>
      <w:marBottom w:val="0"/>
      <w:divBdr>
        <w:top w:val="none" w:sz="0" w:space="0" w:color="auto"/>
        <w:left w:val="none" w:sz="0" w:space="0" w:color="auto"/>
        <w:bottom w:val="none" w:sz="0" w:space="0" w:color="auto"/>
        <w:right w:val="none" w:sz="0" w:space="0" w:color="auto"/>
      </w:divBdr>
    </w:div>
    <w:div w:id="2033189721">
      <w:bodyDiv w:val="1"/>
      <w:marLeft w:val="0"/>
      <w:marRight w:val="0"/>
      <w:marTop w:val="0"/>
      <w:marBottom w:val="0"/>
      <w:divBdr>
        <w:top w:val="none" w:sz="0" w:space="0" w:color="auto"/>
        <w:left w:val="none" w:sz="0" w:space="0" w:color="auto"/>
        <w:bottom w:val="none" w:sz="0" w:space="0" w:color="auto"/>
        <w:right w:val="none" w:sz="0" w:space="0" w:color="auto"/>
      </w:divBdr>
    </w:div>
    <w:div w:id="2033191580">
      <w:bodyDiv w:val="1"/>
      <w:marLeft w:val="0"/>
      <w:marRight w:val="0"/>
      <w:marTop w:val="0"/>
      <w:marBottom w:val="0"/>
      <w:divBdr>
        <w:top w:val="none" w:sz="0" w:space="0" w:color="auto"/>
        <w:left w:val="none" w:sz="0" w:space="0" w:color="auto"/>
        <w:bottom w:val="none" w:sz="0" w:space="0" w:color="auto"/>
        <w:right w:val="none" w:sz="0" w:space="0" w:color="auto"/>
      </w:divBdr>
    </w:div>
    <w:div w:id="2033191912">
      <w:bodyDiv w:val="1"/>
      <w:marLeft w:val="0"/>
      <w:marRight w:val="0"/>
      <w:marTop w:val="0"/>
      <w:marBottom w:val="0"/>
      <w:divBdr>
        <w:top w:val="none" w:sz="0" w:space="0" w:color="auto"/>
        <w:left w:val="none" w:sz="0" w:space="0" w:color="auto"/>
        <w:bottom w:val="none" w:sz="0" w:space="0" w:color="auto"/>
        <w:right w:val="none" w:sz="0" w:space="0" w:color="auto"/>
      </w:divBdr>
    </w:div>
    <w:div w:id="2033531864">
      <w:bodyDiv w:val="1"/>
      <w:marLeft w:val="0"/>
      <w:marRight w:val="0"/>
      <w:marTop w:val="0"/>
      <w:marBottom w:val="0"/>
      <w:divBdr>
        <w:top w:val="none" w:sz="0" w:space="0" w:color="auto"/>
        <w:left w:val="none" w:sz="0" w:space="0" w:color="auto"/>
        <w:bottom w:val="none" w:sz="0" w:space="0" w:color="auto"/>
        <w:right w:val="none" w:sz="0" w:space="0" w:color="auto"/>
      </w:divBdr>
    </w:div>
    <w:div w:id="2033845680">
      <w:bodyDiv w:val="1"/>
      <w:marLeft w:val="0"/>
      <w:marRight w:val="0"/>
      <w:marTop w:val="0"/>
      <w:marBottom w:val="0"/>
      <w:divBdr>
        <w:top w:val="none" w:sz="0" w:space="0" w:color="auto"/>
        <w:left w:val="none" w:sz="0" w:space="0" w:color="auto"/>
        <w:bottom w:val="none" w:sz="0" w:space="0" w:color="auto"/>
        <w:right w:val="none" w:sz="0" w:space="0" w:color="auto"/>
      </w:divBdr>
    </w:div>
    <w:div w:id="2034189977">
      <w:bodyDiv w:val="1"/>
      <w:marLeft w:val="0"/>
      <w:marRight w:val="0"/>
      <w:marTop w:val="0"/>
      <w:marBottom w:val="0"/>
      <w:divBdr>
        <w:top w:val="none" w:sz="0" w:space="0" w:color="auto"/>
        <w:left w:val="none" w:sz="0" w:space="0" w:color="auto"/>
        <w:bottom w:val="none" w:sz="0" w:space="0" w:color="auto"/>
        <w:right w:val="none" w:sz="0" w:space="0" w:color="auto"/>
      </w:divBdr>
    </w:div>
    <w:div w:id="2034259164">
      <w:bodyDiv w:val="1"/>
      <w:marLeft w:val="0"/>
      <w:marRight w:val="0"/>
      <w:marTop w:val="0"/>
      <w:marBottom w:val="0"/>
      <w:divBdr>
        <w:top w:val="none" w:sz="0" w:space="0" w:color="auto"/>
        <w:left w:val="none" w:sz="0" w:space="0" w:color="auto"/>
        <w:bottom w:val="none" w:sz="0" w:space="0" w:color="auto"/>
        <w:right w:val="none" w:sz="0" w:space="0" w:color="auto"/>
      </w:divBdr>
    </w:div>
    <w:div w:id="2035425114">
      <w:bodyDiv w:val="1"/>
      <w:marLeft w:val="0"/>
      <w:marRight w:val="0"/>
      <w:marTop w:val="0"/>
      <w:marBottom w:val="0"/>
      <w:divBdr>
        <w:top w:val="none" w:sz="0" w:space="0" w:color="auto"/>
        <w:left w:val="none" w:sz="0" w:space="0" w:color="auto"/>
        <w:bottom w:val="none" w:sz="0" w:space="0" w:color="auto"/>
        <w:right w:val="none" w:sz="0" w:space="0" w:color="auto"/>
      </w:divBdr>
    </w:div>
    <w:div w:id="2035614955">
      <w:bodyDiv w:val="1"/>
      <w:marLeft w:val="0"/>
      <w:marRight w:val="0"/>
      <w:marTop w:val="0"/>
      <w:marBottom w:val="0"/>
      <w:divBdr>
        <w:top w:val="none" w:sz="0" w:space="0" w:color="auto"/>
        <w:left w:val="none" w:sz="0" w:space="0" w:color="auto"/>
        <w:bottom w:val="none" w:sz="0" w:space="0" w:color="auto"/>
        <w:right w:val="none" w:sz="0" w:space="0" w:color="auto"/>
      </w:divBdr>
    </w:div>
    <w:div w:id="2035768832">
      <w:bodyDiv w:val="1"/>
      <w:marLeft w:val="0"/>
      <w:marRight w:val="0"/>
      <w:marTop w:val="0"/>
      <w:marBottom w:val="0"/>
      <w:divBdr>
        <w:top w:val="none" w:sz="0" w:space="0" w:color="auto"/>
        <w:left w:val="none" w:sz="0" w:space="0" w:color="auto"/>
        <w:bottom w:val="none" w:sz="0" w:space="0" w:color="auto"/>
        <w:right w:val="none" w:sz="0" w:space="0" w:color="auto"/>
      </w:divBdr>
    </w:div>
    <w:div w:id="2035840313">
      <w:bodyDiv w:val="1"/>
      <w:marLeft w:val="0"/>
      <w:marRight w:val="0"/>
      <w:marTop w:val="0"/>
      <w:marBottom w:val="0"/>
      <w:divBdr>
        <w:top w:val="none" w:sz="0" w:space="0" w:color="auto"/>
        <w:left w:val="none" w:sz="0" w:space="0" w:color="auto"/>
        <w:bottom w:val="none" w:sz="0" w:space="0" w:color="auto"/>
        <w:right w:val="none" w:sz="0" w:space="0" w:color="auto"/>
      </w:divBdr>
    </w:div>
    <w:div w:id="2036540952">
      <w:bodyDiv w:val="1"/>
      <w:marLeft w:val="0"/>
      <w:marRight w:val="0"/>
      <w:marTop w:val="0"/>
      <w:marBottom w:val="0"/>
      <w:divBdr>
        <w:top w:val="none" w:sz="0" w:space="0" w:color="auto"/>
        <w:left w:val="none" w:sz="0" w:space="0" w:color="auto"/>
        <w:bottom w:val="none" w:sz="0" w:space="0" w:color="auto"/>
        <w:right w:val="none" w:sz="0" w:space="0" w:color="auto"/>
      </w:divBdr>
    </w:div>
    <w:div w:id="2036610696">
      <w:bodyDiv w:val="1"/>
      <w:marLeft w:val="0"/>
      <w:marRight w:val="0"/>
      <w:marTop w:val="0"/>
      <w:marBottom w:val="0"/>
      <w:divBdr>
        <w:top w:val="none" w:sz="0" w:space="0" w:color="auto"/>
        <w:left w:val="none" w:sz="0" w:space="0" w:color="auto"/>
        <w:bottom w:val="none" w:sz="0" w:space="0" w:color="auto"/>
        <w:right w:val="none" w:sz="0" w:space="0" w:color="auto"/>
      </w:divBdr>
    </w:div>
    <w:div w:id="2036612007">
      <w:bodyDiv w:val="1"/>
      <w:marLeft w:val="0"/>
      <w:marRight w:val="0"/>
      <w:marTop w:val="0"/>
      <w:marBottom w:val="0"/>
      <w:divBdr>
        <w:top w:val="none" w:sz="0" w:space="0" w:color="auto"/>
        <w:left w:val="none" w:sz="0" w:space="0" w:color="auto"/>
        <w:bottom w:val="none" w:sz="0" w:space="0" w:color="auto"/>
        <w:right w:val="none" w:sz="0" w:space="0" w:color="auto"/>
      </w:divBdr>
    </w:div>
    <w:div w:id="2036730632">
      <w:bodyDiv w:val="1"/>
      <w:marLeft w:val="0"/>
      <w:marRight w:val="0"/>
      <w:marTop w:val="0"/>
      <w:marBottom w:val="0"/>
      <w:divBdr>
        <w:top w:val="none" w:sz="0" w:space="0" w:color="auto"/>
        <w:left w:val="none" w:sz="0" w:space="0" w:color="auto"/>
        <w:bottom w:val="none" w:sz="0" w:space="0" w:color="auto"/>
        <w:right w:val="none" w:sz="0" w:space="0" w:color="auto"/>
      </w:divBdr>
    </w:div>
    <w:div w:id="2036811299">
      <w:bodyDiv w:val="1"/>
      <w:marLeft w:val="0"/>
      <w:marRight w:val="0"/>
      <w:marTop w:val="0"/>
      <w:marBottom w:val="0"/>
      <w:divBdr>
        <w:top w:val="none" w:sz="0" w:space="0" w:color="auto"/>
        <w:left w:val="none" w:sz="0" w:space="0" w:color="auto"/>
        <w:bottom w:val="none" w:sz="0" w:space="0" w:color="auto"/>
        <w:right w:val="none" w:sz="0" w:space="0" w:color="auto"/>
      </w:divBdr>
    </w:div>
    <w:div w:id="2037652950">
      <w:bodyDiv w:val="1"/>
      <w:marLeft w:val="0"/>
      <w:marRight w:val="0"/>
      <w:marTop w:val="0"/>
      <w:marBottom w:val="0"/>
      <w:divBdr>
        <w:top w:val="none" w:sz="0" w:space="0" w:color="auto"/>
        <w:left w:val="none" w:sz="0" w:space="0" w:color="auto"/>
        <w:bottom w:val="none" w:sz="0" w:space="0" w:color="auto"/>
        <w:right w:val="none" w:sz="0" w:space="0" w:color="auto"/>
      </w:divBdr>
    </w:div>
    <w:div w:id="2038310163">
      <w:bodyDiv w:val="1"/>
      <w:marLeft w:val="0"/>
      <w:marRight w:val="0"/>
      <w:marTop w:val="0"/>
      <w:marBottom w:val="0"/>
      <w:divBdr>
        <w:top w:val="none" w:sz="0" w:space="0" w:color="auto"/>
        <w:left w:val="none" w:sz="0" w:space="0" w:color="auto"/>
        <w:bottom w:val="none" w:sz="0" w:space="0" w:color="auto"/>
        <w:right w:val="none" w:sz="0" w:space="0" w:color="auto"/>
      </w:divBdr>
    </w:div>
    <w:div w:id="2038655611">
      <w:bodyDiv w:val="1"/>
      <w:marLeft w:val="0"/>
      <w:marRight w:val="0"/>
      <w:marTop w:val="0"/>
      <w:marBottom w:val="0"/>
      <w:divBdr>
        <w:top w:val="none" w:sz="0" w:space="0" w:color="auto"/>
        <w:left w:val="none" w:sz="0" w:space="0" w:color="auto"/>
        <w:bottom w:val="none" w:sz="0" w:space="0" w:color="auto"/>
        <w:right w:val="none" w:sz="0" w:space="0" w:color="auto"/>
      </w:divBdr>
    </w:div>
    <w:div w:id="2038770699">
      <w:bodyDiv w:val="1"/>
      <w:marLeft w:val="0"/>
      <w:marRight w:val="0"/>
      <w:marTop w:val="0"/>
      <w:marBottom w:val="0"/>
      <w:divBdr>
        <w:top w:val="none" w:sz="0" w:space="0" w:color="auto"/>
        <w:left w:val="none" w:sz="0" w:space="0" w:color="auto"/>
        <w:bottom w:val="none" w:sz="0" w:space="0" w:color="auto"/>
        <w:right w:val="none" w:sz="0" w:space="0" w:color="auto"/>
      </w:divBdr>
    </w:div>
    <w:div w:id="2038771583">
      <w:bodyDiv w:val="1"/>
      <w:marLeft w:val="0"/>
      <w:marRight w:val="0"/>
      <w:marTop w:val="0"/>
      <w:marBottom w:val="0"/>
      <w:divBdr>
        <w:top w:val="none" w:sz="0" w:space="0" w:color="auto"/>
        <w:left w:val="none" w:sz="0" w:space="0" w:color="auto"/>
        <w:bottom w:val="none" w:sz="0" w:space="0" w:color="auto"/>
        <w:right w:val="none" w:sz="0" w:space="0" w:color="auto"/>
      </w:divBdr>
    </w:div>
    <w:div w:id="2039039737">
      <w:bodyDiv w:val="1"/>
      <w:marLeft w:val="0"/>
      <w:marRight w:val="0"/>
      <w:marTop w:val="0"/>
      <w:marBottom w:val="0"/>
      <w:divBdr>
        <w:top w:val="none" w:sz="0" w:space="0" w:color="auto"/>
        <w:left w:val="none" w:sz="0" w:space="0" w:color="auto"/>
        <w:bottom w:val="none" w:sz="0" w:space="0" w:color="auto"/>
        <w:right w:val="none" w:sz="0" w:space="0" w:color="auto"/>
      </w:divBdr>
    </w:div>
    <w:div w:id="2039354787">
      <w:bodyDiv w:val="1"/>
      <w:marLeft w:val="0"/>
      <w:marRight w:val="0"/>
      <w:marTop w:val="0"/>
      <w:marBottom w:val="0"/>
      <w:divBdr>
        <w:top w:val="none" w:sz="0" w:space="0" w:color="auto"/>
        <w:left w:val="none" w:sz="0" w:space="0" w:color="auto"/>
        <w:bottom w:val="none" w:sz="0" w:space="0" w:color="auto"/>
        <w:right w:val="none" w:sz="0" w:space="0" w:color="auto"/>
      </w:divBdr>
    </w:div>
    <w:div w:id="2039548106">
      <w:bodyDiv w:val="1"/>
      <w:marLeft w:val="0"/>
      <w:marRight w:val="0"/>
      <w:marTop w:val="0"/>
      <w:marBottom w:val="0"/>
      <w:divBdr>
        <w:top w:val="none" w:sz="0" w:space="0" w:color="auto"/>
        <w:left w:val="none" w:sz="0" w:space="0" w:color="auto"/>
        <w:bottom w:val="none" w:sz="0" w:space="0" w:color="auto"/>
        <w:right w:val="none" w:sz="0" w:space="0" w:color="auto"/>
      </w:divBdr>
    </w:div>
    <w:div w:id="2039699481">
      <w:bodyDiv w:val="1"/>
      <w:marLeft w:val="0"/>
      <w:marRight w:val="0"/>
      <w:marTop w:val="0"/>
      <w:marBottom w:val="0"/>
      <w:divBdr>
        <w:top w:val="none" w:sz="0" w:space="0" w:color="auto"/>
        <w:left w:val="none" w:sz="0" w:space="0" w:color="auto"/>
        <w:bottom w:val="none" w:sz="0" w:space="0" w:color="auto"/>
        <w:right w:val="none" w:sz="0" w:space="0" w:color="auto"/>
      </w:divBdr>
    </w:div>
    <w:div w:id="2039964315">
      <w:bodyDiv w:val="1"/>
      <w:marLeft w:val="0"/>
      <w:marRight w:val="0"/>
      <w:marTop w:val="0"/>
      <w:marBottom w:val="0"/>
      <w:divBdr>
        <w:top w:val="none" w:sz="0" w:space="0" w:color="auto"/>
        <w:left w:val="none" w:sz="0" w:space="0" w:color="auto"/>
        <w:bottom w:val="none" w:sz="0" w:space="0" w:color="auto"/>
        <w:right w:val="none" w:sz="0" w:space="0" w:color="auto"/>
      </w:divBdr>
    </w:div>
    <w:div w:id="2040008400">
      <w:bodyDiv w:val="1"/>
      <w:marLeft w:val="0"/>
      <w:marRight w:val="0"/>
      <w:marTop w:val="0"/>
      <w:marBottom w:val="0"/>
      <w:divBdr>
        <w:top w:val="none" w:sz="0" w:space="0" w:color="auto"/>
        <w:left w:val="none" w:sz="0" w:space="0" w:color="auto"/>
        <w:bottom w:val="none" w:sz="0" w:space="0" w:color="auto"/>
        <w:right w:val="none" w:sz="0" w:space="0" w:color="auto"/>
      </w:divBdr>
    </w:div>
    <w:div w:id="2040541107">
      <w:bodyDiv w:val="1"/>
      <w:marLeft w:val="0"/>
      <w:marRight w:val="0"/>
      <w:marTop w:val="0"/>
      <w:marBottom w:val="0"/>
      <w:divBdr>
        <w:top w:val="none" w:sz="0" w:space="0" w:color="auto"/>
        <w:left w:val="none" w:sz="0" w:space="0" w:color="auto"/>
        <w:bottom w:val="none" w:sz="0" w:space="0" w:color="auto"/>
        <w:right w:val="none" w:sz="0" w:space="0" w:color="auto"/>
      </w:divBdr>
    </w:div>
    <w:div w:id="2040935855">
      <w:bodyDiv w:val="1"/>
      <w:marLeft w:val="0"/>
      <w:marRight w:val="0"/>
      <w:marTop w:val="0"/>
      <w:marBottom w:val="0"/>
      <w:divBdr>
        <w:top w:val="none" w:sz="0" w:space="0" w:color="auto"/>
        <w:left w:val="none" w:sz="0" w:space="0" w:color="auto"/>
        <w:bottom w:val="none" w:sz="0" w:space="0" w:color="auto"/>
        <w:right w:val="none" w:sz="0" w:space="0" w:color="auto"/>
      </w:divBdr>
    </w:div>
    <w:div w:id="2041316316">
      <w:bodyDiv w:val="1"/>
      <w:marLeft w:val="0"/>
      <w:marRight w:val="0"/>
      <w:marTop w:val="0"/>
      <w:marBottom w:val="0"/>
      <w:divBdr>
        <w:top w:val="none" w:sz="0" w:space="0" w:color="auto"/>
        <w:left w:val="none" w:sz="0" w:space="0" w:color="auto"/>
        <w:bottom w:val="none" w:sz="0" w:space="0" w:color="auto"/>
        <w:right w:val="none" w:sz="0" w:space="0" w:color="auto"/>
      </w:divBdr>
    </w:div>
    <w:div w:id="2041393167">
      <w:bodyDiv w:val="1"/>
      <w:marLeft w:val="0"/>
      <w:marRight w:val="0"/>
      <w:marTop w:val="0"/>
      <w:marBottom w:val="0"/>
      <w:divBdr>
        <w:top w:val="none" w:sz="0" w:space="0" w:color="auto"/>
        <w:left w:val="none" w:sz="0" w:space="0" w:color="auto"/>
        <w:bottom w:val="none" w:sz="0" w:space="0" w:color="auto"/>
        <w:right w:val="none" w:sz="0" w:space="0" w:color="auto"/>
      </w:divBdr>
    </w:div>
    <w:div w:id="2042895608">
      <w:bodyDiv w:val="1"/>
      <w:marLeft w:val="0"/>
      <w:marRight w:val="0"/>
      <w:marTop w:val="0"/>
      <w:marBottom w:val="0"/>
      <w:divBdr>
        <w:top w:val="none" w:sz="0" w:space="0" w:color="auto"/>
        <w:left w:val="none" w:sz="0" w:space="0" w:color="auto"/>
        <w:bottom w:val="none" w:sz="0" w:space="0" w:color="auto"/>
        <w:right w:val="none" w:sz="0" w:space="0" w:color="auto"/>
      </w:divBdr>
    </w:div>
    <w:div w:id="2043743138">
      <w:bodyDiv w:val="1"/>
      <w:marLeft w:val="0"/>
      <w:marRight w:val="0"/>
      <w:marTop w:val="0"/>
      <w:marBottom w:val="0"/>
      <w:divBdr>
        <w:top w:val="none" w:sz="0" w:space="0" w:color="auto"/>
        <w:left w:val="none" w:sz="0" w:space="0" w:color="auto"/>
        <w:bottom w:val="none" w:sz="0" w:space="0" w:color="auto"/>
        <w:right w:val="none" w:sz="0" w:space="0" w:color="auto"/>
      </w:divBdr>
    </w:div>
    <w:div w:id="2044017716">
      <w:bodyDiv w:val="1"/>
      <w:marLeft w:val="0"/>
      <w:marRight w:val="0"/>
      <w:marTop w:val="0"/>
      <w:marBottom w:val="0"/>
      <w:divBdr>
        <w:top w:val="none" w:sz="0" w:space="0" w:color="auto"/>
        <w:left w:val="none" w:sz="0" w:space="0" w:color="auto"/>
        <w:bottom w:val="none" w:sz="0" w:space="0" w:color="auto"/>
        <w:right w:val="none" w:sz="0" w:space="0" w:color="auto"/>
      </w:divBdr>
    </w:div>
    <w:div w:id="2044398367">
      <w:bodyDiv w:val="1"/>
      <w:marLeft w:val="0"/>
      <w:marRight w:val="0"/>
      <w:marTop w:val="0"/>
      <w:marBottom w:val="0"/>
      <w:divBdr>
        <w:top w:val="none" w:sz="0" w:space="0" w:color="auto"/>
        <w:left w:val="none" w:sz="0" w:space="0" w:color="auto"/>
        <w:bottom w:val="none" w:sz="0" w:space="0" w:color="auto"/>
        <w:right w:val="none" w:sz="0" w:space="0" w:color="auto"/>
      </w:divBdr>
    </w:div>
    <w:div w:id="2045013122">
      <w:bodyDiv w:val="1"/>
      <w:marLeft w:val="0"/>
      <w:marRight w:val="0"/>
      <w:marTop w:val="0"/>
      <w:marBottom w:val="0"/>
      <w:divBdr>
        <w:top w:val="none" w:sz="0" w:space="0" w:color="auto"/>
        <w:left w:val="none" w:sz="0" w:space="0" w:color="auto"/>
        <w:bottom w:val="none" w:sz="0" w:space="0" w:color="auto"/>
        <w:right w:val="none" w:sz="0" w:space="0" w:color="auto"/>
      </w:divBdr>
    </w:div>
    <w:div w:id="2045053813">
      <w:bodyDiv w:val="1"/>
      <w:marLeft w:val="0"/>
      <w:marRight w:val="0"/>
      <w:marTop w:val="0"/>
      <w:marBottom w:val="0"/>
      <w:divBdr>
        <w:top w:val="none" w:sz="0" w:space="0" w:color="auto"/>
        <w:left w:val="none" w:sz="0" w:space="0" w:color="auto"/>
        <w:bottom w:val="none" w:sz="0" w:space="0" w:color="auto"/>
        <w:right w:val="none" w:sz="0" w:space="0" w:color="auto"/>
      </w:divBdr>
    </w:div>
    <w:div w:id="2045400613">
      <w:bodyDiv w:val="1"/>
      <w:marLeft w:val="0"/>
      <w:marRight w:val="0"/>
      <w:marTop w:val="0"/>
      <w:marBottom w:val="0"/>
      <w:divBdr>
        <w:top w:val="none" w:sz="0" w:space="0" w:color="auto"/>
        <w:left w:val="none" w:sz="0" w:space="0" w:color="auto"/>
        <w:bottom w:val="none" w:sz="0" w:space="0" w:color="auto"/>
        <w:right w:val="none" w:sz="0" w:space="0" w:color="auto"/>
      </w:divBdr>
    </w:div>
    <w:div w:id="2045448539">
      <w:bodyDiv w:val="1"/>
      <w:marLeft w:val="0"/>
      <w:marRight w:val="0"/>
      <w:marTop w:val="0"/>
      <w:marBottom w:val="0"/>
      <w:divBdr>
        <w:top w:val="none" w:sz="0" w:space="0" w:color="auto"/>
        <w:left w:val="none" w:sz="0" w:space="0" w:color="auto"/>
        <w:bottom w:val="none" w:sz="0" w:space="0" w:color="auto"/>
        <w:right w:val="none" w:sz="0" w:space="0" w:color="auto"/>
      </w:divBdr>
    </w:div>
    <w:div w:id="2046322179">
      <w:bodyDiv w:val="1"/>
      <w:marLeft w:val="0"/>
      <w:marRight w:val="0"/>
      <w:marTop w:val="0"/>
      <w:marBottom w:val="0"/>
      <w:divBdr>
        <w:top w:val="none" w:sz="0" w:space="0" w:color="auto"/>
        <w:left w:val="none" w:sz="0" w:space="0" w:color="auto"/>
        <w:bottom w:val="none" w:sz="0" w:space="0" w:color="auto"/>
        <w:right w:val="none" w:sz="0" w:space="0" w:color="auto"/>
      </w:divBdr>
    </w:div>
    <w:div w:id="2046441561">
      <w:bodyDiv w:val="1"/>
      <w:marLeft w:val="0"/>
      <w:marRight w:val="0"/>
      <w:marTop w:val="0"/>
      <w:marBottom w:val="0"/>
      <w:divBdr>
        <w:top w:val="none" w:sz="0" w:space="0" w:color="auto"/>
        <w:left w:val="none" w:sz="0" w:space="0" w:color="auto"/>
        <w:bottom w:val="none" w:sz="0" w:space="0" w:color="auto"/>
        <w:right w:val="none" w:sz="0" w:space="0" w:color="auto"/>
      </w:divBdr>
    </w:div>
    <w:div w:id="2046516013">
      <w:bodyDiv w:val="1"/>
      <w:marLeft w:val="0"/>
      <w:marRight w:val="0"/>
      <w:marTop w:val="0"/>
      <w:marBottom w:val="0"/>
      <w:divBdr>
        <w:top w:val="none" w:sz="0" w:space="0" w:color="auto"/>
        <w:left w:val="none" w:sz="0" w:space="0" w:color="auto"/>
        <w:bottom w:val="none" w:sz="0" w:space="0" w:color="auto"/>
        <w:right w:val="none" w:sz="0" w:space="0" w:color="auto"/>
      </w:divBdr>
    </w:div>
    <w:div w:id="2046715344">
      <w:bodyDiv w:val="1"/>
      <w:marLeft w:val="0"/>
      <w:marRight w:val="0"/>
      <w:marTop w:val="0"/>
      <w:marBottom w:val="0"/>
      <w:divBdr>
        <w:top w:val="none" w:sz="0" w:space="0" w:color="auto"/>
        <w:left w:val="none" w:sz="0" w:space="0" w:color="auto"/>
        <w:bottom w:val="none" w:sz="0" w:space="0" w:color="auto"/>
        <w:right w:val="none" w:sz="0" w:space="0" w:color="auto"/>
      </w:divBdr>
    </w:div>
    <w:div w:id="2047172245">
      <w:bodyDiv w:val="1"/>
      <w:marLeft w:val="0"/>
      <w:marRight w:val="0"/>
      <w:marTop w:val="0"/>
      <w:marBottom w:val="0"/>
      <w:divBdr>
        <w:top w:val="none" w:sz="0" w:space="0" w:color="auto"/>
        <w:left w:val="none" w:sz="0" w:space="0" w:color="auto"/>
        <w:bottom w:val="none" w:sz="0" w:space="0" w:color="auto"/>
        <w:right w:val="none" w:sz="0" w:space="0" w:color="auto"/>
      </w:divBdr>
    </w:div>
    <w:div w:id="2047292415">
      <w:bodyDiv w:val="1"/>
      <w:marLeft w:val="0"/>
      <w:marRight w:val="0"/>
      <w:marTop w:val="0"/>
      <w:marBottom w:val="0"/>
      <w:divBdr>
        <w:top w:val="none" w:sz="0" w:space="0" w:color="auto"/>
        <w:left w:val="none" w:sz="0" w:space="0" w:color="auto"/>
        <w:bottom w:val="none" w:sz="0" w:space="0" w:color="auto"/>
        <w:right w:val="none" w:sz="0" w:space="0" w:color="auto"/>
      </w:divBdr>
    </w:div>
    <w:div w:id="2047829207">
      <w:bodyDiv w:val="1"/>
      <w:marLeft w:val="0"/>
      <w:marRight w:val="0"/>
      <w:marTop w:val="0"/>
      <w:marBottom w:val="0"/>
      <w:divBdr>
        <w:top w:val="none" w:sz="0" w:space="0" w:color="auto"/>
        <w:left w:val="none" w:sz="0" w:space="0" w:color="auto"/>
        <w:bottom w:val="none" w:sz="0" w:space="0" w:color="auto"/>
        <w:right w:val="none" w:sz="0" w:space="0" w:color="auto"/>
      </w:divBdr>
    </w:div>
    <w:div w:id="2047951152">
      <w:bodyDiv w:val="1"/>
      <w:marLeft w:val="0"/>
      <w:marRight w:val="0"/>
      <w:marTop w:val="0"/>
      <w:marBottom w:val="0"/>
      <w:divBdr>
        <w:top w:val="none" w:sz="0" w:space="0" w:color="auto"/>
        <w:left w:val="none" w:sz="0" w:space="0" w:color="auto"/>
        <w:bottom w:val="none" w:sz="0" w:space="0" w:color="auto"/>
        <w:right w:val="none" w:sz="0" w:space="0" w:color="auto"/>
      </w:divBdr>
    </w:div>
    <w:div w:id="2048217795">
      <w:bodyDiv w:val="1"/>
      <w:marLeft w:val="0"/>
      <w:marRight w:val="0"/>
      <w:marTop w:val="0"/>
      <w:marBottom w:val="0"/>
      <w:divBdr>
        <w:top w:val="none" w:sz="0" w:space="0" w:color="auto"/>
        <w:left w:val="none" w:sz="0" w:space="0" w:color="auto"/>
        <w:bottom w:val="none" w:sz="0" w:space="0" w:color="auto"/>
        <w:right w:val="none" w:sz="0" w:space="0" w:color="auto"/>
      </w:divBdr>
    </w:div>
    <w:div w:id="2048752233">
      <w:bodyDiv w:val="1"/>
      <w:marLeft w:val="0"/>
      <w:marRight w:val="0"/>
      <w:marTop w:val="0"/>
      <w:marBottom w:val="0"/>
      <w:divBdr>
        <w:top w:val="none" w:sz="0" w:space="0" w:color="auto"/>
        <w:left w:val="none" w:sz="0" w:space="0" w:color="auto"/>
        <w:bottom w:val="none" w:sz="0" w:space="0" w:color="auto"/>
        <w:right w:val="none" w:sz="0" w:space="0" w:color="auto"/>
      </w:divBdr>
    </w:div>
    <w:div w:id="2048792354">
      <w:bodyDiv w:val="1"/>
      <w:marLeft w:val="0"/>
      <w:marRight w:val="0"/>
      <w:marTop w:val="0"/>
      <w:marBottom w:val="0"/>
      <w:divBdr>
        <w:top w:val="none" w:sz="0" w:space="0" w:color="auto"/>
        <w:left w:val="none" w:sz="0" w:space="0" w:color="auto"/>
        <w:bottom w:val="none" w:sz="0" w:space="0" w:color="auto"/>
        <w:right w:val="none" w:sz="0" w:space="0" w:color="auto"/>
      </w:divBdr>
    </w:div>
    <w:div w:id="2049328154">
      <w:bodyDiv w:val="1"/>
      <w:marLeft w:val="0"/>
      <w:marRight w:val="0"/>
      <w:marTop w:val="0"/>
      <w:marBottom w:val="0"/>
      <w:divBdr>
        <w:top w:val="none" w:sz="0" w:space="0" w:color="auto"/>
        <w:left w:val="none" w:sz="0" w:space="0" w:color="auto"/>
        <w:bottom w:val="none" w:sz="0" w:space="0" w:color="auto"/>
        <w:right w:val="none" w:sz="0" w:space="0" w:color="auto"/>
      </w:divBdr>
    </w:div>
    <w:div w:id="2049450737">
      <w:bodyDiv w:val="1"/>
      <w:marLeft w:val="0"/>
      <w:marRight w:val="0"/>
      <w:marTop w:val="0"/>
      <w:marBottom w:val="0"/>
      <w:divBdr>
        <w:top w:val="none" w:sz="0" w:space="0" w:color="auto"/>
        <w:left w:val="none" w:sz="0" w:space="0" w:color="auto"/>
        <w:bottom w:val="none" w:sz="0" w:space="0" w:color="auto"/>
        <w:right w:val="none" w:sz="0" w:space="0" w:color="auto"/>
      </w:divBdr>
    </w:div>
    <w:div w:id="2049523616">
      <w:bodyDiv w:val="1"/>
      <w:marLeft w:val="0"/>
      <w:marRight w:val="0"/>
      <w:marTop w:val="0"/>
      <w:marBottom w:val="0"/>
      <w:divBdr>
        <w:top w:val="none" w:sz="0" w:space="0" w:color="auto"/>
        <w:left w:val="none" w:sz="0" w:space="0" w:color="auto"/>
        <w:bottom w:val="none" w:sz="0" w:space="0" w:color="auto"/>
        <w:right w:val="none" w:sz="0" w:space="0" w:color="auto"/>
      </w:divBdr>
    </w:div>
    <w:div w:id="2049836108">
      <w:bodyDiv w:val="1"/>
      <w:marLeft w:val="0"/>
      <w:marRight w:val="0"/>
      <w:marTop w:val="0"/>
      <w:marBottom w:val="0"/>
      <w:divBdr>
        <w:top w:val="none" w:sz="0" w:space="0" w:color="auto"/>
        <w:left w:val="none" w:sz="0" w:space="0" w:color="auto"/>
        <w:bottom w:val="none" w:sz="0" w:space="0" w:color="auto"/>
        <w:right w:val="none" w:sz="0" w:space="0" w:color="auto"/>
      </w:divBdr>
    </w:div>
    <w:div w:id="2051025552">
      <w:bodyDiv w:val="1"/>
      <w:marLeft w:val="0"/>
      <w:marRight w:val="0"/>
      <w:marTop w:val="0"/>
      <w:marBottom w:val="0"/>
      <w:divBdr>
        <w:top w:val="none" w:sz="0" w:space="0" w:color="auto"/>
        <w:left w:val="none" w:sz="0" w:space="0" w:color="auto"/>
        <w:bottom w:val="none" w:sz="0" w:space="0" w:color="auto"/>
        <w:right w:val="none" w:sz="0" w:space="0" w:color="auto"/>
      </w:divBdr>
    </w:div>
    <w:div w:id="2051027580">
      <w:bodyDiv w:val="1"/>
      <w:marLeft w:val="0"/>
      <w:marRight w:val="0"/>
      <w:marTop w:val="0"/>
      <w:marBottom w:val="0"/>
      <w:divBdr>
        <w:top w:val="none" w:sz="0" w:space="0" w:color="auto"/>
        <w:left w:val="none" w:sz="0" w:space="0" w:color="auto"/>
        <w:bottom w:val="none" w:sz="0" w:space="0" w:color="auto"/>
        <w:right w:val="none" w:sz="0" w:space="0" w:color="auto"/>
      </w:divBdr>
    </w:div>
    <w:div w:id="2051149066">
      <w:bodyDiv w:val="1"/>
      <w:marLeft w:val="0"/>
      <w:marRight w:val="0"/>
      <w:marTop w:val="0"/>
      <w:marBottom w:val="0"/>
      <w:divBdr>
        <w:top w:val="none" w:sz="0" w:space="0" w:color="auto"/>
        <w:left w:val="none" w:sz="0" w:space="0" w:color="auto"/>
        <w:bottom w:val="none" w:sz="0" w:space="0" w:color="auto"/>
        <w:right w:val="none" w:sz="0" w:space="0" w:color="auto"/>
      </w:divBdr>
    </w:div>
    <w:div w:id="2051412468">
      <w:bodyDiv w:val="1"/>
      <w:marLeft w:val="0"/>
      <w:marRight w:val="0"/>
      <w:marTop w:val="0"/>
      <w:marBottom w:val="0"/>
      <w:divBdr>
        <w:top w:val="none" w:sz="0" w:space="0" w:color="auto"/>
        <w:left w:val="none" w:sz="0" w:space="0" w:color="auto"/>
        <w:bottom w:val="none" w:sz="0" w:space="0" w:color="auto"/>
        <w:right w:val="none" w:sz="0" w:space="0" w:color="auto"/>
      </w:divBdr>
    </w:div>
    <w:div w:id="2051832496">
      <w:bodyDiv w:val="1"/>
      <w:marLeft w:val="0"/>
      <w:marRight w:val="0"/>
      <w:marTop w:val="0"/>
      <w:marBottom w:val="0"/>
      <w:divBdr>
        <w:top w:val="none" w:sz="0" w:space="0" w:color="auto"/>
        <w:left w:val="none" w:sz="0" w:space="0" w:color="auto"/>
        <w:bottom w:val="none" w:sz="0" w:space="0" w:color="auto"/>
        <w:right w:val="none" w:sz="0" w:space="0" w:color="auto"/>
      </w:divBdr>
    </w:div>
    <w:div w:id="2051832723">
      <w:bodyDiv w:val="1"/>
      <w:marLeft w:val="0"/>
      <w:marRight w:val="0"/>
      <w:marTop w:val="0"/>
      <w:marBottom w:val="0"/>
      <w:divBdr>
        <w:top w:val="none" w:sz="0" w:space="0" w:color="auto"/>
        <w:left w:val="none" w:sz="0" w:space="0" w:color="auto"/>
        <w:bottom w:val="none" w:sz="0" w:space="0" w:color="auto"/>
        <w:right w:val="none" w:sz="0" w:space="0" w:color="auto"/>
      </w:divBdr>
    </w:div>
    <w:div w:id="2052030452">
      <w:bodyDiv w:val="1"/>
      <w:marLeft w:val="0"/>
      <w:marRight w:val="0"/>
      <w:marTop w:val="0"/>
      <w:marBottom w:val="0"/>
      <w:divBdr>
        <w:top w:val="none" w:sz="0" w:space="0" w:color="auto"/>
        <w:left w:val="none" w:sz="0" w:space="0" w:color="auto"/>
        <w:bottom w:val="none" w:sz="0" w:space="0" w:color="auto"/>
        <w:right w:val="none" w:sz="0" w:space="0" w:color="auto"/>
      </w:divBdr>
    </w:div>
    <w:div w:id="2052269949">
      <w:bodyDiv w:val="1"/>
      <w:marLeft w:val="0"/>
      <w:marRight w:val="0"/>
      <w:marTop w:val="0"/>
      <w:marBottom w:val="0"/>
      <w:divBdr>
        <w:top w:val="none" w:sz="0" w:space="0" w:color="auto"/>
        <w:left w:val="none" w:sz="0" w:space="0" w:color="auto"/>
        <w:bottom w:val="none" w:sz="0" w:space="0" w:color="auto"/>
        <w:right w:val="none" w:sz="0" w:space="0" w:color="auto"/>
      </w:divBdr>
    </w:div>
    <w:div w:id="2052722846">
      <w:bodyDiv w:val="1"/>
      <w:marLeft w:val="0"/>
      <w:marRight w:val="0"/>
      <w:marTop w:val="0"/>
      <w:marBottom w:val="0"/>
      <w:divBdr>
        <w:top w:val="none" w:sz="0" w:space="0" w:color="auto"/>
        <w:left w:val="none" w:sz="0" w:space="0" w:color="auto"/>
        <w:bottom w:val="none" w:sz="0" w:space="0" w:color="auto"/>
        <w:right w:val="none" w:sz="0" w:space="0" w:color="auto"/>
      </w:divBdr>
    </w:div>
    <w:div w:id="2052803047">
      <w:bodyDiv w:val="1"/>
      <w:marLeft w:val="0"/>
      <w:marRight w:val="0"/>
      <w:marTop w:val="0"/>
      <w:marBottom w:val="0"/>
      <w:divBdr>
        <w:top w:val="none" w:sz="0" w:space="0" w:color="auto"/>
        <w:left w:val="none" w:sz="0" w:space="0" w:color="auto"/>
        <w:bottom w:val="none" w:sz="0" w:space="0" w:color="auto"/>
        <w:right w:val="none" w:sz="0" w:space="0" w:color="auto"/>
      </w:divBdr>
    </w:div>
    <w:div w:id="2053185146">
      <w:bodyDiv w:val="1"/>
      <w:marLeft w:val="0"/>
      <w:marRight w:val="0"/>
      <w:marTop w:val="0"/>
      <w:marBottom w:val="0"/>
      <w:divBdr>
        <w:top w:val="none" w:sz="0" w:space="0" w:color="auto"/>
        <w:left w:val="none" w:sz="0" w:space="0" w:color="auto"/>
        <w:bottom w:val="none" w:sz="0" w:space="0" w:color="auto"/>
        <w:right w:val="none" w:sz="0" w:space="0" w:color="auto"/>
      </w:divBdr>
    </w:div>
    <w:div w:id="2053651762">
      <w:bodyDiv w:val="1"/>
      <w:marLeft w:val="0"/>
      <w:marRight w:val="0"/>
      <w:marTop w:val="0"/>
      <w:marBottom w:val="0"/>
      <w:divBdr>
        <w:top w:val="none" w:sz="0" w:space="0" w:color="auto"/>
        <w:left w:val="none" w:sz="0" w:space="0" w:color="auto"/>
        <w:bottom w:val="none" w:sz="0" w:space="0" w:color="auto"/>
        <w:right w:val="none" w:sz="0" w:space="0" w:color="auto"/>
      </w:divBdr>
    </w:div>
    <w:div w:id="2054114434">
      <w:bodyDiv w:val="1"/>
      <w:marLeft w:val="0"/>
      <w:marRight w:val="0"/>
      <w:marTop w:val="0"/>
      <w:marBottom w:val="0"/>
      <w:divBdr>
        <w:top w:val="none" w:sz="0" w:space="0" w:color="auto"/>
        <w:left w:val="none" w:sz="0" w:space="0" w:color="auto"/>
        <w:bottom w:val="none" w:sz="0" w:space="0" w:color="auto"/>
        <w:right w:val="none" w:sz="0" w:space="0" w:color="auto"/>
      </w:divBdr>
    </w:div>
    <w:div w:id="2054231619">
      <w:bodyDiv w:val="1"/>
      <w:marLeft w:val="0"/>
      <w:marRight w:val="0"/>
      <w:marTop w:val="0"/>
      <w:marBottom w:val="0"/>
      <w:divBdr>
        <w:top w:val="none" w:sz="0" w:space="0" w:color="auto"/>
        <w:left w:val="none" w:sz="0" w:space="0" w:color="auto"/>
        <w:bottom w:val="none" w:sz="0" w:space="0" w:color="auto"/>
        <w:right w:val="none" w:sz="0" w:space="0" w:color="auto"/>
      </w:divBdr>
    </w:div>
    <w:div w:id="2054429032">
      <w:bodyDiv w:val="1"/>
      <w:marLeft w:val="0"/>
      <w:marRight w:val="0"/>
      <w:marTop w:val="0"/>
      <w:marBottom w:val="0"/>
      <w:divBdr>
        <w:top w:val="none" w:sz="0" w:space="0" w:color="auto"/>
        <w:left w:val="none" w:sz="0" w:space="0" w:color="auto"/>
        <w:bottom w:val="none" w:sz="0" w:space="0" w:color="auto"/>
        <w:right w:val="none" w:sz="0" w:space="0" w:color="auto"/>
      </w:divBdr>
    </w:div>
    <w:div w:id="2054649887">
      <w:bodyDiv w:val="1"/>
      <w:marLeft w:val="0"/>
      <w:marRight w:val="0"/>
      <w:marTop w:val="0"/>
      <w:marBottom w:val="0"/>
      <w:divBdr>
        <w:top w:val="none" w:sz="0" w:space="0" w:color="auto"/>
        <w:left w:val="none" w:sz="0" w:space="0" w:color="auto"/>
        <w:bottom w:val="none" w:sz="0" w:space="0" w:color="auto"/>
        <w:right w:val="none" w:sz="0" w:space="0" w:color="auto"/>
      </w:divBdr>
    </w:div>
    <w:div w:id="2054695581">
      <w:bodyDiv w:val="1"/>
      <w:marLeft w:val="0"/>
      <w:marRight w:val="0"/>
      <w:marTop w:val="0"/>
      <w:marBottom w:val="0"/>
      <w:divBdr>
        <w:top w:val="none" w:sz="0" w:space="0" w:color="auto"/>
        <w:left w:val="none" w:sz="0" w:space="0" w:color="auto"/>
        <w:bottom w:val="none" w:sz="0" w:space="0" w:color="auto"/>
        <w:right w:val="none" w:sz="0" w:space="0" w:color="auto"/>
      </w:divBdr>
    </w:div>
    <w:div w:id="2055691057">
      <w:bodyDiv w:val="1"/>
      <w:marLeft w:val="0"/>
      <w:marRight w:val="0"/>
      <w:marTop w:val="0"/>
      <w:marBottom w:val="0"/>
      <w:divBdr>
        <w:top w:val="none" w:sz="0" w:space="0" w:color="auto"/>
        <w:left w:val="none" w:sz="0" w:space="0" w:color="auto"/>
        <w:bottom w:val="none" w:sz="0" w:space="0" w:color="auto"/>
        <w:right w:val="none" w:sz="0" w:space="0" w:color="auto"/>
      </w:divBdr>
    </w:div>
    <w:div w:id="2055931872">
      <w:bodyDiv w:val="1"/>
      <w:marLeft w:val="0"/>
      <w:marRight w:val="0"/>
      <w:marTop w:val="0"/>
      <w:marBottom w:val="0"/>
      <w:divBdr>
        <w:top w:val="none" w:sz="0" w:space="0" w:color="auto"/>
        <w:left w:val="none" w:sz="0" w:space="0" w:color="auto"/>
        <w:bottom w:val="none" w:sz="0" w:space="0" w:color="auto"/>
        <w:right w:val="none" w:sz="0" w:space="0" w:color="auto"/>
      </w:divBdr>
    </w:div>
    <w:div w:id="2056273293">
      <w:bodyDiv w:val="1"/>
      <w:marLeft w:val="0"/>
      <w:marRight w:val="0"/>
      <w:marTop w:val="0"/>
      <w:marBottom w:val="0"/>
      <w:divBdr>
        <w:top w:val="none" w:sz="0" w:space="0" w:color="auto"/>
        <w:left w:val="none" w:sz="0" w:space="0" w:color="auto"/>
        <w:bottom w:val="none" w:sz="0" w:space="0" w:color="auto"/>
        <w:right w:val="none" w:sz="0" w:space="0" w:color="auto"/>
      </w:divBdr>
    </w:div>
    <w:div w:id="2056390768">
      <w:bodyDiv w:val="1"/>
      <w:marLeft w:val="0"/>
      <w:marRight w:val="0"/>
      <w:marTop w:val="0"/>
      <w:marBottom w:val="0"/>
      <w:divBdr>
        <w:top w:val="none" w:sz="0" w:space="0" w:color="auto"/>
        <w:left w:val="none" w:sz="0" w:space="0" w:color="auto"/>
        <w:bottom w:val="none" w:sz="0" w:space="0" w:color="auto"/>
        <w:right w:val="none" w:sz="0" w:space="0" w:color="auto"/>
      </w:divBdr>
    </w:div>
    <w:div w:id="2056587563">
      <w:bodyDiv w:val="1"/>
      <w:marLeft w:val="0"/>
      <w:marRight w:val="0"/>
      <w:marTop w:val="0"/>
      <w:marBottom w:val="0"/>
      <w:divBdr>
        <w:top w:val="none" w:sz="0" w:space="0" w:color="auto"/>
        <w:left w:val="none" w:sz="0" w:space="0" w:color="auto"/>
        <w:bottom w:val="none" w:sz="0" w:space="0" w:color="auto"/>
        <w:right w:val="none" w:sz="0" w:space="0" w:color="auto"/>
      </w:divBdr>
    </w:div>
    <w:div w:id="2056661052">
      <w:bodyDiv w:val="1"/>
      <w:marLeft w:val="0"/>
      <w:marRight w:val="0"/>
      <w:marTop w:val="0"/>
      <w:marBottom w:val="0"/>
      <w:divBdr>
        <w:top w:val="none" w:sz="0" w:space="0" w:color="auto"/>
        <w:left w:val="none" w:sz="0" w:space="0" w:color="auto"/>
        <w:bottom w:val="none" w:sz="0" w:space="0" w:color="auto"/>
        <w:right w:val="none" w:sz="0" w:space="0" w:color="auto"/>
      </w:divBdr>
    </w:div>
    <w:div w:id="2057001773">
      <w:bodyDiv w:val="1"/>
      <w:marLeft w:val="0"/>
      <w:marRight w:val="0"/>
      <w:marTop w:val="0"/>
      <w:marBottom w:val="0"/>
      <w:divBdr>
        <w:top w:val="none" w:sz="0" w:space="0" w:color="auto"/>
        <w:left w:val="none" w:sz="0" w:space="0" w:color="auto"/>
        <w:bottom w:val="none" w:sz="0" w:space="0" w:color="auto"/>
        <w:right w:val="none" w:sz="0" w:space="0" w:color="auto"/>
      </w:divBdr>
    </w:div>
    <w:div w:id="2057384787">
      <w:bodyDiv w:val="1"/>
      <w:marLeft w:val="0"/>
      <w:marRight w:val="0"/>
      <w:marTop w:val="0"/>
      <w:marBottom w:val="0"/>
      <w:divBdr>
        <w:top w:val="none" w:sz="0" w:space="0" w:color="auto"/>
        <w:left w:val="none" w:sz="0" w:space="0" w:color="auto"/>
        <w:bottom w:val="none" w:sz="0" w:space="0" w:color="auto"/>
        <w:right w:val="none" w:sz="0" w:space="0" w:color="auto"/>
      </w:divBdr>
    </w:div>
    <w:div w:id="2057655142">
      <w:bodyDiv w:val="1"/>
      <w:marLeft w:val="0"/>
      <w:marRight w:val="0"/>
      <w:marTop w:val="0"/>
      <w:marBottom w:val="0"/>
      <w:divBdr>
        <w:top w:val="none" w:sz="0" w:space="0" w:color="auto"/>
        <w:left w:val="none" w:sz="0" w:space="0" w:color="auto"/>
        <w:bottom w:val="none" w:sz="0" w:space="0" w:color="auto"/>
        <w:right w:val="none" w:sz="0" w:space="0" w:color="auto"/>
      </w:divBdr>
    </w:div>
    <w:div w:id="2057656159">
      <w:bodyDiv w:val="1"/>
      <w:marLeft w:val="0"/>
      <w:marRight w:val="0"/>
      <w:marTop w:val="0"/>
      <w:marBottom w:val="0"/>
      <w:divBdr>
        <w:top w:val="none" w:sz="0" w:space="0" w:color="auto"/>
        <w:left w:val="none" w:sz="0" w:space="0" w:color="auto"/>
        <w:bottom w:val="none" w:sz="0" w:space="0" w:color="auto"/>
        <w:right w:val="none" w:sz="0" w:space="0" w:color="auto"/>
      </w:divBdr>
    </w:div>
    <w:div w:id="2057658109">
      <w:bodyDiv w:val="1"/>
      <w:marLeft w:val="0"/>
      <w:marRight w:val="0"/>
      <w:marTop w:val="0"/>
      <w:marBottom w:val="0"/>
      <w:divBdr>
        <w:top w:val="none" w:sz="0" w:space="0" w:color="auto"/>
        <w:left w:val="none" w:sz="0" w:space="0" w:color="auto"/>
        <w:bottom w:val="none" w:sz="0" w:space="0" w:color="auto"/>
        <w:right w:val="none" w:sz="0" w:space="0" w:color="auto"/>
      </w:divBdr>
    </w:div>
    <w:div w:id="2057898292">
      <w:bodyDiv w:val="1"/>
      <w:marLeft w:val="0"/>
      <w:marRight w:val="0"/>
      <w:marTop w:val="0"/>
      <w:marBottom w:val="0"/>
      <w:divBdr>
        <w:top w:val="none" w:sz="0" w:space="0" w:color="auto"/>
        <w:left w:val="none" w:sz="0" w:space="0" w:color="auto"/>
        <w:bottom w:val="none" w:sz="0" w:space="0" w:color="auto"/>
        <w:right w:val="none" w:sz="0" w:space="0" w:color="auto"/>
      </w:divBdr>
    </w:div>
    <w:div w:id="2058165526">
      <w:bodyDiv w:val="1"/>
      <w:marLeft w:val="0"/>
      <w:marRight w:val="0"/>
      <w:marTop w:val="0"/>
      <w:marBottom w:val="0"/>
      <w:divBdr>
        <w:top w:val="none" w:sz="0" w:space="0" w:color="auto"/>
        <w:left w:val="none" w:sz="0" w:space="0" w:color="auto"/>
        <w:bottom w:val="none" w:sz="0" w:space="0" w:color="auto"/>
        <w:right w:val="none" w:sz="0" w:space="0" w:color="auto"/>
      </w:divBdr>
    </w:div>
    <w:div w:id="2058620007">
      <w:bodyDiv w:val="1"/>
      <w:marLeft w:val="0"/>
      <w:marRight w:val="0"/>
      <w:marTop w:val="0"/>
      <w:marBottom w:val="0"/>
      <w:divBdr>
        <w:top w:val="none" w:sz="0" w:space="0" w:color="auto"/>
        <w:left w:val="none" w:sz="0" w:space="0" w:color="auto"/>
        <w:bottom w:val="none" w:sz="0" w:space="0" w:color="auto"/>
        <w:right w:val="none" w:sz="0" w:space="0" w:color="auto"/>
      </w:divBdr>
    </w:div>
    <w:div w:id="2059084617">
      <w:bodyDiv w:val="1"/>
      <w:marLeft w:val="0"/>
      <w:marRight w:val="0"/>
      <w:marTop w:val="0"/>
      <w:marBottom w:val="0"/>
      <w:divBdr>
        <w:top w:val="none" w:sz="0" w:space="0" w:color="auto"/>
        <w:left w:val="none" w:sz="0" w:space="0" w:color="auto"/>
        <w:bottom w:val="none" w:sz="0" w:space="0" w:color="auto"/>
        <w:right w:val="none" w:sz="0" w:space="0" w:color="auto"/>
      </w:divBdr>
    </w:div>
    <w:div w:id="2059237959">
      <w:bodyDiv w:val="1"/>
      <w:marLeft w:val="0"/>
      <w:marRight w:val="0"/>
      <w:marTop w:val="0"/>
      <w:marBottom w:val="0"/>
      <w:divBdr>
        <w:top w:val="none" w:sz="0" w:space="0" w:color="auto"/>
        <w:left w:val="none" w:sz="0" w:space="0" w:color="auto"/>
        <w:bottom w:val="none" w:sz="0" w:space="0" w:color="auto"/>
        <w:right w:val="none" w:sz="0" w:space="0" w:color="auto"/>
      </w:divBdr>
    </w:div>
    <w:div w:id="2059238859">
      <w:bodyDiv w:val="1"/>
      <w:marLeft w:val="0"/>
      <w:marRight w:val="0"/>
      <w:marTop w:val="0"/>
      <w:marBottom w:val="0"/>
      <w:divBdr>
        <w:top w:val="none" w:sz="0" w:space="0" w:color="auto"/>
        <w:left w:val="none" w:sz="0" w:space="0" w:color="auto"/>
        <w:bottom w:val="none" w:sz="0" w:space="0" w:color="auto"/>
        <w:right w:val="none" w:sz="0" w:space="0" w:color="auto"/>
      </w:divBdr>
    </w:div>
    <w:div w:id="2059433745">
      <w:bodyDiv w:val="1"/>
      <w:marLeft w:val="0"/>
      <w:marRight w:val="0"/>
      <w:marTop w:val="0"/>
      <w:marBottom w:val="0"/>
      <w:divBdr>
        <w:top w:val="none" w:sz="0" w:space="0" w:color="auto"/>
        <w:left w:val="none" w:sz="0" w:space="0" w:color="auto"/>
        <w:bottom w:val="none" w:sz="0" w:space="0" w:color="auto"/>
        <w:right w:val="none" w:sz="0" w:space="0" w:color="auto"/>
      </w:divBdr>
    </w:div>
    <w:div w:id="2059741434">
      <w:bodyDiv w:val="1"/>
      <w:marLeft w:val="0"/>
      <w:marRight w:val="0"/>
      <w:marTop w:val="0"/>
      <w:marBottom w:val="0"/>
      <w:divBdr>
        <w:top w:val="none" w:sz="0" w:space="0" w:color="auto"/>
        <w:left w:val="none" w:sz="0" w:space="0" w:color="auto"/>
        <w:bottom w:val="none" w:sz="0" w:space="0" w:color="auto"/>
        <w:right w:val="none" w:sz="0" w:space="0" w:color="auto"/>
      </w:divBdr>
    </w:div>
    <w:div w:id="2060009265">
      <w:bodyDiv w:val="1"/>
      <w:marLeft w:val="0"/>
      <w:marRight w:val="0"/>
      <w:marTop w:val="0"/>
      <w:marBottom w:val="0"/>
      <w:divBdr>
        <w:top w:val="none" w:sz="0" w:space="0" w:color="auto"/>
        <w:left w:val="none" w:sz="0" w:space="0" w:color="auto"/>
        <w:bottom w:val="none" w:sz="0" w:space="0" w:color="auto"/>
        <w:right w:val="none" w:sz="0" w:space="0" w:color="auto"/>
      </w:divBdr>
    </w:div>
    <w:div w:id="2060392678">
      <w:bodyDiv w:val="1"/>
      <w:marLeft w:val="0"/>
      <w:marRight w:val="0"/>
      <w:marTop w:val="0"/>
      <w:marBottom w:val="0"/>
      <w:divBdr>
        <w:top w:val="none" w:sz="0" w:space="0" w:color="auto"/>
        <w:left w:val="none" w:sz="0" w:space="0" w:color="auto"/>
        <w:bottom w:val="none" w:sz="0" w:space="0" w:color="auto"/>
        <w:right w:val="none" w:sz="0" w:space="0" w:color="auto"/>
      </w:divBdr>
    </w:div>
    <w:div w:id="2060544366">
      <w:bodyDiv w:val="1"/>
      <w:marLeft w:val="0"/>
      <w:marRight w:val="0"/>
      <w:marTop w:val="0"/>
      <w:marBottom w:val="0"/>
      <w:divBdr>
        <w:top w:val="none" w:sz="0" w:space="0" w:color="auto"/>
        <w:left w:val="none" w:sz="0" w:space="0" w:color="auto"/>
        <w:bottom w:val="none" w:sz="0" w:space="0" w:color="auto"/>
        <w:right w:val="none" w:sz="0" w:space="0" w:color="auto"/>
      </w:divBdr>
    </w:div>
    <w:div w:id="2060935853">
      <w:bodyDiv w:val="1"/>
      <w:marLeft w:val="0"/>
      <w:marRight w:val="0"/>
      <w:marTop w:val="0"/>
      <w:marBottom w:val="0"/>
      <w:divBdr>
        <w:top w:val="none" w:sz="0" w:space="0" w:color="auto"/>
        <w:left w:val="none" w:sz="0" w:space="0" w:color="auto"/>
        <w:bottom w:val="none" w:sz="0" w:space="0" w:color="auto"/>
        <w:right w:val="none" w:sz="0" w:space="0" w:color="auto"/>
      </w:divBdr>
    </w:div>
    <w:div w:id="2061438183">
      <w:bodyDiv w:val="1"/>
      <w:marLeft w:val="0"/>
      <w:marRight w:val="0"/>
      <w:marTop w:val="0"/>
      <w:marBottom w:val="0"/>
      <w:divBdr>
        <w:top w:val="none" w:sz="0" w:space="0" w:color="auto"/>
        <w:left w:val="none" w:sz="0" w:space="0" w:color="auto"/>
        <w:bottom w:val="none" w:sz="0" w:space="0" w:color="auto"/>
        <w:right w:val="none" w:sz="0" w:space="0" w:color="auto"/>
      </w:divBdr>
    </w:div>
    <w:div w:id="2061593289">
      <w:bodyDiv w:val="1"/>
      <w:marLeft w:val="0"/>
      <w:marRight w:val="0"/>
      <w:marTop w:val="0"/>
      <w:marBottom w:val="0"/>
      <w:divBdr>
        <w:top w:val="none" w:sz="0" w:space="0" w:color="auto"/>
        <w:left w:val="none" w:sz="0" w:space="0" w:color="auto"/>
        <w:bottom w:val="none" w:sz="0" w:space="0" w:color="auto"/>
        <w:right w:val="none" w:sz="0" w:space="0" w:color="auto"/>
      </w:divBdr>
    </w:div>
    <w:div w:id="2061702771">
      <w:bodyDiv w:val="1"/>
      <w:marLeft w:val="0"/>
      <w:marRight w:val="0"/>
      <w:marTop w:val="0"/>
      <w:marBottom w:val="0"/>
      <w:divBdr>
        <w:top w:val="none" w:sz="0" w:space="0" w:color="auto"/>
        <w:left w:val="none" w:sz="0" w:space="0" w:color="auto"/>
        <w:bottom w:val="none" w:sz="0" w:space="0" w:color="auto"/>
        <w:right w:val="none" w:sz="0" w:space="0" w:color="auto"/>
      </w:divBdr>
    </w:div>
    <w:div w:id="2061900242">
      <w:bodyDiv w:val="1"/>
      <w:marLeft w:val="0"/>
      <w:marRight w:val="0"/>
      <w:marTop w:val="0"/>
      <w:marBottom w:val="0"/>
      <w:divBdr>
        <w:top w:val="none" w:sz="0" w:space="0" w:color="auto"/>
        <w:left w:val="none" w:sz="0" w:space="0" w:color="auto"/>
        <w:bottom w:val="none" w:sz="0" w:space="0" w:color="auto"/>
        <w:right w:val="none" w:sz="0" w:space="0" w:color="auto"/>
      </w:divBdr>
    </w:div>
    <w:div w:id="2062441864">
      <w:bodyDiv w:val="1"/>
      <w:marLeft w:val="0"/>
      <w:marRight w:val="0"/>
      <w:marTop w:val="0"/>
      <w:marBottom w:val="0"/>
      <w:divBdr>
        <w:top w:val="none" w:sz="0" w:space="0" w:color="auto"/>
        <w:left w:val="none" w:sz="0" w:space="0" w:color="auto"/>
        <w:bottom w:val="none" w:sz="0" w:space="0" w:color="auto"/>
        <w:right w:val="none" w:sz="0" w:space="0" w:color="auto"/>
      </w:divBdr>
    </w:div>
    <w:div w:id="2062555010">
      <w:bodyDiv w:val="1"/>
      <w:marLeft w:val="0"/>
      <w:marRight w:val="0"/>
      <w:marTop w:val="0"/>
      <w:marBottom w:val="0"/>
      <w:divBdr>
        <w:top w:val="none" w:sz="0" w:space="0" w:color="auto"/>
        <w:left w:val="none" w:sz="0" w:space="0" w:color="auto"/>
        <w:bottom w:val="none" w:sz="0" w:space="0" w:color="auto"/>
        <w:right w:val="none" w:sz="0" w:space="0" w:color="auto"/>
      </w:divBdr>
    </w:div>
    <w:div w:id="2062945350">
      <w:bodyDiv w:val="1"/>
      <w:marLeft w:val="0"/>
      <w:marRight w:val="0"/>
      <w:marTop w:val="0"/>
      <w:marBottom w:val="0"/>
      <w:divBdr>
        <w:top w:val="none" w:sz="0" w:space="0" w:color="auto"/>
        <w:left w:val="none" w:sz="0" w:space="0" w:color="auto"/>
        <w:bottom w:val="none" w:sz="0" w:space="0" w:color="auto"/>
        <w:right w:val="none" w:sz="0" w:space="0" w:color="auto"/>
      </w:divBdr>
    </w:div>
    <w:div w:id="2063014762">
      <w:bodyDiv w:val="1"/>
      <w:marLeft w:val="0"/>
      <w:marRight w:val="0"/>
      <w:marTop w:val="0"/>
      <w:marBottom w:val="0"/>
      <w:divBdr>
        <w:top w:val="none" w:sz="0" w:space="0" w:color="auto"/>
        <w:left w:val="none" w:sz="0" w:space="0" w:color="auto"/>
        <w:bottom w:val="none" w:sz="0" w:space="0" w:color="auto"/>
        <w:right w:val="none" w:sz="0" w:space="0" w:color="auto"/>
      </w:divBdr>
    </w:div>
    <w:div w:id="2063481813">
      <w:bodyDiv w:val="1"/>
      <w:marLeft w:val="0"/>
      <w:marRight w:val="0"/>
      <w:marTop w:val="0"/>
      <w:marBottom w:val="0"/>
      <w:divBdr>
        <w:top w:val="none" w:sz="0" w:space="0" w:color="auto"/>
        <w:left w:val="none" w:sz="0" w:space="0" w:color="auto"/>
        <w:bottom w:val="none" w:sz="0" w:space="0" w:color="auto"/>
        <w:right w:val="none" w:sz="0" w:space="0" w:color="auto"/>
      </w:divBdr>
    </w:div>
    <w:div w:id="2064015957">
      <w:bodyDiv w:val="1"/>
      <w:marLeft w:val="0"/>
      <w:marRight w:val="0"/>
      <w:marTop w:val="0"/>
      <w:marBottom w:val="0"/>
      <w:divBdr>
        <w:top w:val="none" w:sz="0" w:space="0" w:color="auto"/>
        <w:left w:val="none" w:sz="0" w:space="0" w:color="auto"/>
        <w:bottom w:val="none" w:sz="0" w:space="0" w:color="auto"/>
        <w:right w:val="none" w:sz="0" w:space="0" w:color="auto"/>
      </w:divBdr>
    </w:div>
    <w:div w:id="2064719727">
      <w:bodyDiv w:val="1"/>
      <w:marLeft w:val="0"/>
      <w:marRight w:val="0"/>
      <w:marTop w:val="0"/>
      <w:marBottom w:val="0"/>
      <w:divBdr>
        <w:top w:val="none" w:sz="0" w:space="0" w:color="auto"/>
        <w:left w:val="none" w:sz="0" w:space="0" w:color="auto"/>
        <w:bottom w:val="none" w:sz="0" w:space="0" w:color="auto"/>
        <w:right w:val="none" w:sz="0" w:space="0" w:color="auto"/>
      </w:divBdr>
    </w:div>
    <w:div w:id="2064908717">
      <w:bodyDiv w:val="1"/>
      <w:marLeft w:val="0"/>
      <w:marRight w:val="0"/>
      <w:marTop w:val="0"/>
      <w:marBottom w:val="0"/>
      <w:divBdr>
        <w:top w:val="none" w:sz="0" w:space="0" w:color="auto"/>
        <w:left w:val="none" w:sz="0" w:space="0" w:color="auto"/>
        <w:bottom w:val="none" w:sz="0" w:space="0" w:color="auto"/>
        <w:right w:val="none" w:sz="0" w:space="0" w:color="auto"/>
      </w:divBdr>
    </w:div>
    <w:div w:id="2065249148">
      <w:bodyDiv w:val="1"/>
      <w:marLeft w:val="0"/>
      <w:marRight w:val="0"/>
      <w:marTop w:val="0"/>
      <w:marBottom w:val="0"/>
      <w:divBdr>
        <w:top w:val="none" w:sz="0" w:space="0" w:color="auto"/>
        <w:left w:val="none" w:sz="0" w:space="0" w:color="auto"/>
        <w:bottom w:val="none" w:sz="0" w:space="0" w:color="auto"/>
        <w:right w:val="none" w:sz="0" w:space="0" w:color="auto"/>
      </w:divBdr>
    </w:div>
    <w:div w:id="2065441296">
      <w:bodyDiv w:val="1"/>
      <w:marLeft w:val="0"/>
      <w:marRight w:val="0"/>
      <w:marTop w:val="0"/>
      <w:marBottom w:val="0"/>
      <w:divBdr>
        <w:top w:val="none" w:sz="0" w:space="0" w:color="auto"/>
        <w:left w:val="none" w:sz="0" w:space="0" w:color="auto"/>
        <w:bottom w:val="none" w:sz="0" w:space="0" w:color="auto"/>
        <w:right w:val="none" w:sz="0" w:space="0" w:color="auto"/>
      </w:divBdr>
    </w:div>
    <w:div w:id="2066029309">
      <w:bodyDiv w:val="1"/>
      <w:marLeft w:val="0"/>
      <w:marRight w:val="0"/>
      <w:marTop w:val="0"/>
      <w:marBottom w:val="0"/>
      <w:divBdr>
        <w:top w:val="none" w:sz="0" w:space="0" w:color="auto"/>
        <w:left w:val="none" w:sz="0" w:space="0" w:color="auto"/>
        <w:bottom w:val="none" w:sz="0" w:space="0" w:color="auto"/>
        <w:right w:val="none" w:sz="0" w:space="0" w:color="auto"/>
      </w:divBdr>
    </w:div>
    <w:div w:id="2066295021">
      <w:bodyDiv w:val="1"/>
      <w:marLeft w:val="0"/>
      <w:marRight w:val="0"/>
      <w:marTop w:val="0"/>
      <w:marBottom w:val="0"/>
      <w:divBdr>
        <w:top w:val="none" w:sz="0" w:space="0" w:color="auto"/>
        <w:left w:val="none" w:sz="0" w:space="0" w:color="auto"/>
        <w:bottom w:val="none" w:sz="0" w:space="0" w:color="auto"/>
        <w:right w:val="none" w:sz="0" w:space="0" w:color="auto"/>
      </w:divBdr>
    </w:div>
    <w:div w:id="2066371273">
      <w:bodyDiv w:val="1"/>
      <w:marLeft w:val="0"/>
      <w:marRight w:val="0"/>
      <w:marTop w:val="0"/>
      <w:marBottom w:val="0"/>
      <w:divBdr>
        <w:top w:val="none" w:sz="0" w:space="0" w:color="auto"/>
        <w:left w:val="none" w:sz="0" w:space="0" w:color="auto"/>
        <w:bottom w:val="none" w:sz="0" w:space="0" w:color="auto"/>
        <w:right w:val="none" w:sz="0" w:space="0" w:color="auto"/>
      </w:divBdr>
    </w:div>
    <w:div w:id="2066709036">
      <w:bodyDiv w:val="1"/>
      <w:marLeft w:val="0"/>
      <w:marRight w:val="0"/>
      <w:marTop w:val="0"/>
      <w:marBottom w:val="0"/>
      <w:divBdr>
        <w:top w:val="none" w:sz="0" w:space="0" w:color="auto"/>
        <w:left w:val="none" w:sz="0" w:space="0" w:color="auto"/>
        <w:bottom w:val="none" w:sz="0" w:space="0" w:color="auto"/>
        <w:right w:val="none" w:sz="0" w:space="0" w:color="auto"/>
      </w:divBdr>
    </w:div>
    <w:div w:id="2066833064">
      <w:bodyDiv w:val="1"/>
      <w:marLeft w:val="0"/>
      <w:marRight w:val="0"/>
      <w:marTop w:val="0"/>
      <w:marBottom w:val="0"/>
      <w:divBdr>
        <w:top w:val="none" w:sz="0" w:space="0" w:color="auto"/>
        <w:left w:val="none" w:sz="0" w:space="0" w:color="auto"/>
        <w:bottom w:val="none" w:sz="0" w:space="0" w:color="auto"/>
        <w:right w:val="none" w:sz="0" w:space="0" w:color="auto"/>
      </w:divBdr>
    </w:div>
    <w:div w:id="2066953017">
      <w:bodyDiv w:val="1"/>
      <w:marLeft w:val="0"/>
      <w:marRight w:val="0"/>
      <w:marTop w:val="0"/>
      <w:marBottom w:val="0"/>
      <w:divBdr>
        <w:top w:val="none" w:sz="0" w:space="0" w:color="auto"/>
        <w:left w:val="none" w:sz="0" w:space="0" w:color="auto"/>
        <w:bottom w:val="none" w:sz="0" w:space="0" w:color="auto"/>
        <w:right w:val="none" w:sz="0" w:space="0" w:color="auto"/>
      </w:divBdr>
    </w:div>
    <w:div w:id="2067215267">
      <w:bodyDiv w:val="1"/>
      <w:marLeft w:val="0"/>
      <w:marRight w:val="0"/>
      <w:marTop w:val="0"/>
      <w:marBottom w:val="0"/>
      <w:divBdr>
        <w:top w:val="none" w:sz="0" w:space="0" w:color="auto"/>
        <w:left w:val="none" w:sz="0" w:space="0" w:color="auto"/>
        <w:bottom w:val="none" w:sz="0" w:space="0" w:color="auto"/>
        <w:right w:val="none" w:sz="0" w:space="0" w:color="auto"/>
      </w:divBdr>
    </w:div>
    <w:div w:id="2067683020">
      <w:bodyDiv w:val="1"/>
      <w:marLeft w:val="0"/>
      <w:marRight w:val="0"/>
      <w:marTop w:val="0"/>
      <w:marBottom w:val="0"/>
      <w:divBdr>
        <w:top w:val="none" w:sz="0" w:space="0" w:color="auto"/>
        <w:left w:val="none" w:sz="0" w:space="0" w:color="auto"/>
        <w:bottom w:val="none" w:sz="0" w:space="0" w:color="auto"/>
        <w:right w:val="none" w:sz="0" w:space="0" w:color="auto"/>
      </w:divBdr>
    </w:div>
    <w:div w:id="2067871498">
      <w:bodyDiv w:val="1"/>
      <w:marLeft w:val="0"/>
      <w:marRight w:val="0"/>
      <w:marTop w:val="0"/>
      <w:marBottom w:val="0"/>
      <w:divBdr>
        <w:top w:val="none" w:sz="0" w:space="0" w:color="auto"/>
        <w:left w:val="none" w:sz="0" w:space="0" w:color="auto"/>
        <w:bottom w:val="none" w:sz="0" w:space="0" w:color="auto"/>
        <w:right w:val="none" w:sz="0" w:space="0" w:color="auto"/>
      </w:divBdr>
    </w:div>
    <w:div w:id="2067953208">
      <w:bodyDiv w:val="1"/>
      <w:marLeft w:val="0"/>
      <w:marRight w:val="0"/>
      <w:marTop w:val="0"/>
      <w:marBottom w:val="0"/>
      <w:divBdr>
        <w:top w:val="none" w:sz="0" w:space="0" w:color="auto"/>
        <w:left w:val="none" w:sz="0" w:space="0" w:color="auto"/>
        <w:bottom w:val="none" w:sz="0" w:space="0" w:color="auto"/>
        <w:right w:val="none" w:sz="0" w:space="0" w:color="auto"/>
      </w:divBdr>
    </w:div>
    <w:div w:id="2068256868">
      <w:bodyDiv w:val="1"/>
      <w:marLeft w:val="0"/>
      <w:marRight w:val="0"/>
      <w:marTop w:val="0"/>
      <w:marBottom w:val="0"/>
      <w:divBdr>
        <w:top w:val="none" w:sz="0" w:space="0" w:color="auto"/>
        <w:left w:val="none" w:sz="0" w:space="0" w:color="auto"/>
        <w:bottom w:val="none" w:sz="0" w:space="0" w:color="auto"/>
        <w:right w:val="none" w:sz="0" w:space="0" w:color="auto"/>
      </w:divBdr>
    </w:div>
    <w:div w:id="2068531395">
      <w:bodyDiv w:val="1"/>
      <w:marLeft w:val="0"/>
      <w:marRight w:val="0"/>
      <w:marTop w:val="0"/>
      <w:marBottom w:val="0"/>
      <w:divBdr>
        <w:top w:val="none" w:sz="0" w:space="0" w:color="auto"/>
        <w:left w:val="none" w:sz="0" w:space="0" w:color="auto"/>
        <w:bottom w:val="none" w:sz="0" w:space="0" w:color="auto"/>
        <w:right w:val="none" w:sz="0" w:space="0" w:color="auto"/>
      </w:divBdr>
    </w:div>
    <w:div w:id="2068793545">
      <w:bodyDiv w:val="1"/>
      <w:marLeft w:val="0"/>
      <w:marRight w:val="0"/>
      <w:marTop w:val="0"/>
      <w:marBottom w:val="0"/>
      <w:divBdr>
        <w:top w:val="none" w:sz="0" w:space="0" w:color="auto"/>
        <w:left w:val="none" w:sz="0" w:space="0" w:color="auto"/>
        <w:bottom w:val="none" w:sz="0" w:space="0" w:color="auto"/>
        <w:right w:val="none" w:sz="0" w:space="0" w:color="auto"/>
      </w:divBdr>
    </w:div>
    <w:div w:id="2068989426">
      <w:bodyDiv w:val="1"/>
      <w:marLeft w:val="0"/>
      <w:marRight w:val="0"/>
      <w:marTop w:val="0"/>
      <w:marBottom w:val="0"/>
      <w:divBdr>
        <w:top w:val="none" w:sz="0" w:space="0" w:color="auto"/>
        <w:left w:val="none" w:sz="0" w:space="0" w:color="auto"/>
        <w:bottom w:val="none" w:sz="0" w:space="0" w:color="auto"/>
        <w:right w:val="none" w:sz="0" w:space="0" w:color="auto"/>
      </w:divBdr>
    </w:div>
    <w:div w:id="2069299360">
      <w:bodyDiv w:val="1"/>
      <w:marLeft w:val="0"/>
      <w:marRight w:val="0"/>
      <w:marTop w:val="0"/>
      <w:marBottom w:val="0"/>
      <w:divBdr>
        <w:top w:val="none" w:sz="0" w:space="0" w:color="auto"/>
        <w:left w:val="none" w:sz="0" w:space="0" w:color="auto"/>
        <w:bottom w:val="none" w:sz="0" w:space="0" w:color="auto"/>
        <w:right w:val="none" w:sz="0" w:space="0" w:color="auto"/>
      </w:divBdr>
    </w:div>
    <w:div w:id="2069956600">
      <w:bodyDiv w:val="1"/>
      <w:marLeft w:val="0"/>
      <w:marRight w:val="0"/>
      <w:marTop w:val="0"/>
      <w:marBottom w:val="0"/>
      <w:divBdr>
        <w:top w:val="none" w:sz="0" w:space="0" w:color="auto"/>
        <w:left w:val="none" w:sz="0" w:space="0" w:color="auto"/>
        <w:bottom w:val="none" w:sz="0" w:space="0" w:color="auto"/>
        <w:right w:val="none" w:sz="0" w:space="0" w:color="auto"/>
      </w:divBdr>
    </w:div>
    <w:div w:id="2070763513">
      <w:bodyDiv w:val="1"/>
      <w:marLeft w:val="0"/>
      <w:marRight w:val="0"/>
      <w:marTop w:val="0"/>
      <w:marBottom w:val="0"/>
      <w:divBdr>
        <w:top w:val="none" w:sz="0" w:space="0" w:color="auto"/>
        <w:left w:val="none" w:sz="0" w:space="0" w:color="auto"/>
        <w:bottom w:val="none" w:sz="0" w:space="0" w:color="auto"/>
        <w:right w:val="none" w:sz="0" w:space="0" w:color="auto"/>
      </w:divBdr>
    </w:div>
    <w:div w:id="2071033162">
      <w:bodyDiv w:val="1"/>
      <w:marLeft w:val="0"/>
      <w:marRight w:val="0"/>
      <w:marTop w:val="0"/>
      <w:marBottom w:val="0"/>
      <w:divBdr>
        <w:top w:val="none" w:sz="0" w:space="0" w:color="auto"/>
        <w:left w:val="none" w:sz="0" w:space="0" w:color="auto"/>
        <w:bottom w:val="none" w:sz="0" w:space="0" w:color="auto"/>
        <w:right w:val="none" w:sz="0" w:space="0" w:color="auto"/>
      </w:divBdr>
    </w:div>
    <w:div w:id="2071343969">
      <w:bodyDiv w:val="1"/>
      <w:marLeft w:val="0"/>
      <w:marRight w:val="0"/>
      <w:marTop w:val="0"/>
      <w:marBottom w:val="0"/>
      <w:divBdr>
        <w:top w:val="none" w:sz="0" w:space="0" w:color="auto"/>
        <w:left w:val="none" w:sz="0" w:space="0" w:color="auto"/>
        <w:bottom w:val="none" w:sz="0" w:space="0" w:color="auto"/>
        <w:right w:val="none" w:sz="0" w:space="0" w:color="auto"/>
      </w:divBdr>
    </w:div>
    <w:div w:id="2071533291">
      <w:bodyDiv w:val="1"/>
      <w:marLeft w:val="0"/>
      <w:marRight w:val="0"/>
      <w:marTop w:val="0"/>
      <w:marBottom w:val="0"/>
      <w:divBdr>
        <w:top w:val="none" w:sz="0" w:space="0" w:color="auto"/>
        <w:left w:val="none" w:sz="0" w:space="0" w:color="auto"/>
        <w:bottom w:val="none" w:sz="0" w:space="0" w:color="auto"/>
        <w:right w:val="none" w:sz="0" w:space="0" w:color="auto"/>
      </w:divBdr>
    </w:div>
    <w:div w:id="2071613178">
      <w:bodyDiv w:val="1"/>
      <w:marLeft w:val="0"/>
      <w:marRight w:val="0"/>
      <w:marTop w:val="0"/>
      <w:marBottom w:val="0"/>
      <w:divBdr>
        <w:top w:val="none" w:sz="0" w:space="0" w:color="auto"/>
        <w:left w:val="none" w:sz="0" w:space="0" w:color="auto"/>
        <w:bottom w:val="none" w:sz="0" w:space="0" w:color="auto"/>
        <w:right w:val="none" w:sz="0" w:space="0" w:color="auto"/>
      </w:divBdr>
    </w:div>
    <w:div w:id="2071725394">
      <w:bodyDiv w:val="1"/>
      <w:marLeft w:val="0"/>
      <w:marRight w:val="0"/>
      <w:marTop w:val="0"/>
      <w:marBottom w:val="0"/>
      <w:divBdr>
        <w:top w:val="none" w:sz="0" w:space="0" w:color="auto"/>
        <w:left w:val="none" w:sz="0" w:space="0" w:color="auto"/>
        <w:bottom w:val="none" w:sz="0" w:space="0" w:color="auto"/>
        <w:right w:val="none" w:sz="0" w:space="0" w:color="auto"/>
      </w:divBdr>
    </w:div>
    <w:div w:id="2072003378">
      <w:bodyDiv w:val="1"/>
      <w:marLeft w:val="0"/>
      <w:marRight w:val="0"/>
      <w:marTop w:val="0"/>
      <w:marBottom w:val="0"/>
      <w:divBdr>
        <w:top w:val="none" w:sz="0" w:space="0" w:color="auto"/>
        <w:left w:val="none" w:sz="0" w:space="0" w:color="auto"/>
        <w:bottom w:val="none" w:sz="0" w:space="0" w:color="auto"/>
        <w:right w:val="none" w:sz="0" w:space="0" w:color="auto"/>
      </w:divBdr>
    </w:div>
    <w:div w:id="2072726199">
      <w:bodyDiv w:val="1"/>
      <w:marLeft w:val="0"/>
      <w:marRight w:val="0"/>
      <w:marTop w:val="0"/>
      <w:marBottom w:val="0"/>
      <w:divBdr>
        <w:top w:val="none" w:sz="0" w:space="0" w:color="auto"/>
        <w:left w:val="none" w:sz="0" w:space="0" w:color="auto"/>
        <w:bottom w:val="none" w:sz="0" w:space="0" w:color="auto"/>
        <w:right w:val="none" w:sz="0" w:space="0" w:color="auto"/>
      </w:divBdr>
    </w:div>
    <w:div w:id="2072846070">
      <w:bodyDiv w:val="1"/>
      <w:marLeft w:val="0"/>
      <w:marRight w:val="0"/>
      <w:marTop w:val="0"/>
      <w:marBottom w:val="0"/>
      <w:divBdr>
        <w:top w:val="none" w:sz="0" w:space="0" w:color="auto"/>
        <w:left w:val="none" w:sz="0" w:space="0" w:color="auto"/>
        <w:bottom w:val="none" w:sz="0" w:space="0" w:color="auto"/>
        <w:right w:val="none" w:sz="0" w:space="0" w:color="auto"/>
      </w:divBdr>
    </w:div>
    <w:div w:id="2072924615">
      <w:bodyDiv w:val="1"/>
      <w:marLeft w:val="0"/>
      <w:marRight w:val="0"/>
      <w:marTop w:val="0"/>
      <w:marBottom w:val="0"/>
      <w:divBdr>
        <w:top w:val="none" w:sz="0" w:space="0" w:color="auto"/>
        <w:left w:val="none" w:sz="0" w:space="0" w:color="auto"/>
        <w:bottom w:val="none" w:sz="0" w:space="0" w:color="auto"/>
        <w:right w:val="none" w:sz="0" w:space="0" w:color="auto"/>
      </w:divBdr>
    </w:div>
    <w:div w:id="2073308386">
      <w:bodyDiv w:val="1"/>
      <w:marLeft w:val="0"/>
      <w:marRight w:val="0"/>
      <w:marTop w:val="0"/>
      <w:marBottom w:val="0"/>
      <w:divBdr>
        <w:top w:val="none" w:sz="0" w:space="0" w:color="auto"/>
        <w:left w:val="none" w:sz="0" w:space="0" w:color="auto"/>
        <w:bottom w:val="none" w:sz="0" w:space="0" w:color="auto"/>
        <w:right w:val="none" w:sz="0" w:space="0" w:color="auto"/>
      </w:divBdr>
    </w:div>
    <w:div w:id="2073380345">
      <w:bodyDiv w:val="1"/>
      <w:marLeft w:val="0"/>
      <w:marRight w:val="0"/>
      <w:marTop w:val="0"/>
      <w:marBottom w:val="0"/>
      <w:divBdr>
        <w:top w:val="none" w:sz="0" w:space="0" w:color="auto"/>
        <w:left w:val="none" w:sz="0" w:space="0" w:color="auto"/>
        <w:bottom w:val="none" w:sz="0" w:space="0" w:color="auto"/>
        <w:right w:val="none" w:sz="0" w:space="0" w:color="auto"/>
      </w:divBdr>
    </w:div>
    <w:div w:id="2073387935">
      <w:bodyDiv w:val="1"/>
      <w:marLeft w:val="0"/>
      <w:marRight w:val="0"/>
      <w:marTop w:val="0"/>
      <w:marBottom w:val="0"/>
      <w:divBdr>
        <w:top w:val="none" w:sz="0" w:space="0" w:color="auto"/>
        <w:left w:val="none" w:sz="0" w:space="0" w:color="auto"/>
        <w:bottom w:val="none" w:sz="0" w:space="0" w:color="auto"/>
        <w:right w:val="none" w:sz="0" w:space="0" w:color="auto"/>
      </w:divBdr>
    </w:div>
    <w:div w:id="2073459382">
      <w:bodyDiv w:val="1"/>
      <w:marLeft w:val="0"/>
      <w:marRight w:val="0"/>
      <w:marTop w:val="0"/>
      <w:marBottom w:val="0"/>
      <w:divBdr>
        <w:top w:val="none" w:sz="0" w:space="0" w:color="auto"/>
        <w:left w:val="none" w:sz="0" w:space="0" w:color="auto"/>
        <w:bottom w:val="none" w:sz="0" w:space="0" w:color="auto"/>
        <w:right w:val="none" w:sz="0" w:space="0" w:color="auto"/>
      </w:divBdr>
    </w:div>
    <w:div w:id="2073691578">
      <w:bodyDiv w:val="1"/>
      <w:marLeft w:val="0"/>
      <w:marRight w:val="0"/>
      <w:marTop w:val="0"/>
      <w:marBottom w:val="0"/>
      <w:divBdr>
        <w:top w:val="none" w:sz="0" w:space="0" w:color="auto"/>
        <w:left w:val="none" w:sz="0" w:space="0" w:color="auto"/>
        <w:bottom w:val="none" w:sz="0" w:space="0" w:color="auto"/>
        <w:right w:val="none" w:sz="0" w:space="0" w:color="auto"/>
      </w:divBdr>
    </w:div>
    <w:div w:id="2075228005">
      <w:bodyDiv w:val="1"/>
      <w:marLeft w:val="0"/>
      <w:marRight w:val="0"/>
      <w:marTop w:val="0"/>
      <w:marBottom w:val="0"/>
      <w:divBdr>
        <w:top w:val="none" w:sz="0" w:space="0" w:color="auto"/>
        <w:left w:val="none" w:sz="0" w:space="0" w:color="auto"/>
        <w:bottom w:val="none" w:sz="0" w:space="0" w:color="auto"/>
        <w:right w:val="none" w:sz="0" w:space="0" w:color="auto"/>
      </w:divBdr>
    </w:div>
    <w:div w:id="2075540963">
      <w:bodyDiv w:val="1"/>
      <w:marLeft w:val="0"/>
      <w:marRight w:val="0"/>
      <w:marTop w:val="0"/>
      <w:marBottom w:val="0"/>
      <w:divBdr>
        <w:top w:val="none" w:sz="0" w:space="0" w:color="auto"/>
        <w:left w:val="none" w:sz="0" w:space="0" w:color="auto"/>
        <w:bottom w:val="none" w:sz="0" w:space="0" w:color="auto"/>
        <w:right w:val="none" w:sz="0" w:space="0" w:color="auto"/>
      </w:divBdr>
    </w:div>
    <w:div w:id="2075740477">
      <w:bodyDiv w:val="1"/>
      <w:marLeft w:val="0"/>
      <w:marRight w:val="0"/>
      <w:marTop w:val="0"/>
      <w:marBottom w:val="0"/>
      <w:divBdr>
        <w:top w:val="none" w:sz="0" w:space="0" w:color="auto"/>
        <w:left w:val="none" w:sz="0" w:space="0" w:color="auto"/>
        <w:bottom w:val="none" w:sz="0" w:space="0" w:color="auto"/>
        <w:right w:val="none" w:sz="0" w:space="0" w:color="auto"/>
      </w:divBdr>
    </w:div>
    <w:div w:id="2075927034">
      <w:bodyDiv w:val="1"/>
      <w:marLeft w:val="0"/>
      <w:marRight w:val="0"/>
      <w:marTop w:val="0"/>
      <w:marBottom w:val="0"/>
      <w:divBdr>
        <w:top w:val="none" w:sz="0" w:space="0" w:color="auto"/>
        <w:left w:val="none" w:sz="0" w:space="0" w:color="auto"/>
        <w:bottom w:val="none" w:sz="0" w:space="0" w:color="auto"/>
        <w:right w:val="none" w:sz="0" w:space="0" w:color="auto"/>
      </w:divBdr>
    </w:div>
    <w:div w:id="2075934374">
      <w:bodyDiv w:val="1"/>
      <w:marLeft w:val="0"/>
      <w:marRight w:val="0"/>
      <w:marTop w:val="0"/>
      <w:marBottom w:val="0"/>
      <w:divBdr>
        <w:top w:val="none" w:sz="0" w:space="0" w:color="auto"/>
        <w:left w:val="none" w:sz="0" w:space="0" w:color="auto"/>
        <w:bottom w:val="none" w:sz="0" w:space="0" w:color="auto"/>
        <w:right w:val="none" w:sz="0" w:space="0" w:color="auto"/>
      </w:divBdr>
    </w:div>
    <w:div w:id="2076051211">
      <w:bodyDiv w:val="1"/>
      <w:marLeft w:val="0"/>
      <w:marRight w:val="0"/>
      <w:marTop w:val="0"/>
      <w:marBottom w:val="0"/>
      <w:divBdr>
        <w:top w:val="none" w:sz="0" w:space="0" w:color="auto"/>
        <w:left w:val="none" w:sz="0" w:space="0" w:color="auto"/>
        <w:bottom w:val="none" w:sz="0" w:space="0" w:color="auto"/>
        <w:right w:val="none" w:sz="0" w:space="0" w:color="auto"/>
      </w:divBdr>
    </w:div>
    <w:div w:id="2076077807">
      <w:bodyDiv w:val="1"/>
      <w:marLeft w:val="0"/>
      <w:marRight w:val="0"/>
      <w:marTop w:val="0"/>
      <w:marBottom w:val="0"/>
      <w:divBdr>
        <w:top w:val="none" w:sz="0" w:space="0" w:color="auto"/>
        <w:left w:val="none" w:sz="0" w:space="0" w:color="auto"/>
        <w:bottom w:val="none" w:sz="0" w:space="0" w:color="auto"/>
        <w:right w:val="none" w:sz="0" w:space="0" w:color="auto"/>
      </w:divBdr>
    </w:div>
    <w:div w:id="2076194155">
      <w:bodyDiv w:val="1"/>
      <w:marLeft w:val="0"/>
      <w:marRight w:val="0"/>
      <w:marTop w:val="0"/>
      <w:marBottom w:val="0"/>
      <w:divBdr>
        <w:top w:val="none" w:sz="0" w:space="0" w:color="auto"/>
        <w:left w:val="none" w:sz="0" w:space="0" w:color="auto"/>
        <w:bottom w:val="none" w:sz="0" w:space="0" w:color="auto"/>
        <w:right w:val="none" w:sz="0" w:space="0" w:color="auto"/>
      </w:divBdr>
    </w:div>
    <w:div w:id="2076975791">
      <w:bodyDiv w:val="1"/>
      <w:marLeft w:val="0"/>
      <w:marRight w:val="0"/>
      <w:marTop w:val="0"/>
      <w:marBottom w:val="0"/>
      <w:divBdr>
        <w:top w:val="none" w:sz="0" w:space="0" w:color="auto"/>
        <w:left w:val="none" w:sz="0" w:space="0" w:color="auto"/>
        <w:bottom w:val="none" w:sz="0" w:space="0" w:color="auto"/>
        <w:right w:val="none" w:sz="0" w:space="0" w:color="auto"/>
      </w:divBdr>
    </w:div>
    <w:div w:id="2078357203">
      <w:bodyDiv w:val="1"/>
      <w:marLeft w:val="0"/>
      <w:marRight w:val="0"/>
      <w:marTop w:val="0"/>
      <w:marBottom w:val="0"/>
      <w:divBdr>
        <w:top w:val="none" w:sz="0" w:space="0" w:color="auto"/>
        <w:left w:val="none" w:sz="0" w:space="0" w:color="auto"/>
        <w:bottom w:val="none" w:sz="0" w:space="0" w:color="auto"/>
        <w:right w:val="none" w:sz="0" w:space="0" w:color="auto"/>
      </w:divBdr>
    </w:div>
    <w:div w:id="2078476289">
      <w:bodyDiv w:val="1"/>
      <w:marLeft w:val="0"/>
      <w:marRight w:val="0"/>
      <w:marTop w:val="0"/>
      <w:marBottom w:val="0"/>
      <w:divBdr>
        <w:top w:val="none" w:sz="0" w:space="0" w:color="auto"/>
        <w:left w:val="none" w:sz="0" w:space="0" w:color="auto"/>
        <w:bottom w:val="none" w:sz="0" w:space="0" w:color="auto"/>
        <w:right w:val="none" w:sz="0" w:space="0" w:color="auto"/>
      </w:divBdr>
    </w:div>
    <w:div w:id="2079014087">
      <w:bodyDiv w:val="1"/>
      <w:marLeft w:val="0"/>
      <w:marRight w:val="0"/>
      <w:marTop w:val="0"/>
      <w:marBottom w:val="0"/>
      <w:divBdr>
        <w:top w:val="none" w:sz="0" w:space="0" w:color="auto"/>
        <w:left w:val="none" w:sz="0" w:space="0" w:color="auto"/>
        <w:bottom w:val="none" w:sz="0" w:space="0" w:color="auto"/>
        <w:right w:val="none" w:sz="0" w:space="0" w:color="auto"/>
      </w:divBdr>
    </w:div>
    <w:div w:id="2079592740">
      <w:bodyDiv w:val="1"/>
      <w:marLeft w:val="0"/>
      <w:marRight w:val="0"/>
      <w:marTop w:val="0"/>
      <w:marBottom w:val="0"/>
      <w:divBdr>
        <w:top w:val="none" w:sz="0" w:space="0" w:color="auto"/>
        <w:left w:val="none" w:sz="0" w:space="0" w:color="auto"/>
        <w:bottom w:val="none" w:sz="0" w:space="0" w:color="auto"/>
        <w:right w:val="none" w:sz="0" w:space="0" w:color="auto"/>
      </w:divBdr>
    </w:div>
    <w:div w:id="2079669181">
      <w:bodyDiv w:val="1"/>
      <w:marLeft w:val="0"/>
      <w:marRight w:val="0"/>
      <w:marTop w:val="0"/>
      <w:marBottom w:val="0"/>
      <w:divBdr>
        <w:top w:val="none" w:sz="0" w:space="0" w:color="auto"/>
        <w:left w:val="none" w:sz="0" w:space="0" w:color="auto"/>
        <w:bottom w:val="none" w:sz="0" w:space="0" w:color="auto"/>
        <w:right w:val="none" w:sz="0" w:space="0" w:color="auto"/>
      </w:divBdr>
    </w:div>
    <w:div w:id="2080013179">
      <w:bodyDiv w:val="1"/>
      <w:marLeft w:val="0"/>
      <w:marRight w:val="0"/>
      <w:marTop w:val="0"/>
      <w:marBottom w:val="0"/>
      <w:divBdr>
        <w:top w:val="none" w:sz="0" w:space="0" w:color="auto"/>
        <w:left w:val="none" w:sz="0" w:space="0" w:color="auto"/>
        <w:bottom w:val="none" w:sz="0" w:space="0" w:color="auto"/>
        <w:right w:val="none" w:sz="0" w:space="0" w:color="auto"/>
      </w:divBdr>
    </w:div>
    <w:div w:id="2080126311">
      <w:bodyDiv w:val="1"/>
      <w:marLeft w:val="0"/>
      <w:marRight w:val="0"/>
      <w:marTop w:val="0"/>
      <w:marBottom w:val="0"/>
      <w:divBdr>
        <w:top w:val="none" w:sz="0" w:space="0" w:color="auto"/>
        <w:left w:val="none" w:sz="0" w:space="0" w:color="auto"/>
        <w:bottom w:val="none" w:sz="0" w:space="0" w:color="auto"/>
        <w:right w:val="none" w:sz="0" w:space="0" w:color="auto"/>
      </w:divBdr>
    </w:div>
    <w:div w:id="2080444629">
      <w:bodyDiv w:val="1"/>
      <w:marLeft w:val="0"/>
      <w:marRight w:val="0"/>
      <w:marTop w:val="0"/>
      <w:marBottom w:val="0"/>
      <w:divBdr>
        <w:top w:val="none" w:sz="0" w:space="0" w:color="auto"/>
        <w:left w:val="none" w:sz="0" w:space="0" w:color="auto"/>
        <w:bottom w:val="none" w:sz="0" w:space="0" w:color="auto"/>
        <w:right w:val="none" w:sz="0" w:space="0" w:color="auto"/>
      </w:divBdr>
    </w:div>
    <w:div w:id="2081053842">
      <w:bodyDiv w:val="1"/>
      <w:marLeft w:val="0"/>
      <w:marRight w:val="0"/>
      <w:marTop w:val="0"/>
      <w:marBottom w:val="0"/>
      <w:divBdr>
        <w:top w:val="none" w:sz="0" w:space="0" w:color="auto"/>
        <w:left w:val="none" w:sz="0" w:space="0" w:color="auto"/>
        <w:bottom w:val="none" w:sz="0" w:space="0" w:color="auto"/>
        <w:right w:val="none" w:sz="0" w:space="0" w:color="auto"/>
      </w:divBdr>
    </w:div>
    <w:div w:id="2081056228">
      <w:bodyDiv w:val="1"/>
      <w:marLeft w:val="0"/>
      <w:marRight w:val="0"/>
      <w:marTop w:val="0"/>
      <w:marBottom w:val="0"/>
      <w:divBdr>
        <w:top w:val="none" w:sz="0" w:space="0" w:color="auto"/>
        <w:left w:val="none" w:sz="0" w:space="0" w:color="auto"/>
        <w:bottom w:val="none" w:sz="0" w:space="0" w:color="auto"/>
        <w:right w:val="none" w:sz="0" w:space="0" w:color="auto"/>
      </w:divBdr>
    </w:div>
    <w:div w:id="2081245132">
      <w:bodyDiv w:val="1"/>
      <w:marLeft w:val="0"/>
      <w:marRight w:val="0"/>
      <w:marTop w:val="0"/>
      <w:marBottom w:val="0"/>
      <w:divBdr>
        <w:top w:val="none" w:sz="0" w:space="0" w:color="auto"/>
        <w:left w:val="none" w:sz="0" w:space="0" w:color="auto"/>
        <w:bottom w:val="none" w:sz="0" w:space="0" w:color="auto"/>
        <w:right w:val="none" w:sz="0" w:space="0" w:color="auto"/>
      </w:divBdr>
    </w:div>
    <w:div w:id="2081247973">
      <w:bodyDiv w:val="1"/>
      <w:marLeft w:val="0"/>
      <w:marRight w:val="0"/>
      <w:marTop w:val="0"/>
      <w:marBottom w:val="0"/>
      <w:divBdr>
        <w:top w:val="none" w:sz="0" w:space="0" w:color="auto"/>
        <w:left w:val="none" w:sz="0" w:space="0" w:color="auto"/>
        <w:bottom w:val="none" w:sz="0" w:space="0" w:color="auto"/>
        <w:right w:val="none" w:sz="0" w:space="0" w:color="auto"/>
      </w:divBdr>
    </w:div>
    <w:div w:id="2081251520">
      <w:bodyDiv w:val="1"/>
      <w:marLeft w:val="0"/>
      <w:marRight w:val="0"/>
      <w:marTop w:val="0"/>
      <w:marBottom w:val="0"/>
      <w:divBdr>
        <w:top w:val="none" w:sz="0" w:space="0" w:color="auto"/>
        <w:left w:val="none" w:sz="0" w:space="0" w:color="auto"/>
        <w:bottom w:val="none" w:sz="0" w:space="0" w:color="auto"/>
        <w:right w:val="none" w:sz="0" w:space="0" w:color="auto"/>
      </w:divBdr>
    </w:div>
    <w:div w:id="2082020439">
      <w:bodyDiv w:val="1"/>
      <w:marLeft w:val="0"/>
      <w:marRight w:val="0"/>
      <w:marTop w:val="0"/>
      <w:marBottom w:val="0"/>
      <w:divBdr>
        <w:top w:val="none" w:sz="0" w:space="0" w:color="auto"/>
        <w:left w:val="none" w:sz="0" w:space="0" w:color="auto"/>
        <w:bottom w:val="none" w:sz="0" w:space="0" w:color="auto"/>
        <w:right w:val="none" w:sz="0" w:space="0" w:color="auto"/>
      </w:divBdr>
    </w:div>
    <w:div w:id="2082292552">
      <w:bodyDiv w:val="1"/>
      <w:marLeft w:val="0"/>
      <w:marRight w:val="0"/>
      <w:marTop w:val="0"/>
      <w:marBottom w:val="0"/>
      <w:divBdr>
        <w:top w:val="none" w:sz="0" w:space="0" w:color="auto"/>
        <w:left w:val="none" w:sz="0" w:space="0" w:color="auto"/>
        <w:bottom w:val="none" w:sz="0" w:space="0" w:color="auto"/>
        <w:right w:val="none" w:sz="0" w:space="0" w:color="auto"/>
      </w:divBdr>
    </w:div>
    <w:div w:id="2082749400">
      <w:bodyDiv w:val="1"/>
      <w:marLeft w:val="0"/>
      <w:marRight w:val="0"/>
      <w:marTop w:val="0"/>
      <w:marBottom w:val="0"/>
      <w:divBdr>
        <w:top w:val="none" w:sz="0" w:space="0" w:color="auto"/>
        <w:left w:val="none" w:sz="0" w:space="0" w:color="auto"/>
        <w:bottom w:val="none" w:sz="0" w:space="0" w:color="auto"/>
        <w:right w:val="none" w:sz="0" w:space="0" w:color="auto"/>
      </w:divBdr>
    </w:div>
    <w:div w:id="2082822834">
      <w:bodyDiv w:val="1"/>
      <w:marLeft w:val="0"/>
      <w:marRight w:val="0"/>
      <w:marTop w:val="0"/>
      <w:marBottom w:val="0"/>
      <w:divBdr>
        <w:top w:val="none" w:sz="0" w:space="0" w:color="auto"/>
        <w:left w:val="none" w:sz="0" w:space="0" w:color="auto"/>
        <w:bottom w:val="none" w:sz="0" w:space="0" w:color="auto"/>
        <w:right w:val="none" w:sz="0" w:space="0" w:color="auto"/>
      </w:divBdr>
    </w:div>
    <w:div w:id="2083871492">
      <w:bodyDiv w:val="1"/>
      <w:marLeft w:val="0"/>
      <w:marRight w:val="0"/>
      <w:marTop w:val="0"/>
      <w:marBottom w:val="0"/>
      <w:divBdr>
        <w:top w:val="none" w:sz="0" w:space="0" w:color="auto"/>
        <w:left w:val="none" w:sz="0" w:space="0" w:color="auto"/>
        <w:bottom w:val="none" w:sz="0" w:space="0" w:color="auto"/>
        <w:right w:val="none" w:sz="0" w:space="0" w:color="auto"/>
      </w:divBdr>
    </w:div>
    <w:div w:id="2084255345">
      <w:bodyDiv w:val="1"/>
      <w:marLeft w:val="0"/>
      <w:marRight w:val="0"/>
      <w:marTop w:val="0"/>
      <w:marBottom w:val="0"/>
      <w:divBdr>
        <w:top w:val="none" w:sz="0" w:space="0" w:color="auto"/>
        <w:left w:val="none" w:sz="0" w:space="0" w:color="auto"/>
        <w:bottom w:val="none" w:sz="0" w:space="0" w:color="auto"/>
        <w:right w:val="none" w:sz="0" w:space="0" w:color="auto"/>
      </w:divBdr>
    </w:div>
    <w:div w:id="2084258751">
      <w:bodyDiv w:val="1"/>
      <w:marLeft w:val="0"/>
      <w:marRight w:val="0"/>
      <w:marTop w:val="0"/>
      <w:marBottom w:val="0"/>
      <w:divBdr>
        <w:top w:val="none" w:sz="0" w:space="0" w:color="auto"/>
        <w:left w:val="none" w:sz="0" w:space="0" w:color="auto"/>
        <w:bottom w:val="none" w:sz="0" w:space="0" w:color="auto"/>
        <w:right w:val="none" w:sz="0" w:space="0" w:color="auto"/>
      </w:divBdr>
    </w:div>
    <w:div w:id="2085056857">
      <w:bodyDiv w:val="1"/>
      <w:marLeft w:val="0"/>
      <w:marRight w:val="0"/>
      <w:marTop w:val="0"/>
      <w:marBottom w:val="0"/>
      <w:divBdr>
        <w:top w:val="none" w:sz="0" w:space="0" w:color="auto"/>
        <w:left w:val="none" w:sz="0" w:space="0" w:color="auto"/>
        <w:bottom w:val="none" w:sz="0" w:space="0" w:color="auto"/>
        <w:right w:val="none" w:sz="0" w:space="0" w:color="auto"/>
      </w:divBdr>
    </w:div>
    <w:div w:id="2085178927">
      <w:bodyDiv w:val="1"/>
      <w:marLeft w:val="0"/>
      <w:marRight w:val="0"/>
      <w:marTop w:val="0"/>
      <w:marBottom w:val="0"/>
      <w:divBdr>
        <w:top w:val="none" w:sz="0" w:space="0" w:color="auto"/>
        <w:left w:val="none" w:sz="0" w:space="0" w:color="auto"/>
        <w:bottom w:val="none" w:sz="0" w:space="0" w:color="auto"/>
        <w:right w:val="none" w:sz="0" w:space="0" w:color="auto"/>
      </w:divBdr>
    </w:div>
    <w:div w:id="2085253076">
      <w:bodyDiv w:val="1"/>
      <w:marLeft w:val="0"/>
      <w:marRight w:val="0"/>
      <w:marTop w:val="0"/>
      <w:marBottom w:val="0"/>
      <w:divBdr>
        <w:top w:val="none" w:sz="0" w:space="0" w:color="auto"/>
        <w:left w:val="none" w:sz="0" w:space="0" w:color="auto"/>
        <w:bottom w:val="none" w:sz="0" w:space="0" w:color="auto"/>
        <w:right w:val="none" w:sz="0" w:space="0" w:color="auto"/>
      </w:divBdr>
    </w:div>
    <w:div w:id="2085829774">
      <w:bodyDiv w:val="1"/>
      <w:marLeft w:val="0"/>
      <w:marRight w:val="0"/>
      <w:marTop w:val="0"/>
      <w:marBottom w:val="0"/>
      <w:divBdr>
        <w:top w:val="none" w:sz="0" w:space="0" w:color="auto"/>
        <w:left w:val="none" w:sz="0" w:space="0" w:color="auto"/>
        <w:bottom w:val="none" w:sz="0" w:space="0" w:color="auto"/>
        <w:right w:val="none" w:sz="0" w:space="0" w:color="auto"/>
      </w:divBdr>
    </w:div>
    <w:div w:id="2086173919">
      <w:bodyDiv w:val="1"/>
      <w:marLeft w:val="0"/>
      <w:marRight w:val="0"/>
      <w:marTop w:val="0"/>
      <w:marBottom w:val="0"/>
      <w:divBdr>
        <w:top w:val="none" w:sz="0" w:space="0" w:color="auto"/>
        <w:left w:val="none" w:sz="0" w:space="0" w:color="auto"/>
        <w:bottom w:val="none" w:sz="0" w:space="0" w:color="auto"/>
        <w:right w:val="none" w:sz="0" w:space="0" w:color="auto"/>
      </w:divBdr>
    </w:div>
    <w:div w:id="2086536020">
      <w:bodyDiv w:val="1"/>
      <w:marLeft w:val="0"/>
      <w:marRight w:val="0"/>
      <w:marTop w:val="0"/>
      <w:marBottom w:val="0"/>
      <w:divBdr>
        <w:top w:val="none" w:sz="0" w:space="0" w:color="auto"/>
        <w:left w:val="none" w:sz="0" w:space="0" w:color="auto"/>
        <w:bottom w:val="none" w:sz="0" w:space="0" w:color="auto"/>
        <w:right w:val="none" w:sz="0" w:space="0" w:color="auto"/>
      </w:divBdr>
    </w:div>
    <w:div w:id="2086995663">
      <w:bodyDiv w:val="1"/>
      <w:marLeft w:val="0"/>
      <w:marRight w:val="0"/>
      <w:marTop w:val="0"/>
      <w:marBottom w:val="0"/>
      <w:divBdr>
        <w:top w:val="none" w:sz="0" w:space="0" w:color="auto"/>
        <w:left w:val="none" w:sz="0" w:space="0" w:color="auto"/>
        <w:bottom w:val="none" w:sz="0" w:space="0" w:color="auto"/>
        <w:right w:val="none" w:sz="0" w:space="0" w:color="auto"/>
      </w:divBdr>
    </w:div>
    <w:div w:id="2087140831">
      <w:bodyDiv w:val="1"/>
      <w:marLeft w:val="0"/>
      <w:marRight w:val="0"/>
      <w:marTop w:val="0"/>
      <w:marBottom w:val="0"/>
      <w:divBdr>
        <w:top w:val="none" w:sz="0" w:space="0" w:color="auto"/>
        <w:left w:val="none" w:sz="0" w:space="0" w:color="auto"/>
        <w:bottom w:val="none" w:sz="0" w:space="0" w:color="auto"/>
        <w:right w:val="none" w:sz="0" w:space="0" w:color="auto"/>
      </w:divBdr>
    </w:div>
    <w:div w:id="2087144851">
      <w:bodyDiv w:val="1"/>
      <w:marLeft w:val="0"/>
      <w:marRight w:val="0"/>
      <w:marTop w:val="0"/>
      <w:marBottom w:val="0"/>
      <w:divBdr>
        <w:top w:val="none" w:sz="0" w:space="0" w:color="auto"/>
        <w:left w:val="none" w:sz="0" w:space="0" w:color="auto"/>
        <w:bottom w:val="none" w:sz="0" w:space="0" w:color="auto"/>
        <w:right w:val="none" w:sz="0" w:space="0" w:color="auto"/>
      </w:divBdr>
    </w:div>
    <w:div w:id="2087267806">
      <w:bodyDiv w:val="1"/>
      <w:marLeft w:val="0"/>
      <w:marRight w:val="0"/>
      <w:marTop w:val="0"/>
      <w:marBottom w:val="0"/>
      <w:divBdr>
        <w:top w:val="none" w:sz="0" w:space="0" w:color="auto"/>
        <w:left w:val="none" w:sz="0" w:space="0" w:color="auto"/>
        <w:bottom w:val="none" w:sz="0" w:space="0" w:color="auto"/>
        <w:right w:val="none" w:sz="0" w:space="0" w:color="auto"/>
      </w:divBdr>
    </w:div>
    <w:div w:id="2087652392">
      <w:bodyDiv w:val="1"/>
      <w:marLeft w:val="0"/>
      <w:marRight w:val="0"/>
      <w:marTop w:val="0"/>
      <w:marBottom w:val="0"/>
      <w:divBdr>
        <w:top w:val="none" w:sz="0" w:space="0" w:color="auto"/>
        <w:left w:val="none" w:sz="0" w:space="0" w:color="auto"/>
        <w:bottom w:val="none" w:sz="0" w:space="0" w:color="auto"/>
        <w:right w:val="none" w:sz="0" w:space="0" w:color="auto"/>
      </w:divBdr>
    </w:div>
    <w:div w:id="2088454020">
      <w:bodyDiv w:val="1"/>
      <w:marLeft w:val="0"/>
      <w:marRight w:val="0"/>
      <w:marTop w:val="0"/>
      <w:marBottom w:val="0"/>
      <w:divBdr>
        <w:top w:val="none" w:sz="0" w:space="0" w:color="auto"/>
        <w:left w:val="none" w:sz="0" w:space="0" w:color="auto"/>
        <w:bottom w:val="none" w:sz="0" w:space="0" w:color="auto"/>
        <w:right w:val="none" w:sz="0" w:space="0" w:color="auto"/>
      </w:divBdr>
    </w:div>
    <w:div w:id="2089031704">
      <w:bodyDiv w:val="1"/>
      <w:marLeft w:val="0"/>
      <w:marRight w:val="0"/>
      <w:marTop w:val="0"/>
      <w:marBottom w:val="0"/>
      <w:divBdr>
        <w:top w:val="none" w:sz="0" w:space="0" w:color="auto"/>
        <w:left w:val="none" w:sz="0" w:space="0" w:color="auto"/>
        <w:bottom w:val="none" w:sz="0" w:space="0" w:color="auto"/>
        <w:right w:val="none" w:sz="0" w:space="0" w:color="auto"/>
      </w:divBdr>
    </w:div>
    <w:div w:id="2089184945">
      <w:bodyDiv w:val="1"/>
      <w:marLeft w:val="0"/>
      <w:marRight w:val="0"/>
      <w:marTop w:val="0"/>
      <w:marBottom w:val="0"/>
      <w:divBdr>
        <w:top w:val="none" w:sz="0" w:space="0" w:color="auto"/>
        <w:left w:val="none" w:sz="0" w:space="0" w:color="auto"/>
        <w:bottom w:val="none" w:sz="0" w:space="0" w:color="auto"/>
        <w:right w:val="none" w:sz="0" w:space="0" w:color="auto"/>
      </w:divBdr>
    </w:div>
    <w:div w:id="2089224993">
      <w:bodyDiv w:val="1"/>
      <w:marLeft w:val="0"/>
      <w:marRight w:val="0"/>
      <w:marTop w:val="0"/>
      <w:marBottom w:val="0"/>
      <w:divBdr>
        <w:top w:val="none" w:sz="0" w:space="0" w:color="auto"/>
        <w:left w:val="none" w:sz="0" w:space="0" w:color="auto"/>
        <w:bottom w:val="none" w:sz="0" w:space="0" w:color="auto"/>
        <w:right w:val="none" w:sz="0" w:space="0" w:color="auto"/>
      </w:divBdr>
    </w:div>
    <w:div w:id="2089225163">
      <w:bodyDiv w:val="1"/>
      <w:marLeft w:val="0"/>
      <w:marRight w:val="0"/>
      <w:marTop w:val="0"/>
      <w:marBottom w:val="0"/>
      <w:divBdr>
        <w:top w:val="none" w:sz="0" w:space="0" w:color="auto"/>
        <w:left w:val="none" w:sz="0" w:space="0" w:color="auto"/>
        <w:bottom w:val="none" w:sz="0" w:space="0" w:color="auto"/>
        <w:right w:val="none" w:sz="0" w:space="0" w:color="auto"/>
      </w:divBdr>
    </w:div>
    <w:div w:id="2089377744">
      <w:bodyDiv w:val="1"/>
      <w:marLeft w:val="0"/>
      <w:marRight w:val="0"/>
      <w:marTop w:val="0"/>
      <w:marBottom w:val="0"/>
      <w:divBdr>
        <w:top w:val="none" w:sz="0" w:space="0" w:color="auto"/>
        <w:left w:val="none" w:sz="0" w:space="0" w:color="auto"/>
        <w:bottom w:val="none" w:sz="0" w:space="0" w:color="auto"/>
        <w:right w:val="none" w:sz="0" w:space="0" w:color="auto"/>
      </w:divBdr>
    </w:div>
    <w:div w:id="2089575285">
      <w:bodyDiv w:val="1"/>
      <w:marLeft w:val="0"/>
      <w:marRight w:val="0"/>
      <w:marTop w:val="0"/>
      <w:marBottom w:val="0"/>
      <w:divBdr>
        <w:top w:val="none" w:sz="0" w:space="0" w:color="auto"/>
        <w:left w:val="none" w:sz="0" w:space="0" w:color="auto"/>
        <w:bottom w:val="none" w:sz="0" w:space="0" w:color="auto"/>
        <w:right w:val="none" w:sz="0" w:space="0" w:color="auto"/>
      </w:divBdr>
    </w:div>
    <w:div w:id="2090496098">
      <w:bodyDiv w:val="1"/>
      <w:marLeft w:val="0"/>
      <w:marRight w:val="0"/>
      <w:marTop w:val="0"/>
      <w:marBottom w:val="0"/>
      <w:divBdr>
        <w:top w:val="none" w:sz="0" w:space="0" w:color="auto"/>
        <w:left w:val="none" w:sz="0" w:space="0" w:color="auto"/>
        <w:bottom w:val="none" w:sz="0" w:space="0" w:color="auto"/>
        <w:right w:val="none" w:sz="0" w:space="0" w:color="auto"/>
      </w:divBdr>
    </w:div>
    <w:div w:id="2090691676">
      <w:bodyDiv w:val="1"/>
      <w:marLeft w:val="0"/>
      <w:marRight w:val="0"/>
      <w:marTop w:val="0"/>
      <w:marBottom w:val="0"/>
      <w:divBdr>
        <w:top w:val="none" w:sz="0" w:space="0" w:color="auto"/>
        <w:left w:val="none" w:sz="0" w:space="0" w:color="auto"/>
        <w:bottom w:val="none" w:sz="0" w:space="0" w:color="auto"/>
        <w:right w:val="none" w:sz="0" w:space="0" w:color="auto"/>
      </w:divBdr>
    </w:div>
    <w:div w:id="2091193304">
      <w:bodyDiv w:val="1"/>
      <w:marLeft w:val="0"/>
      <w:marRight w:val="0"/>
      <w:marTop w:val="0"/>
      <w:marBottom w:val="0"/>
      <w:divBdr>
        <w:top w:val="none" w:sz="0" w:space="0" w:color="auto"/>
        <w:left w:val="none" w:sz="0" w:space="0" w:color="auto"/>
        <w:bottom w:val="none" w:sz="0" w:space="0" w:color="auto"/>
        <w:right w:val="none" w:sz="0" w:space="0" w:color="auto"/>
      </w:divBdr>
    </w:div>
    <w:div w:id="2091347797">
      <w:bodyDiv w:val="1"/>
      <w:marLeft w:val="0"/>
      <w:marRight w:val="0"/>
      <w:marTop w:val="0"/>
      <w:marBottom w:val="0"/>
      <w:divBdr>
        <w:top w:val="none" w:sz="0" w:space="0" w:color="auto"/>
        <w:left w:val="none" w:sz="0" w:space="0" w:color="auto"/>
        <w:bottom w:val="none" w:sz="0" w:space="0" w:color="auto"/>
        <w:right w:val="none" w:sz="0" w:space="0" w:color="auto"/>
      </w:divBdr>
    </w:div>
    <w:div w:id="2091612047">
      <w:bodyDiv w:val="1"/>
      <w:marLeft w:val="0"/>
      <w:marRight w:val="0"/>
      <w:marTop w:val="0"/>
      <w:marBottom w:val="0"/>
      <w:divBdr>
        <w:top w:val="none" w:sz="0" w:space="0" w:color="auto"/>
        <w:left w:val="none" w:sz="0" w:space="0" w:color="auto"/>
        <w:bottom w:val="none" w:sz="0" w:space="0" w:color="auto"/>
        <w:right w:val="none" w:sz="0" w:space="0" w:color="auto"/>
      </w:divBdr>
    </w:div>
    <w:div w:id="2091734933">
      <w:bodyDiv w:val="1"/>
      <w:marLeft w:val="0"/>
      <w:marRight w:val="0"/>
      <w:marTop w:val="0"/>
      <w:marBottom w:val="0"/>
      <w:divBdr>
        <w:top w:val="none" w:sz="0" w:space="0" w:color="auto"/>
        <w:left w:val="none" w:sz="0" w:space="0" w:color="auto"/>
        <w:bottom w:val="none" w:sz="0" w:space="0" w:color="auto"/>
        <w:right w:val="none" w:sz="0" w:space="0" w:color="auto"/>
      </w:divBdr>
    </w:div>
    <w:div w:id="2091804192">
      <w:bodyDiv w:val="1"/>
      <w:marLeft w:val="0"/>
      <w:marRight w:val="0"/>
      <w:marTop w:val="0"/>
      <w:marBottom w:val="0"/>
      <w:divBdr>
        <w:top w:val="none" w:sz="0" w:space="0" w:color="auto"/>
        <w:left w:val="none" w:sz="0" w:space="0" w:color="auto"/>
        <w:bottom w:val="none" w:sz="0" w:space="0" w:color="auto"/>
        <w:right w:val="none" w:sz="0" w:space="0" w:color="auto"/>
      </w:divBdr>
    </w:div>
    <w:div w:id="2091807921">
      <w:bodyDiv w:val="1"/>
      <w:marLeft w:val="0"/>
      <w:marRight w:val="0"/>
      <w:marTop w:val="0"/>
      <w:marBottom w:val="0"/>
      <w:divBdr>
        <w:top w:val="none" w:sz="0" w:space="0" w:color="auto"/>
        <w:left w:val="none" w:sz="0" w:space="0" w:color="auto"/>
        <w:bottom w:val="none" w:sz="0" w:space="0" w:color="auto"/>
        <w:right w:val="none" w:sz="0" w:space="0" w:color="auto"/>
      </w:divBdr>
    </w:div>
    <w:div w:id="2091809676">
      <w:bodyDiv w:val="1"/>
      <w:marLeft w:val="0"/>
      <w:marRight w:val="0"/>
      <w:marTop w:val="0"/>
      <w:marBottom w:val="0"/>
      <w:divBdr>
        <w:top w:val="none" w:sz="0" w:space="0" w:color="auto"/>
        <w:left w:val="none" w:sz="0" w:space="0" w:color="auto"/>
        <w:bottom w:val="none" w:sz="0" w:space="0" w:color="auto"/>
        <w:right w:val="none" w:sz="0" w:space="0" w:color="auto"/>
      </w:divBdr>
    </w:div>
    <w:div w:id="2092121998">
      <w:bodyDiv w:val="1"/>
      <w:marLeft w:val="0"/>
      <w:marRight w:val="0"/>
      <w:marTop w:val="0"/>
      <w:marBottom w:val="0"/>
      <w:divBdr>
        <w:top w:val="none" w:sz="0" w:space="0" w:color="auto"/>
        <w:left w:val="none" w:sz="0" w:space="0" w:color="auto"/>
        <w:bottom w:val="none" w:sz="0" w:space="0" w:color="auto"/>
        <w:right w:val="none" w:sz="0" w:space="0" w:color="auto"/>
      </w:divBdr>
    </w:div>
    <w:div w:id="2092309657">
      <w:bodyDiv w:val="1"/>
      <w:marLeft w:val="0"/>
      <w:marRight w:val="0"/>
      <w:marTop w:val="0"/>
      <w:marBottom w:val="0"/>
      <w:divBdr>
        <w:top w:val="none" w:sz="0" w:space="0" w:color="auto"/>
        <w:left w:val="none" w:sz="0" w:space="0" w:color="auto"/>
        <w:bottom w:val="none" w:sz="0" w:space="0" w:color="auto"/>
        <w:right w:val="none" w:sz="0" w:space="0" w:color="auto"/>
      </w:divBdr>
    </w:div>
    <w:div w:id="2092775441">
      <w:bodyDiv w:val="1"/>
      <w:marLeft w:val="0"/>
      <w:marRight w:val="0"/>
      <w:marTop w:val="0"/>
      <w:marBottom w:val="0"/>
      <w:divBdr>
        <w:top w:val="none" w:sz="0" w:space="0" w:color="auto"/>
        <w:left w:val="none" w:sz="0" w:space="0" w:color="auto"/>
        <w:bottom w:val="none" w:sz="0" w:space="0" w:color="auto"/>
        <w:right w:val="none" w:sz="0" w:space="0" w:color="auto"/>
      </w:divBdr>
    </w:div>
    <w:div w:id="2093161108">
      <w:bodyDiv w:val="1"/>
      <w:marLeft w:val="0"/>
      <w:marRight w:val="0"/>
      <w:marTop w:val="0"/>
      <w:marBottom w:val="0"/>
      <w:divBdr>
        <w:top w:val="none" w:sz="0" w:space="0" w:color="auto"/>
        <w:left w:val="none" w:sz="0" w:space="0" w:color="auto"/>
        <w:bottom w:val="none" w:sz="0" w:space="0" w:color="auto"/>
        <w:right w:val="none" w:sz="0" w:space="0" w:color="auto"/>
      </w:divBdr>
    </w:div>
    <w:div w:id="2093967475">
      <w:bodyDiv w:val="1"/>
      <w:marLeft w:val="0"/>
      <w:marRight w:val="0"/>
      <w:marTop w:val="0"/>
      <w:marBottom w:val="0"/>
      <w:divBdr>
        <w:top w:val="none" w:sz="0" w:space="0" w:color="auto"/>
        <w:left w:val="none" w:sz="0" w:space="0" w:color="auto"/>
        <w:bottom w:val="none" w:sz="0" w:space="0" w:color="auto"/>
        <w:right w:val="none" w:sz="0" w:space="0" w:color="auto"/>
      </w:divBdr>
    </w:div>
    <w:div w:id="2094083250">
      <w:bodyDiv w:val="1"/>
      <w:marLeft w:val="0"/>
      <w:marRight w:val="0"/>
      <w:marTop w:val="0"/>
      <w:marBottom w:val="0"/>
      <w:divBdr>
        <w:top w:val="none" w:sz="0" w:space="0" w:color="auto"/>
        <w:left w:val="none" w:sz="0" w:space="0" w:color="auto"/>
        <w:bottom w:val="none" w:sz="0" w:space="0" w:color="auto"/>
        <w:right w:val="none" w:sz="0" w:space="0" w:color="auto"/>
      </w:divBdr>
    </w:div>
    <w:div w:id="2094155240">
      <w:bodyDiv w:val="1"/>
      <w:marLeft w:val="0"/>
      <w:marRight w:val="0"/>
      <w:marTop w:val="0"/>
      <w:marBottom w:val="0"/>
      <w:divBdr>
        <w:top w:val="none" w:sz="0" w:space="0" w:color="auto"/>
        <w:left w:val="none" w:sz="0" w:space="0" w:color="auto"/>
        <w:bottom w:val="none" w:sz="0" w:space="0" w:color="auto"/>
        <w:right w:val="none" w:sz="0" w:space="0" w:color="auto"/>
      </w:divBdr>
    </w:div>
    <w:div w:id="2094281445">
      <w:bodyDiv w:val="1"/>
      <w:marLeft w:val="0"/>
      <w:marRight w:val="0"/>
      <w:marTop w:val="0"/>
      <w:marBottom w:val="0"/>
      <w:divBdr>
        <w:top w:val="none" w:sz="0" w:space="0" w:color="auto"/>
        <w:left w:val="none" w:sz="0" w:space="0" w:color="auto"/>
        <w:bottom w:val="none" w:sz="0" w:space="0" w:color="auto"/>
        <w:right w:val="none" w:sz="0" w:space="0" w:color="auto"/>
      </w:divBdr>
    </w:div>
    <w:div w:id="2094348855">
      <w:bodyDiv w:val="1"/>
      <w:marLeft w:val="0"/>
      <w:marRight w:val="0"/>
      <w:marTop w:val="0"/>
      <w:marBottom w:val="0"/>
      <w:divBdr>
        <w:top w:val="none" w:sz="0" w:space="0" w:color="auto"/>
        <w:left w:val="none" w:sz="0" w:space="0" w:color="auto"/>
        <w:bottom w:val="none" w:sz="0" w:space="0" w:color="auto"/>
        <w:right w:val="none" w:sz="0" w:space="0" w:color="auto"/>
      </w:divBdr>
    </w:div>
    <w:div w:id="2094354490">
      <w:bodyDiv w:val="1"/>
      <w:marLeft w:val="0"/>
      <w:marRight w:val="0"/>
      <w:marTop w:val="0"/>
      <w:marBottom w:val="0"/>
      <w:divBdr>
        <w:top w:val="none" w:sz="0" w:space="0" w:color="auto"/>
        <w:left w:val="none" w:sz="0" w:space="0" w:color="auto"/>
        <w:bottom w:val="none" w:sz="0" w:space="0" w:color="auto"/>
        <w:right w:val="none" w:sz="0" w:space="0" w:color="auto"/>
      </w:divBdr>
    </w:div>
    <w:div w:id="2094425000">
      <w:bodyDiv w:val="1"/>
      <w:marLeft w:val="0"/>
      <w:marRight w:val="0"/>
      <w:marTop w:val="0"/>
      <w:marBottom w:val="0"/>
      <w:divBdr>
        <w:top w:val="none" w:sz="0" w:space="0" w:color="auto"/>
        <w:left w:val="none" w:sz="0" w:space="0" w:color="auto"/>
        <w:bottom w:val="none" w:sz="0" w:space="0" w:color="auto"/>
        <w:right w:val="none" w:sz="0" w:space="0" w:color="auto"/>
      </w:divBdr>
    </w:div>
    <w:div w:id="2095126495">
      <w:bodyDiv w:val="1"/>
      <w:marLeft w:val="0"/>
      <w:marRight w:val="0"/>
      <w:marTop w:val="0"/>
      <w:marBottom w:val="0"/>
      <w:divBdr>
        <w:top w:val="none" w:sz="0" w:space="0" w:color="auto"/>
        <w:left w:val="none" w:sz="0" w:space="0" w:color="auto"/>
        <w:bottom w:val="none" w:sz="0" w:space="0" w:color="auto"/>
        <w:right w:val="none" w:sz="0" w:space="0" w:color="auto"/>
      </w:divBdr>
    </w:div>
    <w:div w:id="2096004471">
      <w:bodyDiv w:val="1"/>
      <w:marLeft w:val="0"/>
      <w:marRight w:val="0"/>
      <w:marTop w:val="0"/>
      <w:marBottom w:val="0"/>
      <w:divBdr>
        <w:top w:val="none" w:sz="0" w:space="0" w:color="auto"/>
        <w:left w:val="none" w:sz="0" w:space="0" w:color="auto"/>
        <w:bottom w:val="none" w:sz="0" w:space="0" w:color="auto"/>
        <w:right w:val="none" w:sz="0" w:space="0" w:color="auto"/>
      </w:divBdr>
    </w:div>
    <w:div w:id="2096706607">
      <w:bodyDiv w:val="1"/>
      <w:marLeft w:val="0"/>
      <w:marRight w:val="0"/>
      <w:marTop w:val="0"/>
      <w:marBottom w:val="0"/>
      <w:divBdr>
        <w:top w:val="none" w:sz="0" w:space="0" w:color="auto"/>
        <w:left w:val="none" w:sz="0" w:space="0" w:color="auto"/>
        <w:bottom w:val="none" w:sz="0" w:space="0" w:color="auto"/>
        <w:right w:val="none" w:sz="0" w:space="0" w:color="auto"/>
      </w:divBdr>
    </w:div>
    <w:div w:id="2096974962">
      <w:bodyDiv w:val="1"/>
      <w:marLeft w:val="0"/>
      <w:marRight w:val="0"/>
      <w:marTop w:val="0"/>
      <w:marBottom w:val="0"/>
      <w:divBdr>
        <w:top w:val="none" w:sz="0" w:space="0" w:color="auto"/>
        <w:left w:val="none" w:sz="0" w:space="0" w:color="auto"/>
        <w:bottom w:val="none" w:sz="0" w:space="0" w:color="auto"/>
        <w:right w:val="none" w:sz="0" w:space="0" w:color="auto"/>
      </w:divBdr>
    </w:div>
    <w:div w:id="2097172357">
      <w:bodyDiv w:val="1"/>
      <w:marLeft w:val="0"/>
      <w:marRight w:val="0"/>
      <w:marTop w:val="0"/>
      <w:marBottom w:val="0"/>
      <w:divBdr>
        <w:top w:val="none" w:sz="0" w:space="0" w:color="auto"/>
        <w:left w:val="none" w:sz="0" w:space="0" w:color="auto"/>
        <w:bottom w:val="none" w:sz="0" w:space="0" w:color="auto"/>
        <w:right w:val="none" w:sz="0" w:space="0" w:color="auto"/>
      </w:divBdr>
    </w:div>
    <w:div w:id="2097356111">
      <w:bodyDiv w:val="1"/>
      <w:marLeft w:val="0"/>
      <w:marRight w:val="0"/>
      <w:marTop w:val="0"/>
      <w:marBottom w:val="0"/>
      <w:divBdr>
        <w:top w:val="none" w:sz="0" w:space="0" w:color="auto"/>
        <w:left w:val="none" w:sz="0" w:space="0" w:color="auto"/>
        <w:bottom w:val="none" w:sz="0" w:space="0" w:color="auto"/>
        <w:right w:val="none" w:sz="0" w:space="0" w:color="auto"/>
      </w:divBdr>
    </w:div>
    <w:div w:id="2097434319">
      <w:bodyDiv w:val="1"/>
      <w:marLeft w:val="0"/>
      <w:marRight w:val="0"/>
      <w:marTop w:val="0"/>
      <w:marBottom w:val="0"/>
      <w:divBdr>
        <w:top w:val="none" w:sz="0" w:space="0" w:color="auto"/>
        <w:left w:val="none" w:sz="0" w:space="0" w:color="auto"/>
        <w:bottom w:val="none" w:sz="0" w:space="0" w:color="auto"/>
        <w:right w:val="none" w:sz="0" w:space="0" w:color="auto"/>
      </w:divBdr>
    </w:div>
    <w:div w:id="2097558449">
      <w:bodyDiv w:val="1"/>
      <w:marLeft w:val="0"/>
      <w:marRight w:val="0"/>
      <w:marTop w:val="0"/>
      <w:marBottom w:val="0"/>
      <w:divBdr>
        <w:top w:val="none" w:sz="0" w:space="0" w:color="auto"/>
        <w:left w:val="none" w:sz="0" w:space="0" w:color="auto"/>
        <w:bottom w:val="none" w:sz="0" w:space="0" w:color="auto"/>
        <w:right w:val="none" w:sz="0" w:space="0" w:color="auto"/>
      </w:divBdr>
    </w:div>
    <w:div w:id="2097703465">
      <w:bodyDiv w:val="1"/>
      <w:marLeft w:val="0"/>
      <w:marRight w:val="0"/>
      <w:marTop w:val="0"/>
      <w:marBottom w:val="0"/>
      <w:divBdr>
        <w:top w:val="none" w:sz="0" w:space="0" w:color="auto"/>
        <w:left w:val="none" w:sz="0" w:space="0" w:color="auto"/>
        <w:bottom w:val="none" w:sz="0" w:space="0" w:color="auto"/>
        <w:right w:val="none" w:sz="0" w:space="0" w:color="auto"/>
      </w:divBdr>
    </w:div>
    <w:div w:id="2097707984">
      <w:bodyDiv w:val="1"/>
      <w:marLeft w:val="0"/>
      <w:marRight w:val="0"/>
      <w:marTop w:val="0"/>
      <w:marBottom w:val="0"/>
      <w:divBdr>
        <w:top w:val="none" w:sz="0" w:space="0" w:color="auto"/>
        <w:left w:val="none" w:sz="0" w:space="0" w:color="auto"/>
        <w:bottom w:val="none" w:sz="0" w:space="0" w:color="auto"/>
        <w:right w:val="none" w:sz="0" w:space="0" w:color="auto"/>
      </w:divBdr>
    </w:div>
    <w:div w:id="2097826749">
      <w:bodyDiv w:val="1"/>
      <w:marLeft w:val="0"/>
      <w:marRight w:val="0"/>
      <w:marTop w:val="0"/>
      <w:marBottom w:val="0"/>
      <w:divBdr>
        <w:top w:val="none" w:sz="0" w:space="0" w:color="auto"/>
        <w:left w:val="none" w:sz="0" w:space="0" w:color="auto"/>
        <w:bottom w:val="none" w:sz="0" w:space="0" w:color="auto"/>
        <w:right w:val="none" w:sz="0" w:space="0" w:color="auto"/>
      </w:divBdr>
    </w:div>
    <w:div w:id="2098092715">
      <w:bodyDiv w:val="1"/>
      <w:marLeft w:val="0"/>
      <w:marRight w:val="0"/>
      <w:marTop w:val="0"/>
      <w:marBottom w:val="0"/>
      <w:divBdr>
        <w:top w:val="none" w:sz="0" w:space="0" w:color="auto"/>
        <w:left w:val="none" w:sz="0" w:space="0" w:color="auto"/>
        <w:bottom w:val="none" w:sz="0" w:space="0" w:color="auto"/>
        <w:right w:val="none" w:sz="0" w:space="0" w:color="auto"/>
      </w:divBdr>
    </w:div>
    <w:div w:id="2098138139">
      <w:bodyDiv w:val="1"/>
      <w:marLeft w:val="0"/>
      <w:marRight w:val="0"/>
      <w:marTop w:val="0"/>
      <w:marBottom w:val="0"/>
      <w:divBdr>
        <w:top w:val="none" w:sz="0" w:space="0" w:color="auto"/>
        <w:left w:val="none" w:sz="0" w:space="0" w:color="auto"/>
        <w:bottom w:val="none" w:sz="0" w:space="0" w:color="auto"/>
        <w:right w:val="none" w:sz="0" w:space="0" w:color="auto"/>
      </w:divBdr>
    </w:div>
    <w:div w:id="2098167533">
      <w:bodyDiv w:val="1"/>
      <w:marLeft w:val="0"/>
      <w:marRight w:val="0"/>
      <w:marTop w:val="0"/>
      <w:marBottom w:val="0"/>
      <w:divBdr>
        <w:top w:val="none" w:sz="0" w:space="0" w:color="auto"/>
        <w:left w:val="none" w:sz="0" w:space="0" w:color="auto"/>
        <w:bottom w:val="none" w:sz="0" w:space="0" w:color="auto"/>
        <w:right w:val="none" w:sz="0" w:space="0" w:color="auto"/>
      </w:divBdr>
    </w:div>
    <w:div w:id="2098361212">
      <w:bodyDiv w:val="1"/>
      <w:marLeft w:val="0"/>
      <w:marRight w:val="0"/>
      <w:marTop w:val="0"/>
      <w:marBottom w:val="0"/>
      <w:divBdr>
        <w:top w:val="none" w:sz="0" w:space="0" w:color="auto"/>
        <w:left w:val="none" w:sz="0" w:space="0" w:color="auto"/>
        <w:bottom w:val="none" w:sz="0" w:space="0" w:color="auto"/>
        <w:right w:val="none" w:sz="0" w:space="0" w:color="auto"/>
      </w:divBdr>
    </w:div>
    <w:div w:id="2098403024">
      <w:bodyDiv w:val="1"/>
      <w:marLeft w:val="0"/>
      <w:marRight w:val="0"/>
      <w:marTop w:val="0"/>
      <w:marBottom w:val="0"/>
      <w:divBdr>
        <w:top w:val="none" w:sz="0" w:space="0" w:color="auto"/>
        <w:left w:val="none" w:sz="0" w:space="0" w:color="auto"/>
        <w:bottom w:val="none" w:sz="0" w:space="0" w:color="auto"/>
        <w:right w:val="none" w:sz="0" w:space="0" w:color="auto"/>
      </w:divBdr>
    </w:div>
    <w:div w:id="2098819096">
      <w:bodyDiv w:val="1"/>
      <w:marLeft w:val="0"/>
      <w:marRight w:val="0"/>
      <w:marTop w:val="0"/>
      <w:marBottom w:val="0"/>
      <w:divBdr>
        <w:top w:val="none" w:sz="0" w:space="0" w:color="auto"/>
        <w:left w:val="none" w:sz="0" w:space="0" w:color="auto"/>
        <w:bottom w:val="none" w:sz="0" w:space="0" w:color="auto"/>
        <w:right w:val="none" w:sz="0" w:space="0" w:color="auto"/>
      </w:divBdr>
    </w:div>
    <w:div w:id="2098938679">
      <w:bodyDiv w:val="1"/>
      <w:marLeft w:val="0"/>
      <w:marRight w:val="0"/>
      <w:marTop w:val="0"/>
      <w:marBottom w:val="0"/>
      <w:divBdr>
        <w:top w:val="none" w:sz="0" w:space="0" w:color="auto"/>
        <w:left w:val="none" w:sz="0" w:space="0" w:color="auto"/>
        <w:bottom w:val="none" w:sz="0" w:space="0" w:color="auto"/>
        <w:right w:val="none" w:sz="0" w:space="0" w:color="auto"/>
      </w:divBdr>
    </w:div>
    <w:div w:id="2098944876">
      <w:bodyDiv w:val="1"/>
      <w:marLeft w:val="0"/>
      <w:marRight w:val="0"/>
      <w:marTop w:val="0"/>
      <w:marBottom w:val="0"/>
      <w:divBdr>
        <w:top w:val="none" w:sz="0" w:space="0" w:color="auto"/>
        <w:left w:val="none" w:sz="0" w:space="0" w:color="auto"/>
        <w:bottom w:val="none" w:sz="0" w:space="0" w:color="auto"/>
        <w:right w:val="none" w:sz="0" w:space="0" w:color="auto"/>
      </w:divBdr>
    </w:div>
    <w:div w:id="2099058444">
      <w:bodyDiv w:val="1"/>
      <w:marLeft w:val="0"/>
      <w:marRight w:val="0"/>
      <w:marTop w:val="0"/>
      <w:marBottom w:val="0"/>
      <w:divBdr>
        <w:top w:val="none" w:sz="0" w:space="0" w:color="auto"/>
        <w:left w:val="none" w:sz="0" w:space="0" w:color="auto"/>
        <w:bottom w:val="none" w:sz="0" w:space="0" w:color="auto"/>
        <w:right w:val="none" w:sz="0" w:space="0" w:color="auto"/>
      </w:divBdr>
    </w:div>
    <w:div w:id="2099448171">
      <w:bodyDiv w:val="1"/>
      <w:marLeft w:val="0"/>
      <w:marRight w:val="0"/>
      <w:marTop w:val="0"/>
      <w:marBottom w:val="0"/>
      <w:divBdr>
        <w:top w:val="none" w:sz="0" w:space="0" w:color="auto"/>
        <w:left w:val="none" w:sz="0" w:space="0" w:color="auto"/>
        <w:bottom w:val="none" w:sz="0" w:space="0" w:color="auto"/>
        <w:right w:val="none" w:sz="0" w:space="0" w:color="auto"/>
      </w:divBdr>
    </w:div>
    <w:div w:id="2099859689">
      <w:bodyDiv w:val="1"/>
      <w:marLeft w:val="0"/>
      <w:marRight w:val="0"/>
      <w:marTop w:val="0"/>
      <w:marBottom w:val="0"/>
      <w:divBdr>
        <w:top w:val="none" w:sz="0" w:space="0" w:color="auto"/>
        <w:left w:val="none" w:sz="0" w:space="0" w:color="auto"/>
        <w:bottom w:val="none" w:sz="0" w:space="0" w:color="auto"/>
        <w:right w:val="none" w:sz="0" w:space="0" w:color="auto"/>
      </w:divBdr>
    </w:div>
    <w:div w:id="2099867544">
      <w:bodyDiv w:val="1"/>
      <w:marLeft w:val="0"/>
      <w:marRight w:val="0"/>
      <w:marTop w:val="0"/>
      <w:marBottom w:val="0"/>
      <w:divBdr>
        <w:top w:val="none" w:sz="0" w:space="0" w:color="auto"/>
        <w:left w:val="none" w:sz="0" w:space="0" w:color="auto"/>
        <w:bottom w:val="none" w:sz="0" w:space="0" w:color="auto"/>
        <w:right w:val="none" w:sz="0" w:space="0" w:color="auto"/>
      </w:divBdr>
    </w:div>
    <w:div w:id="2099984328">
      <w:bodyDiv w:val="1"/>
      <w:marLeft w:val="0"/>
      <w:marRight w:val="0"/>
      <w:marTop w:val="0"/>
      <w:marBottom w:val="0"/>
      <w:divBdr>
        <w:top w:val="none" w:sz="0" w:space="0" w:color="auto"/>
        <w:left w:val="none" w:sz="0" w:space="0" w:color="auto"/>
        <w:bottom w:val="none" w:sz="0" w:space="0" w:color="auto"/>
        <w:right w:val="none" w:sz="0" w:space="0" w:color="auto"/>
      </w:divBdr>
    </w:div>
    <w:div w:id="2100638593">
      <w:bodyDiv w:val="1"/>
      <w:marLeft w:val="0"/>
      <w:marRight w:val="0"/>
      <w:marTop w:val="0"/>
      <w:marBottom w:val="0"/>
      <w:divBdr>
        <w:top w:val="none" w:sz="0" w:space="0" w:color="auto"/>
        <w:left w:val="none" w:sz="0" w:space="0" w:color="auto"/>
        <w:bottom w:val="none" w:sz="0" w:space="0" w:color="auto"/>
        <w:right w:val="none" w:sz="0" w:space="0" w:color="auto"/>
      </w:divBdr>
    </w:div>
    <w:div w:id="2101099743">
      <w:bodyDiv w:val="1"/>
      <w:marLeft w:val="0"/>
      <w:marRight w:val="0"/>
      <w:marTop w:val="0"/>
      <w:marBottom w:val="0"/>
      <w:divBdr>
        <w:top w:val="none" w:sz="0" w:space="0" w:color="auto"/>
        <w:left w:val="none" w:sz="0" w:space="0" w:color="auto"/>
        <w:bottom w:val="none" w:sz="0" w:space="0" w:color="auto"/>
        <w:right w:val="none" w:sz="0" w:space="0" w:color="auto"/>
      </w:divBdr>
    </w:div>
    <w:div w:id="2101412722">
      <w:bodyDiv w:val="1"/>
      <w:marLeft w:val="0"/>
      <w:marRight w:val="0"/>
      <w:marTop w:val="0"/>
      <w:marBottom w:val="0"/>
      <w:divBdr>
        <w:top w:val="none" w:sz="0" w:space="0" w:color="auto"/>
        <w:left w:val="none" w:sz="0" w:space="0" w:color="auto"/>
        <w:bottom w:val="none" w:sz="0" w:space="0" w:color="auto"/>
        <w:right w:val="none" w:sz="0" w:space="0" w:color="auto"/>
      </w:divBdr>
    </w:div>
    <w:div w:id="2101873780">
      <w:bodyDiv w:val="1"/>
      <w:marLeft w:val="0"/>
      <w:marRight w:val="0"/>
      <w:marTop w:val="0"/>
      <w:marBottom w:val="0"/>
      <w:divBdr>
        <w:top w:val="none" w:sz="0" w:space="0" w:color="auto"/>
        <w:left w:val="none" w:sz="0" w:space="0" w:color="auto"/>
        <w:bottom w:val="none" w:sz="0" w:space="0" w:color="auto"/>
        <w:right w:val="none" w:sz="0" w:space="0" w:color="auto"/>
      </w:divBdr>
    </w:div>
    <w:div w:id="2102027510">
      <w:bodyDiv w:val="1"/>
      <w:marLeft w:val="0"/>
      <w:marRight w:val="0"/>
      <w:marTop w:val="0"/>
      <w:marBottom w:val="0"/>
      <w:divBdr>
        <w:top w:val="none" w:sz="0" w:space="0" w:color="auto"/>
        <w:left w:val="none" w:sz="0" w:space="0" w:color="auto"/>
        <w:bottom w:val="none" w:sz="0" w:space="0" w:color="auto"/>
        <w:right w:val="none" w:sz="0" w:space="0" w:color="auto"/>
      </w:divBdr>
    </w:div>
    <w:div w:id="2102295003">
      <w:bodyDiv w:val="1"/>
      <w:marLeft w:val="0"/>
      <w:marRight w:val="0"/>
      <w:marTop w:val="0"/>
      <w:marBottom w:val="0"/>
      <w:divBdr>
        <w:top w:val="none" w:sz="0" w:space="0" w:color="auto"/>
        <w:left w:val="none" w:sz="0" w:space="0" w:color="auto"/>
        <w:bottom w:val="none" w:sz="0" w:space="0" w:color="auto"/>
        <w:right w:val="none" w:sz="0" w:space="0" w:color="auto"/>
      </w:divBdr>
    </w:div>
    <w:div w:id="2102674747">
      <w:bodyDiv w:val="1"/>
      <w:marLeft w:val="0"/>
      <w:marRight w:val="0"/>
      <w:marTop w:val="0"/>
      <w:marBottom w:val="0"/>
      <w:divBdr>
        <w:top w:val="none" w:sz="0" w:space="0" w:color="auto"/>
        <w:left w:val="none" w:sz="0" w:space="0" w:color="auto"/>
        <w:bottom w:val="none" w:sz="0" w:space="0" w:color="auto"/>
        <w:right w:val="none" w:sz="0" w:space="0" w:color="auto"/>
      </w:divBdr>
    </w:div>
    <w:div w:id="2103066996">
      <w:bodyDiv w:val="1"/>
      <w:marLeft w:val="0"/>
      <w:marRight w:val="0"/>
      <w:marTop w:val="0"/>
      <w:marBottom w:val="0"/>
      <w:divBdr>
        <w:top w:val="none" w:sz="0" w:space="0" w:color="auto"/>
        <w:left w:val="none" w:sz="0" w:space="0" w:color="auto"/>
        <w:bottom w:val="none" w:sz="0" w:space="0" w:color="auto"/>
        <w:right w:val="none" w:sz="0" w:space="0" w:color="auto"/>
      </w:divBdr>
    </w:div>
    <w:div w:id="2103842302">
      <w:bodyDiv w:val="1"/>
      <w:marLeft w:val="0"/>
      <w:marRight w:val="0"/>
      <w:marTop w:val="0"/>
      <w:marBottom w:val="0"/>
      <w:divBdr>
        <w:top w:val="none" w:sz="0" w:space="0" w:color="auto"/>
        <w:left w:val="none" w:sz="0" w:space="0" w:color="auto"/>
        <w:bottom w:val="none" w:sz="0" w:space="0" w:color="auto"/>
        <w:right w:val="none" w:sz="0" w:space="0" w:color="auto"/>
      </w:divBdr>
    </w:div>
    <w:div w:id="2104304839">
      <w:bodyDiv w:val="1"/>
      <w:marLeft w:val="0"/>
      <w:marRight w:val="0"/>
      <w:marTop w:val="0"/>
      <w:marBottom w:val="0"/>
      <w:divBdr>
        <w:top w:val="none" w:sz="0" w:space="0" w:color="auto"/>
        <w:left w:val="none" w:sz="0" w:space="0" w:color="auto"/>
        <w:bottom w:val="none" w:sz="0" w:space="0" w:color="auto"/>
        <w:right w:val="none" w:sz="0" w:space="0" w:color="auto"/>
      </w:divBdr>
    </w:div>
    <w:div w:id="2104573094">
      <w:bodyDiv w:val="1"/>
      <w:marLeft w:val="0"/>
      <w:marRight w:val="0"/>
      <w:marTop w:val="0"/>
      <w:marBottom w:val="0"/>
      <w:divBdr>
        <w:top w:val="none" w:sz="0" w:space="0" w:color="auto"/>
        <w:left w:val="none" w:sz="0" w:space="0" w:color="auto"/>
        <w:bottom w:val="none" w:sz="0" w:space="0" w:color="auto"/>
        <w:right w:val="none" w:sz="0" w:space="0" w:color="auto"/>
      </w:divBdr>
    </w:div>
    <w:div w:id="2105149316">
      <w:bodyDiv w:val="1"/>
      <w:marLeft w:val="0"/>
      <w:marRight w:val="0"/>
      <w:marTop w:val="0"/>
      <w:marBottom w:val="0"/>
      <w:divBdr>
        <w:top w:val="none" w:sz="0" w:space="0" w:color="auto"/>
        <w:left w:val="none" w:sz="0" w:space="0" w:color="auto"/>
        <w:bottom w:val="none" w:sz="0" w:space="0" w:color="auto"/>
        <w:right w:val="none" w:sz="0" w:space="0" w:color="auto"/>
      </w:divBdr>
    </w:div>
    <w:div w:id="2105219307">
      <w:bodyDiv w:val="1"/>
      <w:marLeft w:val="0"/>
      <w:marRight w:val="0"/>
      <w:marTop w:val="0"/>
      <w:marBottom w:val="0"/>
      <w:divBdr>
        <w:top w:val="none" w:sz="0" w:space="0" w:color="auto"/>
        <w:left w:val="none" w:sz="0" w:space="0" w:color="auto"/>
        <w:bottom w:val="none" w:sz="0" w:space="0" w:color="auto"/>
        <w:right w:val="none" w:sz="0" w:space="0" w:color="auto"/>
      </w:divBdr>
    </w:div>
    <w:div w:id="2105226745">
      <w:bodyDiv w:val="1"/>
      <w:marLeft w:val="0"/>
      <w:marRight w:val="0"/>
      <w:marTop w:val="0"/>
      <w:marBottom w:val="0"/>
      <w:divBdr>
        <w:top w:val="none" w:sz="0" w:space="0" w:color="auto"/>
        <w:left w:val="none" w:sz="0" w:space="0" w:color="auto"/>
        <w:bottom w:val="none" w:sz="0" w:space="0" w:color="auto"/>
        <w:right w:val="none" w:sz="0" w:space="0" w:color="auto"/>
      </w:divBdr>
    </w:div>
    <w:div w:id="2106224021">
      <w:bodyDiv w:val="1"/>
      <w:marLeft w:val="0"/>
      <w:marRight w:val="0"/>
      <w:marTop w:val="0"/>
      <w:marBottom w:val="0"/>
      <w:divBdr>
        <w:top w:val="none" w:sz="0" w:space="0" w:color="auto"/>
        <w:left w:val="none" w:sz="0" w:space="0" w:color="auto"/>
        <w:bottom w:val="none" w:sz="0" w:space="0" w:color="auto"/>
        <w:right w:val="none" w:sz="0" w:space="0" w:color="auto"/>
      </w:divBdr>
    </w:div>
    <w:div w:id="2106993047">
      <w:bodyDiv w:val="1"/>
      <w:marLeft w:val="0"/>
      <w:marRight w:val="0"/>
      <w:marTop w:val="0"/>
      <w:marBottom w:val="0"/>
      <w:divBdr>
        <w:top w:val="none" w:sz="0" w:space="0" w:color="auto"/>
        <w:left w:val="none" w:sz="0" w:space="0" w:color="auto"/>
        <w:bottom w:val="none" w:sz="0" w:space="0" w:color="auto"/>
        <w:right w:val="none" w:sz="0" w:space="0" w:color="auto"/>
      </w:divBdr>
    </w:div>
    <w:div w:id="2106997662">
      <w:bodyDiv w:val="1"/>
      <w:marLeft w:val="0"/>
      <w:marRight w:val="0"/>
      <w:marTop w:val="0"/>
      <w:marBottom w:val="0"/>
      <w:divBdr>
        <w:top w:val="none" w:sz="0" w:space="0" w:color="auto"/>
        <w:left w:val="none" w:sz="0" w:space="0" w:color="auto"/>
        <w:bottom w:val="none" w:sz="0" w:space="0" w:color="auto"/>
        <w:right w:val="none" w:sz="0" w:space="0" w:color="auto"/>
      </w:divBdr>
    </w:div>
    <w:div w:id="2107264425">
      <w:bodyDiv w:val="1"/>
      <w:marLeft w:val="0"/>
      <w:marRight w:val="0"/>
      <w:marTop w:val="0"/>
      <w:marBottom w:val="0"/>
      <w:divBdr>
        <w:top w:val="none" w:sz="0" w:space="0" w:color="auto"/>
        <w:left w:val="none" w:sz="0" w:space="0" w:color="auto"/>
        <w:bottom w:val="none" w:sz="0" w:space="0" w:color="auto"/>
        <w:right w:val="none" w:sz="0" w:space="0" w:color="auto"/>
      </w:divBdr>
    </w:div>
    <w:div w:id="2107461796">
      <w:bodyDiv w:val="1"/>
      <w:marLeft w:val="0"/>
      <w:marRight w:val="0"/>
      <w:marTop w:val="0"/>
      <w:marBottom w:val="0"/>
      <w:divBdr>
        <w:top w:val="none" w:sz="0" w:space="0" w:color="auto"/>
        <w:left w:val="none" w:sz="0" w:space="0" w:color="auto"/>
        <w:bottom w:val="none" w:sz="0" w:space="0" w:color="auto"/>
        <w:right w:val="none" w:sz="0" w:space="0" w:color="auto"/>
      </w:divBdr>
    </w:div>
    <w:div w:id="2107841128">
      <w:bodyDiv w:val="1"/>
      <w:marLeft w:val="0"/>
      <w:marRight w:val="0"/>
      <w:marTop w:val="0"/>
      <w:marBottom w:val="0"/>
      <w:divBdr>
        <w:top w:val="none" w:sz="0" w:space="0" w:color="auto"/>
        <w:left w:val="none" w:sz="0" w:space="0" w:color="auto"/>
        <w:bottom w:val="none" w:sz="0" w:space="0" w:color="auto"/>
        <w:right w:val="none" w:sz="0" w:space="0" w:color="auto"/>
      </w:divBdr>
    </w:div>
    <w:div w:id="2108114343">
      <w:bodyDiv w:val="1"/>
      <w:marLeft w:val="0"/>
      <w:marRight w:val="0"/>
      <w:marTop w:val="0"/>
      <w:marBottom w:val="0"/>
      <w:divBdr>
        <w:top w:val="none" w:sz="0" w:space="0" w:color="auto"/>
        <w:left w:val="none" w:sz="0" w:space="0" w:color="auto"/>
        <w:bottom w:val="none" w:sz="0" w:space="0" w:color="auto"/>
        <w:right w:val="none" w:sz="0" w:space="0" w:color="auto"/>
      </w:divBdr>
    </w:div>
    <w:div w:id="2108383986">
      <w:bodyDiv w:val="1"/>
      <w:marLeft w:val="0"/>
      <w:marRight w:val="0"/>
      <w:marTop w:val="0"/>
      <w:marBottom w:val="0"/>
      <w:divBdr>
        <w:top w:val="none" w:sz="0" w:space="0" w:color="auto"/>
        <w:left w:val="none" w:sz="0" w:space="0" w:color="auto"/>
        <w:bottom w:val="none" w:sz="0" w:space="0" w:color="auto"/>
        <w:right w:val="none" w:sz="0" w:space="0" w:color="auto"/>
      </w:divBdr>
    </w:div>
    <w:div w:id="2108650977">
      <w:bodyDiv w:val="1"/>
      <w:marLeft w:val="0"/>
      <w:marRight w:val="0"/>
      <w:marTop w:val="0"/>
      <w:marBottom w:val="0"/>
      <w:divBdr>
        <w:top w:val="none" w:sz="0" w:space="0" w:color="auto"/>
        <w:left w:val="none" w:sz="0" w:space="0" w:color="auto"/>
        <w:bottom w:val="none" w:sz="0" w:space="0" w:color="auto"/>
        <w:right w:val="none" w:sz="0" w:space="0" w:color="auto"/>
      </w:divBdr>
    </w:div>
    <w:div w:id="2109080717">
      <w:bodyDiv w:val="1"/>
      <w:marLeft w:val="0"/>
      <w:marRight w:val="0"/>
      <w:marTop w:val="0"/>
      <w:marBottom w:val="0"/>
      <w:divBdr>
        <w:top w:val="none" w:sz="0" w:space="0" w:color="auto"/>
        <w:left w:val="none" w:sz="0" w:space="0" w:color="auto"/>
        <w:bottom w:val="none" w:sz="0" w:space="0" w:color="auto"/>
        <w:right w:val="none" w:sz="0" w:space="0" w:color="auto"/>
      </w:divBdr>
    </w:div>
    <w:div w:id="2110079540">
      <w:bodyDiv w:val="1"/>
      <w:marLeft w:val="0"/>
      <w:marRight w:val="0"/>
      <w:marTop w:val="0"/>
      <w:marBottom w:val="0"/>
      <w:divBdr>
        <w:top w:val="none" w:sz="0" w:space="0" w:color="auto"/>
        <w:left w:val="none" w:sz="0" w:space="0" w:color="auto"/>
        <w:bottom w:val="none" w:sz="0" w:space="0" w:color="auto"/>
        <w:right w:val="none" w:sz="0" w:space="0" w:color="auto"/>
      </w:divBdr>
    </w:div>
    <w:div w:id="2110616144">
      <w:bodyDiv w:val="1"/>
      <w:marLeft w:val="0"/>
      <w:marRight w:val="0"/>
      <w:marTop w:val="0"/>
      <w:marBottom w:val="0"/>
      <w:divBdr>
        <w:top w:val="none" w:sz="0" w:space="0" w:color="auto"/>
        <w:left w:val="none" w:sz="0" w:space="0" w:color="auto"/>
        <w:bottom w:val="none" w:sz="0" w:space="0" w:color="auto"/>
        <w:right w:val="none" w:sz="0" w:space="0" w:color="auto"/>
      </w:divBdr>
    </w:div>
    <w:div w:id="2110931528">
      <w:bodyDiv w:val="1"/>
      <w:marLeft w:val="0"/>
      <w:marRight w:val="0"/>
      <w:marTop w:val="0"/>
      <w:marBottom w:val="0"/>
      <w:divBdr>
        <w:top w:val="none" w:sz="0" w:space="0" w:color="auto"/>
        <w:left w:val="none" w:sz="0" w:space="0" w:color="auto"/>
        <w:bottom w:val="none" w:sz="0" w:space="0" w:color="auto"/>
        <w:right w:val="none" w:sz="0" w:space="0" w:color="auto"/>
      </w:divBdr>
    </w:div>
    <w:div w:id="2111968379">
      <w:bodyDiv w:val="1"/>
      <w:marLeft w:val="0"/>
      <w:marRight w:val="0"/>
      <w:marTop w:val="0"/>
      <w:marBottom w:val="0"/>
      <w:divBdr>
        <w:top w:val="none" w:sz="0" w:space="0" w:color="auto"/>
        <w:left w:val="none" w:sz="0" w:space="0" w:color="auto"/>
        <w:bottom w:val="none" w:sz="0" w:space="0" w:color="auto"/>
        <w:right w:val="none" w:sz="0" w:space="0" w:color="auto"/>
      </w:divBdr>
    </w:div>
    <w:div w:id="2111973502">
      <w:bodyDiv w:val="1"/>
      <w:marLeft w:val="0"/>
      <w:marRight w:val="0"/>
      <w:marTop w:val="0"/>
      <w:marBottom w:val="0"/>
      <w:divBdr>
        <w:top w:val="none" w:sz="0" w:space="0" w:color="auto"/>
        <w:left w:val="none" w:sz="0" w:space="0" w:color="auto"/>
        <w:bottom w:val="none" w:sz="0" w:space="0" w:color="auto"/>
        <w:right w:val="none" w:sz="0" w:space="0" w:color="auto"/>
      </w:divBdr>
    </w:div>
    <w:div w:id="2112626268">
      <w:bodyDiv w:val="1"/>
      <w:marLeft w:val="0"/>
      <w:marRight w:val="0"/>
      <w:marTop w:val="0"/>
      <w:marBottom w:val="0"/>
      <w:divBdr>
        <w:top w:val="none" w:sz="0" w:space="0" w:color="auto"/>
        <w:left w:val="none" w:sz="0" w:space="0" w:color="auto"/>
        <w:bottom w:val="none" w:sz="0" w:space="0" w:color="auto"/>
        <w:right w:val="none" w:sz="0" w:space="0" w:color="auto"/>
      </w:divBdr>
    </w:div>
    <w:div w:id="2112695794">
      <w:bodyDiv w:val="1"/>
      <w:marLeft w:val="0"/>
      <w:marRight w:val="0"/>
      <w:marTop w:val="0"/>
      <w:marBottom w:val="0"/>
      <w:divBdr>
        <w:top w:val="none" w:sz="0" w:space="0" w:color="auto"/>
        <w:left w:val="none" w:sz="0" w:space="0" w:color="auto"/>
        <w:bottom w:val="none" w:sz="0" w:space="0" w:color="auto"/>
        <w:right w:val="none" w:sz="0" w:space="0" w:color="auto"/>
      </w:divBdr>
    </w:div>
    <w:div w:id="2112967655">
      <w:bodyDiv w:val="1"/>
      <w:marLeft w:val="0"/>
      <w:marRight w:val="0"/>
      <w:marTop w:val="0"/>
      <w:marBottom w:val="0"/>
      <w:divBdr>
        <w:top w:val="none" w:sz="0" w:space="0" w:color="auto"/>
        <w:left w:val="none" w:sz="0" w:space="0" w:color="auto"/>
        <w:bottom w:val="none" w:sz="0" w:space="0" w:color="auto"/>
        <w:right w:val="none" w:sz="0" w:space="0" w:color="auto"/>
      </w:divBdr>
    </w:div>
    <w:div w:id="2114129444">
      <w:bodyDiv w:val="1"/>
      <w:marLeft w:val="0"/>
      <w:marRight w:val="0"/>
      <w:marTop w:val="0"/>
      <w:marBottom w:val="0"/>
      <w:divBdr>
        <w:top w:val="none" w:sz="0" w:space="0" w:color="auto"/>
        <w:left w:val="none" w:sz="0" w:space="0" w:color="auto"/>
        <w:bottom w:val="none" w:sz="0" w:space="0" w:color="auto"/>
        <w:right w:val="none" w:sz="0" w:space="0" w:color="auto"/>
      </w:divBdr>
    </w:div>
    <w:div w:id="2115125112">
      <w:bodyDiv w:val="1"/>
      <w:marLeft w:val="0"/>
      <w:marRight w:val="0"/>
      <w:marTop w:val="0"/>
      <w:marBottom w:val="0"/>
      <w:divBdr>
        <w:top w:val="none" w:sz="0" w:space="0" w:color="auto"/>
        <w:left w:val="none" w:sz="0" w:space="0" w:color="auto"/>
        <w:bottom w:val="none" w:sz="0" w:space="0" w:color="auto"/>
        <w:right w:val="none" w:sz="0" w:space="0" w:color="auto"/>
      </w:divBdr>
    </w:div>
    <w:div w:id="2115587123">
      <w:bodyDiv w:val="1"/>
      <w:marLeft w:val="0"/>
      <w:marRight w:val="0"/>
      <w:marTop w:val="0"/>
      <w:marBottom w:val="0"/>
      <w:divBdr>
        <w:top w:val="none" w:sz="0" w:space="0" w:color="auto"/>
        <w:left w:val="none" w:sz="0" w:space="0" w:color="auto"/>
        <w:bottom w:val="none" w:sz="0" w:space="0" w:color="auto"/>
        <w:right w:val="none" w:sz="0" w:space="0" w:color="auto"/>
      </w:divBdr>
    </w:div>
    <w:div w:id="2115781976">
      <w:bodyDiv w:val="1"/>
      <w:marLeft w:val="0"/>
      <w:marRight w:val="0"/>
      <w:marTop w:val="0"/>
      <w:marBottom w:val="0"/>
      <w:divBdr>
        <w:top w:val="none" w:sz="0" w:space="0" w:color="auto"/>
        <w:left w:val="none" w:sz="0" w:space="0" w:color="auto"/>
        <w:bottom w:val="none" w:sz="0" w:space="0" w:color="auto"/>
        <w:right w:val="none" w:sz="0" w:space="0" w:color="auto"/>
      </w:divBdr>
    </w:div>
    <w:div w:id="2116169649">
      <w:bodyDiv w:val="1"/>
      <w:marLeft w:val="0"/>
      <w:marRight w:val="0"/>
      <w:marTop w:val="0"/>
      <w:marBottom w:val="0"/>
      <w:divBdr>
        <w:top w:val="none" w:sz="0" w:space="0" w:color="auto"/>
        <w:left w:val="none" w:sz="0" w:space="0" w:color="auto"/>
        <w:bottom w:val="none" w:sz="0" w:space="0" w:color="auto"/>
        <w:right w:val="none" w:sz="0" w:space="0" w:color="auto"/>
      </w:divBdr>
    </w:div>
    <w:div w:id="2116316380">
      <w:bodyDiv w:val="1"/>
      <w:marLeft w:val="0"/>
      <w:marRight w:val="0"/>
      <w:marTop w:val="0"/>
      <w:marBottom w:val="0"/>
      <w:divBdr>
        <w:top w:val="none" w:sz="0" w:space="0" w:color="auto"/>
        <w:left w:val="none" w:sz="0" w:space="0" w:color="auto"/>
        <w:bottom w:val="none" w:sz="0" w:space="0" w:color="auto"/>
        <w:right w:val="none" w:sz="0" w:space="0" w:color="auto"/>
      </w:divBdr>
    </w:div>
    <w:div w:id="2116362751">
      <w:bodyDiv w:val="1"/>
      <w:marLeft w:val="0"/>
      <w:marRight w:val="0"/>
      <w:marTop w:val="0"/>
      <w:marBottom w:val="0"/>
      <w:divBdr>
        <w:top w:val="none" w:sz="0" w:space="0" w:color="auto"/>
        <w:left w:val="none" w:sz="0" w:space="0" w:color="auto"/>
        <w:bottom w:val="none" w:sz="0" w:space="0" w:color="auto"/>
        <w:right w:val="none" w:sz="0" w:space="0" w:color="auto"/>
      </w:divBdr>
    </w:div>
    <w:div w:id="2116829843">
      <w:bodyDiv w:val="1"/>
      <w:marLeft w:val="0"/>
      <w:marRight w:val="0"/>
      <w:marTop w:val="0"/>
      <w:marBottom w:val="0"/>
      <w:divBdr>
        <w:top w:val="none" w:sz="0" w:space="0" w:color="auto"/>
        <w:left w:val="none" w:sz="0" w:space="0" w:color="auto"/>
        <w:bottom w:val="none" w:sz="0" w:space="0" w:color="auto"/>
        <w:right w:val="none" w:sz="0" w:space="0" w:color="auto"/>
      </w:divBdr>
    </w:div>
    <w:div w:id="2116945973">
      <w:bodyDiv w:val="1"/>
      <w:marLeft w:val="0"/>
      <w:marRight w:val="0"/>
      <w:marTop w:val="0"/>
      <w:marBottom w:val="0"/>
      <w:divBdr>
        <w:top w:val="none" w:sz="0" w:space="0" w:color="auto"/>
        <w:left w:val="none" w:sz="0" w:space="0" w:color="auto"/>
        <w:bottom w:val="none" w:sz="0" w:space="0" w:color="auto"/>
        <w:right w:val="none" w:sz="0" w:space="0" w:color="auto"/>
      </w:divBdr>
    </w:div>
    <w:div w:id="2116972759">
      <w:bodyDiv w:val="1"/>
      <w:marLeft w:val="0"/>
      <w:marRight w:val="0"/>
      <w:marTop w:val="0"/>
      <w:marBottom w:val="0"/>
      <w:divBdr>
        <w:top w:val="none" w:sz="0" w:space="0" w:color="auto"/>
        <w:left w:val="none" w:sz="0" w:space="0" w:color="auto"/>
        <w:bottom w:val="none" w:sz="0" w:space="0" w:color="auto"/>
        <w:right w:val="none" w:sz="0" w:space="0" w:color="auto"/>
      </w:divBdr>
    </w:div>
    <w:div w:id="2116973237">
      <w:bodyDiv w:val="1"/>
      <w:marLeft w:val="0"/>
      <w:marRight w:val="0"/>
      <w:marTop w:val="0"/>
      <w:marBottom w:val="0"/>
      <w:divBdr>
        <w:top w:val="none" w:sz="0" w:space="0" w:color="auto"/>
        <w:left w:val="none" w:sz="0" w:space="0" w:color="auto"/>
        <w:bottom w:val="none" w:sz="0" w:space="0" w:color="auto"/>
        <w:right w:val="none" w:sz="0" w:space="0" w:color="auto"/>
      </w:divBdr>
    </w:div>
    <w:div w:id="2116974451">
      <w:bodyDiv w:val="1"/>
      <w:marLeft w:val="0"/>
      <w:marRight w:val="0"/>
      <w:marTop w:val="0"/>
      <w:marBottom w:val="0"/>
      <w:divBdr>
        <w:top w:val="none" w:sz="0" w:space="0" w:color="auto"/>
        <w:left w:val="none" w:sz="0" w:space="0" w:color="auto"/>
        <w:bottom w:val="none" w:sz="0" w:space="0" w:color="auto"/>
        <w:right w:val="none" w:sz="0" w:space="0" w:color="auto"/>
      </w:divBdr>
    </w:div>
    <w:div w:id="2117360702">
      <w:bodyDiv w:val="1"/>
      <w:marLeft w:val="0"/>
      <w:marRight w:val="0"/>
      <w:marTop w:val="0"/>
      <w:marBottom w:val="0"/>
      <w:divBdr>
        <w:top w:val="none" w:sz="0" w:space="0" w:color="auto"/>
        <w:left w:val="none" w:sz="0" w:space="0" w:color="auto"/>
        <w:bottom w:val="none" w:sz="0" w:space="0" w:color="auto"/>
        <w:right w:val="none" w:sz="0" w:space="0" w:color="auto"/>
      </w:divBdr>
    </w:div>
    <w:div w:id="2117403347">
      <w:bodyDiv w:val="1"/>
      <w:marLeft w:val="0"/>
      <w:marRight w:val="0"/>
      <w:marTop w:val="0"/>
      <w:marBottom w:val="0"/>
      <w:divBdr>
        <w:top w:val="none" w:sz="0" w:space="0" w:color="auto"/>
        <w:left w:val="none" w:sz="0" w:space="0" w:color="auto"/>
        <w:bottom w:val="none" w:sz="0" w:space="0" w:color="auto"/>
        <w:right w:val="none" w:sz="0" w:space="0" w:color="auto"/>
      </w:divBdr>
    </w:div>
    <w:div w:id="2117629148">
      <w:bodyDiv w:val="1"/>
      <w:marLeft w:val="0"/>
      <w:marRight w:val="0"/>
      <w:marTop w:val="0"/>
      <w:marBottom w:val="0"/>
      <w:divBdr>
        <w:top w:val="none" w:sz="0" w:space="0" w:color="auto"/>
        <w:left w:val="none" w:sz="0" w:space="0" w:color="auto"/>
        <w:bottom w:val="none" w:sz="0" w:space="0" w:color="auto"/>
        <w:right w:val="none" w:sz="0" w:space="0" w:color="auto"/>
      </w:divBdr>
    </w:div>
    <w:div w:id="2117677099">
      <w:bodyDiv w:val="1"/>
      <w:marLeft w:val="0"/>
      <w:marRight w:val="0"/>
      <w:marTop w:val="0"/>
      <w:marBottom w:val="0"/>
      <w:divBdr>
        <w:top w:val="none" w:sz="0" w:space="0" w:color="auto"/>
        <w:left w:val="none" w:sz="0" w:space="0" w:color="auto"/>
        <w:bottom w:val="none" w:sz="0" w:space="0" w:color="auto"/>
        <w:right w:val="none" w:sz="0" w:space="0" w:color="auto"/>
      </w:divBdr>
    </w:div>
    <w:div w:id="2118016419">
      <w:bodyDiv w:val="1"/>
      <w:marLeft w:val="0"/>
      <w:marRight w:val="0"/>
      <w:marTop w:val="0"/>
      <w:marBottom w:val="0"/>
      <w:divBdr>
        <w:top w:val="none" w:sz="0" w:space="0" w:color="auto"/>
        <w:left w:val="none" w:sz="0" w:space="0" w:color="auto"/>
        <w:bottom w:val="none" w:sz="0" w:space="0" w:color="auto"/>
        <w:right w:val="none" w:sz="0" w:space="0" w:color="auto"/>
      </w:divBdr>
    </w:div>
    <w:div w:id="2118058633">
      <w:bodyDiv w:val="1"/>
      <w:marLeft w:val="0"/>
      <w:marRight w:val="0"/>
      <w:marTop w:val="0"/>
      <w:marBottom w:val="0"/>
      <w:divBdr>
        <w:top w:val="none" w:sz="0" w:space="0" w:color="auto"/>
        <w:left w:val="none" w:sz="0" w:space="0" w:color="auto"/>
        <w:bottom w:val="none" w:sz="0" w:space="0" w:color="auto"/>
        <w:right w:val="none" w:sz="0" w:space="0" w:color="auto"/>
      </w:divBdr>
    </w:div>
    <w:div w:id="2118059886">
      <w:bodyDiv w:val="1"/>
      <w:marLeft w:val="0"/>
      <w:marRight w:val="0"/>
      <w:marTop w:val="0"/>
      <w:marBottom w:val="0"/>
      <w:divBdr>
        <w:top w:val="none" w:sz="0" w:space="0" w:color="auto"/>
        <w:left w:val="none" w:sz="0" w:space="0" w:color="auto"/>
        <w:bottom w:val="none" w:sz="0" w:space="0" w:color="auto"/>
        <w:right w:val="none" w:sz="0" w:space="0" w:color="auto"/>
      </w:divBdr>
    </w:div>
    <w:div w:id="2118137731">
      <w:bodyDiv w:val="1"/>
      <w:marLeft w:val="0"/>
      <w:marRight w:val="0"/>
      <w:marTop w:val="0"/>
      <w:marBottom w:val="0"/>
      <w:divBdr>
        <w:top w:val="none" w:sz="0" w:space="0" w:color="auto"/>
        <w:left w:val="none" w:sz="0" w:space="0" w:color="auto"/>
        <w:bottom w:val="none" w:sz="0" w:space="0" w:color="auto"/>
        <w:right w:val="none" w:sz="0" w:space="0" w:color="auto"/>
      </w:divBdr>
    </w:div>
    <w:div w:id="2118214003">
      <w:bodyDiv w:val="1"/>
      <w:marLeft w:val="0"/>
      <w:marRight w:val="0"/>
      <w:marTop w:val="0"/>
      <w:marBottom w:val="0"/>
      <w:divBdr>
        <w:top w:val="none" w:sz="0" w:space="0" w:color="auto"/>
        <w:left w:val="none" w:sz="0" w:space="0" w:color="auto"/>
        <w:bottom w:val="none" w:sz="0" w:space="0" w:color="auto"/>
        <w:right w:val="none" w:sz="0" w:space="0" w:color="auto"/>
      </w:divBdr>
    </w:div>
    <w:div w:id="2118525079">
      <w:bodyDiv w:val="1"/>
      <w:marLeft w:val="0"/>
      <w:marRight w:val="0"/>
      <w:marTop w:val="0"/>
      <w:marBottom w:val="0"/>
      <w:divBdr>
        <w:top w:val="none" w:sz="0" w:space="0" w:color="auto"/>
        <w:left w:val="none" w:sz="0" w:space="0" w:color="auto"/>
        <w:bottom w:val="none" w:sz="0" w:space="0" w:color="auto"/>
        <w:right w:val="none" w:sz="0" w:space="0" w:color="auto"/>
      </w:divBdr>
    </w:div>
    <w:div w:id="2118597783">
      <w:bodyDiv w:val="1"/>
      <w:marLeft w:val="0"/>
      <w:marRight w:val="0"/>
      <w:marTop w:val="0"/>
      <w:marBottom w:val="0"/>
      <w:divBdr>
        <w:top w:val="none" w:sz="0" w:space="0" w:color="auto"/>
        <w:left w:val="none" w:sz="0" w:space="0" w:color="auto"/>
        <w:bottom w:val="none" w:sz="0" w:space="0" w:color="auto"/>
        <w:right w:val="none" w:sz="0" w:space="0" w:color="auto"/>
      </w:divBdr>
    </w:div>
    <w:div w:id="2118717838">
      <w:bodyDiv w:val="1"/>
      <w:marLeft w:val="0"/>
      <w:marRight w:val="0"/>
      <w:marTop w:val="0"/>
      <w:marBottom w:val="0"/>
      <w:divBdr>
        <w:top w:val="none" w:sz="0" w:space="0" w:color="auto"/>
        <w:left w:val="none" w:sz="0" w:space="0" w:color="auto"/>
        <w:bottom w:val="none" w:sz="0" w:space="0" w:color="auto"/>
        <w:right w:val="none" w:sz="0" w:space="0" w:color="auto"/>
      </w:divBdr>
    </w:div>
    <w:div w:id="2120027598">
      <w:bodyDiv w:val="1"/>
      <w:marLeft w:val="0"/>
      <w:marRight w:val="0"/>
      <w:marTop w:val="0"/>
      <w:marBottom w:val="0"/>
      <w:divBdr>
        <w:top w:val="none" w:sz="0" w:space="0" w:color="auto"/>
        <w:left w:val="none" w:sz="0" w:space="0" w:color="auto"/>
        <w:bottom w:val="none" w:sz="0" w:space="0" w:color="auto"/>
        <w:right w:val="none" w:sz="0" w:space="0" w:color="auto"/>
      </w:divBdr>
    </w:div>
    <w:div w:id="2120446776">
      <w:bodyDiv w:val="1"/>
      <w:marLeft w:val="0"/>
      <w:marRight w:val="0"/>
      <w:marTop w:val="0"/>
      <w:marBottom w:val="0"/>
      <w:divBdr>
        <w:top w:val="none" w:sz="0" w:space="0" w:color="auto"/>
        <w:left w:val="none" w:sz="0" w:space="0" w:color="auto"/>
        <w:bottom w:val="none" w:sz="0" w:space="0" w:color="auto"/>
        <w:right w:val="none" w:sz="0" w:space="0" w:color="auto"/>
      </w:divBdr>
    </w:div>
    <w:div w:id="2120954555">
      <w:bodyDiv w:val="1"/>
      <w:marLeft w:val="0"/>
      <w:marRight w:val="0"/>
      <w:marTop w:val="0"/>
      <w:marBottom w:val="0"/>
      <w:divBdr>
        <w:top w:val="none" w:sz="0" w:space="0" w:color="auto"/>
        <w:left w:val="none" w:sz="0" w:space="0" w:color="auto"/>
        <w:bottom w:val="none" w:sz="0" w:space="0" w:color="auto"/>
        <w:right w:val="none" w:sz="0" w:space="0" w:color="auto"/>
      </w:divBdr>
    </w:div>
    <w:div w:id="2121105150">
      <w:bodyDiv w:val="1"/>
      <w:marLeft w:val="0"/>
      <w:marRight w:val="0"/>
      <w:marTop w:val="0"/>
      <w:marBottom w:val="0"/>
      <w:divBdr>
        <w:top w:val="none" w:sz="0" w:space="0" w:color="auto"/>
        <w:left w:val="none" w:sz="0" w:space="0" w:color="auto"/>
        <w:bottom w:val="none" w:sz="0" w:space="0" w:color="auto"/>
        <w:right w:val="none" w:sz="0" w:space="0" w:color="auto"/>
      </w:divBdr>
    </w:div>
    <w:div w:id="2121221134">
      <w:bodyDiv w:val="1"/>
      <w:marLeft w:val="0"/>
      <w:marRight w:val="0"/>
      <w:marTop w:val="0"/>
      <w:marBottom w:val="0"/>
      <w:divBdr>
        <w:top w:val="none" w:sz="0" w:space="0" w:color="auto"/>
        <w:left w:val="none" w:sz="0" w:space="0" w:color="auto"/>
        <w:bottom w:val="none" w:sz="0" w:space="0" w:color="auto"/>
        <w:right w:val="none" w:sz="0" w:space="0" w:color="auto"/>
      </w:divBdr>
    </w:div>
    <w:div w:id="2121290963">
      <w:bodyDiv w:val="1"/>
      <w:marLeft w:val="0"/>
      <w:marRight w:val="0"/>
      <w:marTop w:val="0"/>
      <w:marBottom w:val="0"/>
      <w:divBdr>
        <w:top w:val="none" w:sz="0" w:space="0" w:color="auto"/>
        <w:left w:val="none" w:sz="0" w:space="0" w:color="auto"/>
        <w:bottom w:val="none" w:sz="0" w:space="0" w:color="auto"/>
        <w:right w:val="none" w:sz="0" w:space="0" w:color="auto"/>
      </w:divBdr>
    </w:div>
    <w:div w:id="2121484111">
      <w:bodyDiv w:val="1"/>
      <w:marLeft w:val="0"/>
      <w:marRight w:val="0"/>
      <w:marTop w:val="0"/>
      <w:marBottom w:val="0"/>
      <w:divBdr>
        <w:top w:val="none" w:sz="0" w:space="0" w:color="auto"/>
        <w:left w:val="none" w:sz="0" w:space="0" w:color="auto"/>
        <w:bottom w:val="none" w:sz="0" w:space="0" w:color="auto"/>
        <w:right w:val="none" w:sz="0" w:space="0" w:color="auto"/>
      </w:divBdr>
    </w:div>
    <w:div w:id="2121676941">
      <w:bodyDiv w:val="1"/>
      <w:marLeft w:val="0"/>
      <w:marRight w:val="0"/>
      <w:marTop w:val="0"/>
      <w:marBottom w:val="0"/>
      <w:divBdr>
        <w:top w:val="none" w:sz="0" w:space="0" w:color="auto"/>
        <w:left w:val="none" w:sz="0" w:space="0" w:color="auto"/>
        <w:bottom w:val="none" w:sz="0" w:space="0" w:color="auto"/>
        <w:right w:val="none" w:sz="0" w:space="0" w:color="auto"/>
      </w:divBdr>
    </w:div>
    <w:div w:id="2122602900">
      <w:bodyDiv w:val="1"/>
      <w:marLeft w:val="0"/>
      <w:marRight w:val="0"/>
      <w:marTop w:val="0"/>
      <w:marBottom w:val="0"/>
      <w:divBdr>
        <w:top w:val="none" w:sz="0" w:space="0" w:color="auto"/>
        <w:left w:val="none" w:sz="0" w:space="0" w:color="auto"/>
        <w:bottom w:val="none" w:sz="0" w:space="0" w:color="auto"/>
        <w:right w:val="none" w:sz="0" w:space="0" w:color="auto"/>
      </w:divBdr>
    </w:div>
    <w:div w:id="2122607983">
      <w:bodyDiv w:val="1"/>
      <w:marLeft w:val="0"/>
      <w:marRight w:val="0"/>
      <w:marTop w:val="0"/>
      <w:marBottom w:val="0"/>
      <w:divBdr>
        <w:top w:val="none" w:sz="0" w:space="0" w:color="auto"/>
        <w:left w:val="none" w:sz="0" w:space="0" w:color="auto"/>
        <w:bottom w:val="none" w:sz="0" w:space="0" w:color="auto"/>
        <w:right w:val="none" w:sz="0" w:space="0" w:color="auto"/>
      </w:divBdr>
    </w:div>
    <w:div w:id="2122920920">
      <w:bodyDiv w:val="1"/>
      <w:marLeft w:val="0"/>
      <w:marRight w:val="0"/>
      <w:marTop w:val="0"/>
      <w:marBottom w:val="0"/>
      <w:divBdr>
        <w:top w:val="none" w:sz="0" w:space="0" w:color="auto"/>
        <w:left w:val="none" w:sz="0" w:space="0" w:color="auto"/>
        <w:bottom w:val="none" w:sz="0" w:space="0" w:color="auto"/>
        <w:right w:val="none" w:sz="0" w:space="0" w:color="auto"/>
      </w:divBdr>
    </w:div>
    <w:div w:id="2123499584">
      <w:bodyDiv w:val="1"/>
      <w:marLeft w:val="0"/>
      <w:marRight w:val="0"/>
      <w:marTop w:val="0"/>
      <w:marBottom w:val="0"/>
      <w:divBdr>
        <w:top w:val="none" w:sz="0" w:space="0" w:color="auto"/>
        <w:left w:val="none" w:sz="0" w:space="0" w:color="auto"/>
        <w:bottom w:val="none" w:sz="0" w:space="0" w:color="auto"/>
        <w:right w:val="none" w:sz="0" w:space="0" w:color="auto"/>
      </w:divBdr>
    </w:div>
    <w:div w:id="2123649136">
      <w:bodyDiv w:val="1"/>
      <w:marLeft w:val="0"/>
      <w:marRight w:val="0"/>
      <w:marTop w:val="0"/>
      <w:marBottom w:val="0"/>
      <w:divBdr>
        <w:top w:val="none" w:sz="0" w:space="0" w:color="auto"/>
        <w:left w:val="none" w:sz="0" w:space="0" w:color="auto"/>
        <w:bottom w:val="none" w:sz="0" w:space="0" w:color="auto"/>
        <w:right w:val="none" w:sz="0" w:space="0" w:color="auto"/>
      </w:divBdr>
    </w:div>
    <w:div w:id="2123761917">
      <w:bodyDiv w:val="1"/>
      <w:marLeft w:val="0"/>
      <w:marRight w:val="0"/>
      <w:marTop w:val="0"/>
      <w:marBottom w:val="0"/>
      <w:divBdr>
        <w:top w:val="none" w:sz="0" w:space="0" w:color="auto"/>
        <w:left w:val="none" w:sz="0" w:space="0" w:color="auto"/>
        <w:bottom w:val="none" w:sz="0" w:space="0" w:color="auto"/>
        <w:right w:val="none" w:sz="0" w:space="0" w:color="auto"/>
      </w:divBdr>
    </w:div>
    <w:div w:id="2123962834">
      <w:bodyDiv w:val="1"/>
      <w:marLeft w:val="0"/>
      <w:marRight w:val="0"/>
      <w:marTop w:val="0"/>
      <w:marBottom w:val="0"/>
      <w:divBdr>
        <w:top w:val="none" w:sz="0" w:space="0" w:color="auto"/>
        <w:left w:val="none" w:sz="0" w:space="0" w:color="auto"/>
        <w:bottom w:val="none" w:sz="0" w:space="0" w:color="auto"/>
        <w:right w:val="none" w:sz="0" w:space="0" w:color="auto"/>
      </w:divBdr>
    </w:div>
    <w:div w:id="2124422947">
      <w:bodyDiv w:val="1"/>
      <w:marLeft w:val="0"/>
      <w:marRight w:val="0"/>
      <w:marTop w:val="0"/>
      <w:marBottom w:val="0"/>
      <w:divBdr>
        <w:top w:val="none" w:sz="0" w:space="0" w:color="auto"/>
        <w:left w:val="none" w:sz="0" w:space="0" w:color="auto"/>
        <w:bottom w:val="none" w:sz="0" w:space="0" w:color="auto"/>
        <w:right w:val="none" w:sz="0" w:space="0" w:color="auto"/>
      </w:divBdr>
    </w:div>
    <w:div w:id="2124768645">
      <w:bodyDiv w:val="1"/>
      <w:marLeft w:val="0"/>
      <w:marRight w:val="0"/>
      <w:marTop w:val="0"/>
      <w:marBottom w:val="0"/>
      <w:divBdr>
        <w:top w:val="none" w:sz="0" w:space="0" w:color="auto"/>
        <w:left w:val="none" w:sz="0" w:space="0" w:color="auto"/>
        <w:bottom w:val="none" w:sz="0" w:space="0" w:color="auto"/>
        <w:right w:val="none" w:sz="0" w:space="0" w:color="auto"/>
      </w:divBdr>
    </w:div>
    <w:div w:id="2124880298">
      <w:bodyDiv w:val="1"/>
      <w:marLeft w:val="0"/>
      <w:marRight w:val="0"/>
      <w:marTop w:val="0"/>
      <w:marBottom w:val="0"/>
      <w:divBdr>
        <w:top w:val="none" w:sz="0" w:space="0" w:color="auto"/>
        <w:left w:val="none" w:sz="0" w:space="0" w:color="auto"/>
        <w:bottom w:val="none" w:sz="0" w:space="0" w:color="auto"/>
        <w:right w:val="none" w:sz="0" w:space="0" w:color="auto"/>
      </w:divBdr>
    </w:div>
    <w:div w:id="2125076811">
      <w:bodyDiv w:val="1"/>
      <w:marLeft w:val="0"/>
      <w:marRight w:val="0"/>
      <w:marTop w:val="0"/>
      <w:marBottom w:val="0"/>
      <w:divBdr>
        <w:top w:val="none" w:sz="0" w:space="0" w:color="auto"/>
        <w:left w:val="none" w:sz="0" w:space="0" w:color="auto"/>
        <w:bottom w:val="none" w:sz="0" w:space="0" w:color="auto"/>
        <w:right w:val="none" w:sz="0" w:space="0" w:color="auto"/>
      </w:divBdr>
    </w:div>
    <w:div w:id="2125532633">
      <w:bodyDiv w:val="1"/>
      <w:marLeft w:val="0"/>
      <w:marRight w:val="0"/>
      <w:marTop w:val="0"/>
      <w:marBottom w:val="0"/>
      <w:divBdr>
        <w:top w:val="none" w:sz="0" w:space="0" w:color="auto"/>
        <w:left w:val="none" w:sz="0" w:space="0" w:color="auto"/>
        <w:bottom w:val="none" w:sz="0" w:space="0" w:color="auto"/>
        <w:right w:val="none" w:sz="0" w:space="0" w:color="auto"/>
      </w:divBdr>
    </w:div>
    <w:div w:id="2126387714">
      <w:bodyDiv w:val="1"/>
      <w:marLeft w:val="0"/>
      <w:marRight w:val="0"/>
      <w:marTop w:val="0"/>
      <w:marBottom w:val="0"/>
      <w:divBdr>
        <w:top w:val="none" w:sz="0" w:space="0" w:color="auto"/>
        <w:left w:val="none" w:sz="0" w:space="0" w:color="auto"/>
        <w:bottom w:val="none" w:sz="0" w:space="0" w:color="auto"/>
        <w:right w:val="none" w:sz="0" w:space="0" w:color="auto"/>
      </w:divBdr>
    </w:div>
    <w:div w:id="2126387856">
      <w:bodyDiv w:val="1"/>
      <w:marLeft w:val="0"/>
      <w:marRight w:val="0"/>
      <w:marTop w:val="0"/>
      <w:marBottom w:val="0"/>
      <w:divBdr>
        <w:top w:val="none" w:sz="0" w:space="0" w:color="auto"/>
        <w:left w:val="none" w:sz="0" w:space="0" w:color="auto"/>
        <w:bottom w:val="none" w:sz="0" w:space="0" w:color="auto"/>
        <w:right w:val="none" w:sz="0" w:space="0" w:color="auto"/>
      </w:divBdr>
    </w:div>
    <w:div w:id="2126730152">
      <w:bodyDiv w:val="1"/>
      <w:marLeft w:val="0"/>
      <w:marRight w:val="0"/>
      <w:marTop w:val="0"/>
      <w:marBottom w:val="0"/>
      <w:divBdr>
        <w:top w:val="none" w:sz="0" w:space="0" w:color="auto"/>
        <w:left w:val="none" w:sz="0" w:space="0" w:color="auto"/>
        <w:bottom w:val="none" w:sz="0" w:space="0" w:color="auto"/>
        <w:right w:val="none" w:sz="0" w:space="0" w:color="auto"/>
      </w:divBdr>
    </w:div>
    <w:div w:id="2127043453">
      <w:bodyDiv w:val="1"/>
      <w:marLeft w:val="0"/>
      <w:marRight w:val="0"/>
      <w:marTop w:val="0"/>
      <w:marBottom w:val="0"/>
      <w:divBdr>
        <w:top w:val="none" w:sz="0" w:space="0" w:color="auto"/>
        <w:left w:val="none" w:sz="0" w:space="0" w:color="auto"/>
        <w:bottom w:val="none" w:sz="0" w:space="0" w:color="auto"/>
        <w:right w:val="none" w:sz="0" w:space="0" w:color="auto"/>
      </w:divBdr>
    </w:div>
    <w:div w:id="2127774363">
      <w:bodyDiv w:val="1"/>
      <w:marLeft w:val="0"/>
      <w:marRight w:val="0"/>
      <w:marTop w:val="0"/>
      <w:marBottom w:val="0"/>
      <w:divBdr>
        <w:top w:val="none" w:sz="0" w:space="0" w:color="auto"/>
        <w:left w:val="none" w:sz="0" w:space="0" w:color="auto"/>
        <w:bottom w:val="none" w:sz="0" w:space="0" w:color="auto"/>
        <w:right w:val="none" w:sz="0" w:space="0" w:color="auto"/>
      </w:divBdr>
    </w:div>
    <w:div w:id="2128043528">
      <w:bodyDiv w:val="1"/>
      <w:marLeft w:val="0"/>
      <w:marRight w:val="0"/>
      <w:marTop w:val="0"/>
      <w:marBottom w:val="0"/>
      <w:divBdr>
        <w:top w:val="none" w:sz="0" w:space="0" w:color="auto"/>
        <w:left w:val="none" w:sz="0" w:space="0" w:color="auto"/>
        <w:bottom w:val="none" w:sz="0" w:space="0" w:color="auto"/>
        <w:right w:val="none" w:sz="0" w:space="0" w:color="auto"/>
      </w:divBdr>
    </w:div>
    <w:div w:id="2128546084">
      <w:bodyDiv w:val="1"/>
      <w:marLeft w:val="0"/>
      <w:marRight w:val="0"/>
      <w:marTop w:val="0"/>
      <w:marBottom w:val="0"/>
      <w:divBdr>
        <w:top w:val="none" w:sz="0" w:space="0" w:color="auto"/>
        <w:left w:val="none" w:sz="0" w:space="0" w:color="auto"/>
        <w:bottom w:val="none" w:sz="0" w:space="0" w:color="auto"/>
        <w:right w:val="none" w:sz="0" w:space="0" w:color="auto"/>
      </w:divBdr>
    </w:div>
    <w:div w:id="2128620203">
      <w:bodyDiv w:val="1"/>
      <w:marLeft w:val="0"/>
      <w:marRight w:val="0"/>
      <w:marTop w:val="0"/>
      <w:marBottom w:val="0"/>
      <w:divBdr>
        <w:top w:val="none" w:sz="0" w:space="0" w:color="auto"/>
        <w:left w:val="none" w:sz="0" w:space="0" w:color="auto"/>
        <w:bottom w:val="none" w:sz="0" w:space="0" w:color="auto"/>
        <w:right w:val="none" w:sz="0" w:space="0" w:color="auto"/>
      </w:divBdr>
    </w:div>
    <w:div w:id="2128887817">
      <w:bodyDiv w:val="1"/>
      <w:marLeft w:val="0"/>
      <w:marRight w:val="0"/>
      <w:marTop w:val="0"/>
      <w:marBottom w:val="0"/>
      <w:divBdr>
        <w:top w:val="none" w:sz="0" w:space="0" w:color="auto"/>
        <w:left w:val="none" w:sz="0" w:space="0" w:color="auto"/>
        <w:bottom w:val="none" w:sz="0" w:space="0" w:color="auto"/>
        <w:right w:val="none" w:sz="0" w:space="0" w:color="auto"/>
      </w:divBdr>
    </w:div>
    <w:div w:id="2129084121">
      <w:bodyDiv w:val="1"/>
      <w:marLeft w:val="0"/>
      <w:marRight w:val="0"/>
      <w:marTop w:val="0"/>
      <w:marBottom w:val="0"/>
      <w:divBdr>
        <w:top w:val="none" w:sz="0" w:space="0" w:color="auto"/>
        <w:left w:val="none" w:sz="0" w:space="0" w:color="auto"/>
        <w:bottom w:val="none" w:sz="0" w:space="0" w:color="auto"/>
        <w:right w:val="none" w:sz="0" w:space="0" w:color="auto"/>
      </w:divBdr>
    </w:div>
    <w:div w:id="2130734811">
      <w:bodyDiv w:val="1"/>
      <w:marLeft w:val="0"/>
      <w:marRight w:val="0"/>
      <w:marTop w:val="0"/>
      <w:marBottom w:val="0"/>
      <w:divBdr>
        <w:top w:val="none" w:sz="0" w:space="0" w:color="auto"/>
        <w:left w:val="none" w:sz="0" w:space="0" w:color="auto"/>
        <w:bottom w:val="none" w:sz="0" w:space="0" w:color="auto"/>
        <w:right w:val="none" w:sz="0" w:space="0" w:color="auto"/>
      </w:divBdr>
    </w:div>
    <w:div w:id="2130776483">
      <w:bodyDiv w:val="1"/>
      <w:marLeft w:val="0"/>
      <w:marRight w:val="0"/>
      <w:marTop w:val="0"/>
      <w:marBottom w:val="0"/>
      <w:divBdr>
        <w:top w:val="none" w:sz="0" w:space="0" w:color="auto"/>
        <w:left w:val="none" w:sz="0" w:space="0" w:color="auto"/>
        <w:bottom w:val="none" w:sz="0" w:space="0" w:color="auto"/>
        <w:right w:val="none" w:sz="0" w:space="0" w:color="auto"/>
      </w:divBdr>
    </w:div>
    <w:div w:id="2130859388">
      <w:bodyDiv w:val="1"/>
      <w:marLeft w:val="0"/>
      <w:marRight w:val="0"/>
      <w:marTop w:val="0"/>
      <w:marBottom w:val="0"/>
      <w:divBdr>
        <w:top w:val="none" w:sz="0" w:space="0" w:color="auto"/>
        <w:left w:val="none" w:sz="0" w:space="0" w:color="auto"/>
        <w:bottom w:val="none" w:sz="0" w:space="0" w:color="auto"/>
        <w:right w:val="none" w:sz="0" w:space="0" w:color="auto"/>
      </w:divBdr>
    </w:div>
    <w:div w:id="2130927433">
      <w:bodyDiv w:val="1"/>
      <w:marLeft w:val="0"/>
      <w:marRight w:val="0"/>
      <w:marTop w:val="0"/>
      <w:marBottom w:val="0"/>
      <w:divBdr>
        <w:top w:val="none" w:sz="0" w:space="0" w:color="auto"/>
        <w:left w:val="none" w:sz="0" w:space="0" w:color="auto"/>
        <w:bottom w:val="none" w:sz="0" w:space="0" w:color="auto"/>
        <w:right w:val="none" w:sz="0" w:space="0" w:color="auto"/>
      </w:divBdr>
    </w:div>
    <w:div w:id="2131043332">
      <w:bodyDiv w:val="1"/>
      <w:marLeft w:val="0"/>
      <w:marRight w:val="0"/>
      <w:marTop w:val="0"/>
      <w:marBottom w:val="0"/>
      <w:divBdr>
        <w:top w:val="none" w:sz="0" w:space="0" w:color="auto"/>
        <w:left w:val="none" w:sz="0" w:space="0" w:color="auto"/>
        <w:bottom w:val="none" w:sz="0" w:space="0" w:color="auto"/>
        <w:right w:val="none" w:sz="0" w:space="0" w:color="auto"/>
      </w:divBdr>
    </w:div>
    <w:div w:id="2131362115">
      <w:bodyDiv w:val="1"/>
      <w:marLeft w:val="0"/>
      <w:marRight w:val="0"/>
      <w:marTop w:val="0"/>
      <w:marBottom w:val="0"/>
      <w:divBdr>
        <w:top w:val="none" w:sz="0" w:space="0" w:color="auto"/>
        <w:left w:val="none" w:sz="0" w:space="0" w:color="auto"/>
        <w:bottom w:val="none" w:sz="0" w:space="0" w:color="auto"/>
        <w:right w:val="none" w:sz="0" w:space="0" w:color="auto"/>
      </w:divBdr>
    </w:div>
    <w:div w:id="2132479632">
      <w:bodyDiv w:val="1"/>
      <w:marLeft w:val="0"/>
      <w:marRight w:val="0"/>
      <w:marTop w:val="0"/>
      <w:marBottom w:val="0"/>
      <w:divBdr>
        <w:top w:val="none" w:sz="0" w:space="0" w:color="auto"/>
        <w:left w:val="none" w:sz="0" w:space="0" w:color="auto"/>
        <w:bottom w:val="none" w:sz="0" w:space="0" w:color="auto"/>
        <w:right w:val="none" w:sz="0" w:space="0" w:color="auto"/>
      </w:divBdr>
    </w:div>
    <w:div w:id="2134210679">
      <w:bodyDiv w:val="1"/>
      <w:marLeft w:val="0"/>
      <w:marRight w:val="0"/>
      <w:marTop w:val="0"/>
      <w:marBottom w:val="0"/>
      <w:divBdr>
        <w:top w:val="none" w:sz="0" w:space="0" w:color="auto"/>
        <w:left w:val="none" w:sz="0" w:space="0" w:color="auto"/>
        <w:bottom w:val="none" w:sz="0" w:space="0" w:color="auto"/>
        <w:right w:val="none" w:sz="0" w:space="0" w:color="auto"/>
      </w:divBdr>
    </w:div>
    <w:div w:id="2135174603">
      <w:bodyDiv w:val="1"/>
      <w:marLeft w:val="0"/>
      <w:marRight w:val="0"/>
      <w:marTop w:val="0"/>
      <w:marBottom w:val="0"/>
      <w:divBdr>
        <w:top w:val="none" w:sz="0" w:space="0" w:color="auto"/>
        <w:left w:val="none" w:sz="0" w:space="0" w:color="auto"/>
        <w:bottom w:val="none" w:sz="0" w:space="0" w:color="auto"/>
        <w:right w:val="none" w:sz="0" w:space="0" w:color="auto"/>
      </w:divBdr>
    </w:div>
    <w:div w:id="2135174981">
      <w:bodyDiv w:val="1"/>
      <w:marLeft w:val="0"/>
      <w:marRight w:val="0"/>
      <w:marTop w:val="0"/>
      <w:marBottom w:val="0"/>
      <w:divBdr>
        <w:top w:val="none" w:sz="0" w:space="0" w:color="auto"/>
        <w:left w:val="none" w:sz="0" w:space="0" w:color="auto"/>
        <w:bottom w:val="none" w:sz="0" w:space="0" w:color="auto"/>
        <w:right w:val="none" w:sz="0" w:space="0" w:color="auto"/>
      </w:divBdr>
    </w:div>
    <w:div w:id="2135252693">
      <w:bodyDiv w:val="1"/>
      <w:marLeft w:val="0"/>
      <w:marRight w:val="0"/>
      <w:marTop w:val="0"/>
      <w:marBottom w:val="0"/>
      <w:divBdr>
        <w:top w:val="none" w:sz="0" w:space="0" w:color="auto"/>
        <w:left w:val="none" w:sz="0" w:space="0" w:color="auto"/>
        <w:bottom w:val="none" w:sz="0" w:space="0" w:color="auto"/>
        <w:right w:val="none" w:sz="0" w:space="0" w:color="auto"/>
      </w:divBdr>
    </w:div>
    <w:div w:id="2135294810">
      <w:bodyDiv w:val="1"/>
      <w:marLeft w:val="0"/>
      <w:marRight w:val="0"/>
      <w:marTop w:val="0"/>
      <w:marBottom w:val="0"/>
      <w:divBdr>
        <w:top w:val="none" w:sz="0" w:space="0" w:color="auto"/>
        <w:left w:val="none" w:sz="0" w:space="0" w:color="auto"/>
        <w:bottom w:val="none" w:sz="0" w:space="0" w:color="auto"/>
        <w:right w:val="none" w:sz="0" w:space="0" w:color="auto"/>
      </w:divBdr>
    </w:div>
    <w:div w:id="2135367638">
      <w:bodyDiv w:val="1"/>
      <w:marLeft w:val="0"/>
      <w:marRight w:val="0"/>
      <w:marTop w:val="0"/>
      <w:marBottom w:val="0"/>
      <w:divBdr>
        <w:top w:val="none" w:sz="0" w:space="0" w:color="auto"/>
        <w:left w:val="none" w:sz="0" w:space="0" w:color="auto"/>
        <w:bottom w:val="none" w:sz="0" w:space="0" w:color="auto"/>
        <w:right w:val="none" w:sz="0" w:space="0" w:color="auto"/>
      </w:divBdr>
    </w:div>
    <w:div w:id="2135904627">
      <w:bodyDiv w:val="1"/>
      <w:marLeft w:val="0"/>
      <w:marRight w:val="0"/>
      <w:marTop w:val="0"/>
      <w:marBottom w:val="0"/>
      <w:divBdr>
        <w:top w:val="none" w:sz="0" w:space="0" w:color="auto"/>
        <w:left w:val="none" w:sz="0" w:space="0" w:color="auto"/>
        <w:bottom w:val="none" w:sz="0" w:space="0" w:color="auto"/>
        <w:right w:val="none" w:sz="0" w:space="0" w:color="auto"/>
      </w:divBdr>
    </w:div>
    <w:div w:id="2136285671">
      <w:bodyDiv w:val="1"/>
      <w:marLeft w:val="0"/>
      <w:marRight w:val="0"/>
      <w:marTop w:val="0"/>
      <w:marBottom w:val="0"/>
      <w:divBdr>
        <w:top w:val="none" w:sz="0" w:space="0" w:color="auto"/>
        <w:left w:val="none" w:sz="0" w:space="0" w:color="auto"/>
        <w:bottom w:val="none" w:sz="0" w:space="0" w:color="auto"/>
        <w:right w:val="none" w:sz="0" w:space="0" w:color="auto"/>
      </w:divBdr>
    </w:div>
    <w:div w:id="2136753012">
      <w:bodyDiv w:val="1"/>
      <w:marLeft w:val="0"/>
      <w:marRight w:val="0"/>
      <w:marTop w:val="0"/>
      <w:marBottom w:val="0"/>
      <w:divBdr>
        <w:top w:val="none" w:sz="0" w:space="0" w:color="auto"/>
        <w:left w:val="none" w:sz="0" w:space="0" w:color="auto"/>
        <w:bottom w:val="none" w:sz="0" w:space="0" w:color="auto"/>
        <w:right w:val="none" w:sz="0" w:space="0" w:color="auto"/>
      </w:divBdr>
    </w:div>
    <w:div w:id="2138258456">
      <w:bodyDiv w:val="1"/>
      <w:marLeft w:val="0"/>
      <w:marRight w:val="0"/>
      <w:marTop w:val="0"/>
      <w:marBottom w:val="0"/>
      <w:divBdr>
        <w:top w:val="none" w:sz="0" w:space="0" w:color="auto"/>
        <w:left w:val="none" w:sz="0" w:space="0" w:color="auto"/>
        <w:bottom w:val="none" w:sz="0" w:space="0" w:color="auto"/>
        <w:right w:val="none" w:sz="0" w:space="0" w:color="auto"/>
      </w:divBdr>
    </w:div>
    <w:div w:id="2138336383">
      <w:bodyDiv w:val="1"/>
      <w:marLeft w:val="0"/>
      <w:marRight w:val="0"/>
      <w:marTop w:val="0"/>
      <w:marBottom w:val="0"/>
      <w:divBdr>
        <w:top w:val="none" w:sz="0" w:space="0" w:color="auto"/>
        <w:left w:val="none" w:sz="0" w:space="0" w:color="auto"/>
        <w:bottom w:val="none" w:sz="0" w:space="0" w:color="auto"/>
        <w:right w:val="none" w:sz="0" w:space="0" w:color="auto"/>
      </w:divBdr>
    </w:div>
    <w:div w:id="2138445676">
      <w:bodyDiv w:val="1"/>
      <w:marLeft w:val="0"/>
      <w:marRight w:val="0"/>
      <w:marTop w:val="0"/>
      <w:marBottom w:val="0"/>
      <w:divBdr>
        <w:top w:val="none" w:sz="0" w:space="0" w:color="auto"/>
        <w:left w:val="none" w:sz="0" w:space="0" w:color="auto"/>
        <w:bottom w:val="none" w:sz="0" w:space="0" w:color="auto"/>
        <w:right w:val="none" w:sz="0" w:space="0" w:color="auto"/>
      </w:divBdr>
    </w:div>
    <w:div w:id="2138527697">
      <w:bodyDiv w:val="1"/>
      <w:marLeft w:val="0"/>
      <w:marRight w:val="0"/>
      <w:marTop w:val="0"/>
      <w:marBottom w:val="0"/>
      <w:divBdr>
        <w:top w:val="none" w:sz="0" w:space="0" w:color="auto"/>
        <w:left w:val="none" w:sz="0" w:space="0" w:color="auto"/>
        <w:bottom w:val="none" w:sz="0" w:space="0" w:color="auto"/>
        <w:right w:val="none" w:sz="0" w:space="0" w:color="auto"/>
      </w:divBdr>
    </w:div>
    <w:div w:id="2139641326">
      <w:bodyDiv w:val="1"/>
      <w:marLeft w:val="0"/>
      <w:marRight w:val="0"/>
      <w:marTop w:val="0"/>
      <w:marBottom w:val="0"/>
      <w:divBdr>
        <w:top w:val="none" w:sz="0" w:space="0" w:color="auto"/>
        <w:left w:val="none" w:sz="0" w:space="0" w:color="auto"/>
        <w:bottom w:val="none" w:sz="0" w:space="0" w:color="auto"/>
        <w:right w:val="none" w:sz="0" w:space="0" w:color="auto"/>
      </w:divBdr>
    </w:div>
    <w:div w:id="2140026222">
      <w:bodyDiv w:val="1"/>
      <w:marLeft w:val="0"/>
      <w:marRight w:val="0"/>
      <w:marTop w:val="0"/>
      <w:marBottom w:val="0"/>
      <w:divBdr>
        <w:top w:val="none" w:sz="0" w:space="0" w:color="auto"/>
        <w:left w:val="none" w:sz="0" w:space="0" w:color="auto"/>
        <w:bottom w:val="none" w:sz="0" w:space="0" w:color="auto"/>
        <w:right w:val="none" w:sz="0" w:space="0" w:color="auto"/>
      </w:divBdr>
    </w:div>
    <w:div w:id="2140953721">
      <w:bodyDiv w:val="1"/>
      <w:marLeft w:val="0"/>
      <w:marRight w:val="0"/>
      <w:marTop w:val="0"/>
      <w:marBottom w:val="0"/>
      <w:divBdr>
        <w:top w:val="none" w:sz="0" w:space="0" w:color="auto"/>
        <w:left w:val="none" w:sz="0" w:space="0" w:color="auto"/>
        <w:bottom w:val="none" w:sz="0" w:space="0" w:color="auto"/>
        <w:right w:val="none" w:sz="0" w:space="0" w:color="auto"/>
      </w:divBdr>
    </w:div>
    <w:div w:id="2141261220">
      <w:bodyDiv w:val="1"/>
      <w:marLeft w:val="0"/>
      <w:marRight w:val="0"/>
      <w:marTop w:val="0"/>
      <w:marBottom w:val="0"/>
      <w:divBdr>
        <w:top w:val="none" w:sz="0" w:space="0" w:color="auto"/>
        <w:left w:val="none" w:sz="0" w:space="0" w:color="auto"/>
        <w:bottom w:val="none" w:sz="0" w:space="0" w:color="auto"/>
        <w:right w:val="none" w:sz="0" w:space="0" w:color="auto"/>
      </w:divBdr>
    </w:div>
    <w:div w:id="2141263518">
      <w:bodyDiv w:val="1"/>
      <w:marLeft w:val="0"/>
      <w:marRight w:val="0"/>
      <w:marTop w:val="0"/>
      <w:marBottom w:val="0"/>
      <w:divBdr>
        <w:top w:val="none" w:sz="0" w:space="0" w:color="auto"/>
        <w:left w:val="none" w:sz="0" w:space="0" w:color="auto"/>
        <w:bottom w:val="none" w:sz="0" w:space="0" w:color="auto"/>
        <w:right w:val="none" w:sz="0" w:space="0" w:color="auto"/>
      </w:divBdr>
    </w:div>
    <w:div w:id="2141797406">
      <w:bodyDiv w:val="1"/>
      <w:marLeft w:val="0"/>
      <w:marRight w:val="0"/>
      <w:marTop w:val="0"/>
      <w:marBottom w:val="0"/>
      <w:divBdr>
        <w:top w:val="none" w:sz="0" w:space="0" w:color="auto"/>
        <w:left w:val="none" w:sz="0" w:space="0" w:color="auto"/>
        <w:bottom w:val="none" w:sz="0" w:space="0" w:color="auto"/>
        <w:right w:val="none" w:sz="0" w:space="0" w:color="auto"/>
      </w:divBdr>
    </w:div>
    <w:div w:id="2141874055">
      <w:bodyDiv w:val="1"/>
      <w:marLeft w:val="0"/>
      <w:marRight w:val="0"/>
      <w:marTop w:val="0"/>
      <w:marBottom w:val="0"/>
      <w:divBdr>
        <w:top w:val="none" w:sz="0" w:space="0" w:color="auto"/>
        <w:left w:val="none" w:sz="0" w:space="0" w:color="auto"/>
        <w:bottom w:val="none" w:sz="0" w:space="0" w:color="auto"/>
        <w:right w:val="none" w:sz="0" w:space="0" w:color="auto"/>
      </w:divBdr>
    </w:div>
    <w:div w:id="2141920736">
      <w:bodyDiv w:val="1"/>
      <w:marLeft w:val="0"/>
      <w:marRight w:val="0"/>
      <w:marTop w:val="0"/>
      <w:marBottom w:val="0"/>
      <w:divBdr>
        <w:top w:val="none" w:sz="0" w:space="0" w:color="auto"/>
        <w:left w:val="none" w:sz="0" w:space="0" w:color="auto"/>
        <w:bottom w:val="none" w:sz="0" w:space="0" w:color="auto"/>
        <w:right w:val="none" w:sz="0" w:space="0" w:color="auto"/>
      </w:divBdr>
    </w:div>
    <w:div w:id="2142454678">
      <w:bodyDiv w:val="1"/>
      <w:marLeft w:val="0"/>
      <w:marRight w:val="0"/>
      <w:marTop w:val="0"/>
      <w:marBottom w:val="0"/>
      <w:divBdr>
        <w:top w:val="none" w:sz="0" w:space="0" w:color="auto"/>
        <w:left w:val="none" w:sz="0" w:space="0" w:color="auto"/>
        <w:bottom w:val="none" w:sz="0" w:space="0" w:color="auto"/>
        <w:right w:val="none" w:sz="0" w:space="0" w:color="auto"/>
      </w:divBdr>
    </w:div>
    <w:div w:id="2143114114">
      <w:bodyDiv w:val="1"/>
      <w:marLeft w:val="0"/>
      <w:marRight w:val="0"/>
      <w:marTop w:val="0"/>
      <w:marBottom w:val="0"/>
      <w:divBdr>
        <w:top w:val="none" w:sz="0" w:space="0" w:color="auto"/>
        <w:left w:val="none" w:sz="0" w:space="0" w:color="auto"/>
        <w:bottom w:val="none" w:sz="0" w:space="0" w:color="auto"/>
        <w:right w:val="none" w:sz="0" w:space="0" w:color="auto"/>
      </w:divBdr>
    </w:div>
    <w:div w:id="2143303015">
      <w:bodyDiv w:val="1"/>
      <w:marLeft w:val="0"/>
      <w:marRight w:val="0"/>
      <w:marTop w:val="0"/>
      <w:marBottom w:val="0"/>
      <w:divBdr>
        <w:top w:val="none" w:sz="0" w:space="0" w:color="auto"/>
        <w:left w:val="none" w:sz="0" w:space="0" w:color="auto"/>
        <w:bottom w:val="none" w:sz="0" w:space="0" w:color="auto"/>
        <w:right w:val="none" w:sz="0" w:space="0" w:color="auto"/>
      </w:divBdr>
    </w:div>
    <w:div w:id="2144612761">
      <w:bodyDiv w:val="1"/>
      <w:marLeft w:val="0"/>
      <w:marRight w:val="0"/>
      <w:marTop w:val="0"/>
      <w:marBottom w:val="0"/>
      <w:divBdr>
        <w:top w:val="none" w:sz="0" w:space="0" w:color="auto"/>
        <w:left w:val="none" w:sz="0" w:space="0" w:color="auto"/>
        <w:bottom w:val="none" w:sz="0" w:space="0" w:color="auto"/>
        <w:right w:val="none" w:sz="0" w:space="0" w:color="auto"/>
      </w:divBdr>
    </w:div>
    <w:div w:id="2144616425">
      <w:bodyDiv w:val="1"/>
      <w:marLeft w:val="0"/>
      <w:marRight w:val="0"/>
      <w:marTop w:val="0"/>
      <w:marBottom w:val="0"/>
      <w:divBdr>
        <w:top w:val="none" w:sz="0" w:space="0" w:color="auto"/>
        <w:left w:val="none" w:sz="0" w:space="0" w:color="auto"/>
        <w:bottom w:val="none" w:sz="0" w:space="0" w:color="auto"/>
        <w:right w:val="none" w:sz="0" w:space="0" w:color="auto"/>
      </w:divBdr>
    </w:div>
    <w:div w:id="2144736638">
      <w:bodyDiv w:val="1"/>
      <w:marLeft w:val="0"/>
      <w:marRight w:val="0"/>
      <w:marTop w:val="0"/>
      <w:marBottom w:val="0"/>
      <w:divBdr>
        <w:top w:val="none" w:sz="0" w:space="0" w:color="auto"/>
        <w:left w:val="none" w:sz="0" w:space="0" w:color="auto"/>
        <w:bottom w:val="none" w:sz="0" w:space="0" w:color="auto"/>
        <w:right w:val="none" w:sz="0" w:space="0" w:color="auto"/>
      </w:divBdr>
    </w:div>
    <w:div w:id="2144807756">
      <w:bodyDiv w:val="1"/>
      <w:marLeft w:val="0"/>
      <w:marRight w:val="0"/>
      <w:marTop w:val="0"/>
      <w:marBottom w:val="0"/>
      <w:divBdr>
        <w:top w:val="none" w:sz="0" w:space="0" w:color="auto"/>
        <w:left w:val="none" w:sz="0" w:space="0" w:color="auto"/>
        <w:bottom w:val="none" w:sz="0" w:space="0" w:color="auto"/>
        <w:right w:val="none" w:sz="0" w:space="0" w:color="auto"/>
      </w:divBdr>
    </w:div>
    <w:div w:id="2145274886">
      <w:bodyDiv w:val="1"/>
      <w:marLeft w:val="0"/>
      <w:marRight w:val="0"/>
      <w:marTop w:val="0"/>
      <w:marBottom w:val="0"/>
      <w:divBdr>
        <w:top w:val="none" w:sz="0" w:space="0" w:color="auto"/>
        <w:left w:val="none" w:sz="0" w:space="0" w:color="auto"/>
        <w:bottom w:val="none" w:sz="0" w:space="0" w:color="auto"/>
        <w:right w:val="none" w:sz="0" w:space="0" w:color="auto"/>
      </w:divBdr>
    </w:div>
    <w:div w:id="2145350165">
      <w:bodyDiv w:val="1"/>
      <w:marLeft w:val="0"/>
      <w:marRight w:val="0"/>
      <w:marTop w:val="0"/>
      <w:marBottom w:val="0"/>
      <w:divBdr>
        <w:top w:val="none" w:sz="0" w:space="0" w:color="auto"/>
        <w:left w:val="none" w:sz="0" w:space="0" w:color="auto"/>
        <w:bottom w:val="none" w:sz="0" w:space="0" w:color="auto"/>
        <w:right w:val="none" w:sz="0" w:space="0" w:color="auto"/>
      </w:divBdr>
    </w:div>
    <w:div w:id="2145387755">
      <w:bodyDiv w:val="1"/>
      <w:marLeft w:val="0"/>
      <w:marRight w:val="0"/>
      <w:marTop w:val="0"/>
      <w:marBottom w:val="0"/>
      <w:divBdr>
        <w:top w:val="none" w:sz="0" w:space="0" w:color="auto"/>
        <w:left w:val="none" w:sz="0" w:space="0" w:color="auto"/>
        <w:bottom w:val="none" w:sz="0" w:space="0" w:color="auto"/>
        <w:right w:val="none" w:sz="0" w:space="0" w:color="auto"/>
      </w:divBdr>
    </w:div>
    <w:div w:id="2145460091">
      <w:bodyDiv w:val="1"/>
      <w:marLeft w:val="0"/>
      <w:marRight w:val="0"/>
      <w:marTop w:val="0"/>
      <w:marBottom w:val="0"/>
      <w:divBdr>
        <w:top w:val="none" w:sz="0" w:space="0" w:color="auto"/>
        <w:left w:val="none" w:sz="0" w:space="0" w:color="auto"/>
        <w:bottom w:val="none" w:sz="0" w:space="0" w:color="auto"/>
        <w:right w:val="none" w:sz="0" w:space="0" w:color="auto"/>
      </w:divBdr>
    </w:div>
    <w:div w:id="2146000589">
      <w:bodyDiv w:val="1"/>
      <w:marLeft w:val="0"/>
      <w:marRight w:val="0"/>
      <w:marTop w:val="0"/>
      <w:marBottom w:val="0"/>
      <w:divBdr>
        <w:top w:val="none" w:sz="0" w:space="0" w:color="auto"/>
        <w:left w:val="none" w:sz="0" w:space="0" w:color="auto"/>
        <w:bottom w:val="none" w:sz="0" w:space="0" w:color="auto"/>
        <w:right w:val="none" w:sz="0" w:space="0" w:color="auto"/>
      </w:divBdr>
    </w:div>
    <w:div w:id="2146000660">
      <w:bodyDiv w:val="1"/>
      <w:marLeft w:val="0"/>
      <w:marRight w:val="0"/>
      <w:marTop w:val="0"/>
      <w:marBottom w:val="0"/>
      <w:divBdr>
        <w:top w:val="none" w:sz="0" w:space="0" w:color="auto"/>
        <w:left w:val="none" w:sz="0" w:space="0" w:color="auto"/>
        <w:bottom w:val="none" w:sz="0" w:space="0" w:color="auto"/>
        <w:right w:val="none" w:sz="0" w:space="0" w:color="auto"/>
      </w:divBdr>
    </w:div>
    <w:div w:id="2146463622">
      <w:bodyDiv w:val="1"/>
      <w:marLeft w:val="0"/>
      <w:marRight w:val="0"/>
      <w:marTop w:val="0"/>
      <w:marBottom w:val="0"/>
      <w:divBdr>
        <w:top w:val="none" w:sz="0" w:space="0" w:color="auto"/>
        <w:left w:val="none" w:sz="0" w:space="0" w:color="auto"/>
        <w:bottom w:val="none" w:sz="0" w:space="0" w:color="auto"/>
        <w:right w:val="none" w:sz="0" w:space="0" w:color="auto"/>
      </w:divBdr>
    </w:div>
    <w:div w:id="2146583506">
      <w:bodyDiv w:val="1"/>
      <w:marLeft w:val="0"/>
      <w:marRight w:val="0"/>
      <w:marTop w:val="0"/>
      <w:marBottom w:val="0"/>
      <w:divBdr>
        <w:top w:val="none" w:sz="0" w:space="0" w:color="auto"/>
        <w:left w:val="none" w:sz="0" w:space="0" w:color="auto"/>
        <w:bottom w:val="none" w:sz="0" w:space="0" w:color="auto"/>
        <w:right w:val="none" w:sz="0" w:space="0" w:color="auto"/>
      </w:divBdr>
    </w:div>
    <w:div w:id="2146963372">
      <w:bodyDiv w:val="1"/>
      <w:marLeft w:val="0"/>
      <w:marRight w:val="0"/>
      <w:marTop w:val="0"/>
      <w:marBottom w:val="0"/>
      <w:divBdr>
        <w:top w:val="none" w:sz="0" w:space="0" w:color="auto"/>
        <w:left w:val="none" w:sz="0" w:space="0" w:color="auto"/>
        <w:bottom w:val="none" w:sz="0" w:space="0" w:color="auto"/>
        <w:right w:val="none" w:sz="0" w:space="0" w:color="auto"/>
      </w:divBdr>
    </w:div>
    <w:div w:id="2147382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0.tiff"/><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png"/><Relationship Id="rId29" Type="http://schemas.openxmlformats.org/officeDocument/2006/relationships/image" Target="media/image13.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comments" Target="comments.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Sepht</b:Tag>
    <b:SourceType>InternetSite</b:SourceType>
    <b:Guid>{46192900-7B70-4584-8D09-D552A47DC5B2}</b:Guid>
    <b:DayAccessed>September 8, 2017</b:DayAccessed>
    <b:URL>https://www.kmtgrinding.com/machine/dg-500/</b:URL>
    <b:Author>
      <b:Author>
        <b:NameList>
          <b:Person>
            <b:Last>Junskog</b:Last>
            <b:First>Per</b:First>
          </b:Person>
        </b:NameList>
      </b:Author>
    </b:Author>
    <b:Title>Machine DG-500</b:Title>
    <b:ProductionCompany>KMT Grinding </b:ProductionCompany>
    <b:RefOrder>1</b:RefOrder>
  </b:Source>
  <b:Source>
    <b:Tag>Sepht1</b:Tag>
    <b:SourceType>InternetSite</b:SourceType>
    <b:Guid>{D7542992-8BC3-41A3-8BF9-EDDBC761749D}</b:Guid>
    <b:DayAccessed>September 8, 2017</b:DayAccessed>
    <b:URL>https://www.motoman.com/robotic-painting</b:URL>
    <b:Title>Yaskawa Paint Robots</b:Title>
    <b:RefOrder>4</b:RefOrder>
  </b:Source>
  <b:Source>
    <b:Tag>Sepht2</b:Tag>
    <b:SourceType>InternetSite</b:SourceType>
    <b:Guid>{B53BE41E-8C98-48E3-B6D8-F154C7391122}</b:Guid>
    <b:DayAccessed>September 8, 2017</b:DayAccessed>
    <b:URL>https://www.kuka.com/en-in/technologies/process-technologies/2016/07/deburring</b:URL>
    <b:Title>Automated deburring of metallic workpieces</b:Title>
    <b:RefOrder>5</b:RefOrder>
  </b:Source>
  <b:Source>
    <b:Tag>ARa16</b:Tag>
    <b:SourceType>JournalArticle</b:SourceType>
    <b:Guid>{C5ABA6CB-E223-4C2C-92EF-94134548C00D}</b:Guid>
    <b:Title>A Rapid coordinate transformation method applied in industrial robot calibration based on characteristic line coincidence</b:Title>
    <b:JournalName>Sensors</b:JournalName>
    <b:Year>2016</b:Year>
    <b:Pages>239</b:Pages>
    <b:Volume>16</b:Volume>
    <b:Author>
      <b:Author>
        <b:NameList>
          <b:Person>
            <b:Last>Liu</b:Last>
            <b:First>Bailing</b:First>
          </b:Person>
          <b:Person>
            <b:Last>Zhang </b:Last>
            <b:First>Fumin</b:First>
          </b:Person>
          <b:Person>
            <b:Last>Qu</b:Last>
            <b:First>Xinghua</b:First>
          </b:Person>
          <b:Person>
            <b:Last>Shi</b:Last>
            <b:First>Xiaojia</b:First>
          </b:Person>
        </b:NameList>
      </b:Author>
    </b:Author>
    <b:RefOrder>8</b:RefOrder>
  </b:Source>
  <b:Source>
    <b:Tag>Cut46</b:Tag>
    <b:SourceType>JournalArticle</b:SourceType>
    <b:Guid>{0491FF10-3AE7-4103-87B6-7E51821E6A43}</b:Guid>
    <b:Title>Cutting tools research: report of subcommittee on carbide tools: the mechanism of tool vibration in the cutting of steel</b:Title>
    <b:JournalName>Proceedings of the Institution of</b:JournalName>
    <b:Year>1946</b:Year>
    <b:Pages>261-284</b:Pages>
    <b:Volume>154</b:Volume>
    <b:Author>
      <b:Author>
        <b:NameList>
          <b:Person>
            <b:Last>Arnold</b:Last>
            <b:First>R.N</b:First>
          </b:Person>
        </b:NameList>
      </b:Author>
    </b:Author>
    <b:RefOrder>9</b:RefOrder>
  </b:Source>
  <b:Source>
    <b:Tag>Aga90</b:Tag>
    <b:SourceType>JournalArticle</b:SourceType>
    <b:Guid>{D5279543-DECA-45D8-8925-29C0CD42A00C}</b:Guid>
    <b:Title>Vision-Aided Robotic Welding: An Approach and a Flexible Implementation</b:Title>
    <b:Year>October 1990</b:Year>
    <b:Author>
      <b:Author>
        <b:NameList>
          <b:Person>
            <b:Last>Agapakis</b:Last>
            <b:First>John </b:First>
          </b:Person>
          <b:Person>
            <b:Last>Katz</b:Last>
            <b:First>Joel</b:First>
          </b:Person>
          <b:Person>
            <b:Last>Friedman</b:Last>
            <b:First>Joshua</b:First>
          </b:Person>
          <b:Person>
            <b:Last>Epstein</b:Last>
            <b:First>Geoffrey </b:First>
          </b:Person>
        </b:NameList>
      </b:Author>
    </b:Author>
    <b:JournalName>The International Journal of Robotics Research</b:JournalName>
    <b:Pages>17-34</b:Pages>
    <b:Volume>9</b:Volume>
    <b:Issue>5</b:Issue>
    <b:RefOrder>2</b:RefOrder>
  </b:Source>
  <b:Source>
    <b:Tag>Cra091</b:Tag>
    <b:SourceType>Book</b:SourceType>
    <b:Guid>{3D0965AE-9FD6-4B5B-9BF3-F9435299FF1A}</b:Guid>
    <b:Title>Introduction to robotics: mechanics and control, 3/E</b:Title>
    <b:Year>2009</b:Year>
    <b:Author>
      <b:Author>
        <b:NameList>
          <b:Person>
            <b:Last>Craig</b:Last>
            <b:First>J.</b:First>
          </b:Person>
        </b:NameList>
      </b:Author>
    </b:Author>
    <b:Publisher>Pearson Education India</b:Publisher>
    <b:RefOrder>28</b:RefOrder>
  </b:Source>
  <b:Source>
    <b:Tag>Hah69</b:Tag>
    <b:SourceType>JournalArticle</b:SourceType>
    <b:Guid>{CDFCEB14-292C-4F8D-88AD-0F7050A82D78}</b:Guid>
    <b:Title>The influence of process variables on material removal, surface integrity, surface finish and vibration in grinding</b:Title>
    <b:Year>1969</b:Year>
    <b:Author>
      <b:Author>
        <b:NameList>
          <b:Person>
            <b:Last>Hahn</b:Last>
            <b:First>R. S</b:First>
          </b:Person>
          <b:Person>
            <b:Last>Lindsay</b:Last>
            <b:First>R. P </b:First>
          </b:Person>
        </b:NameList>
      </b:Author>
    </b:Author>
    <b:JournalName>Advances in Machine Tool Design and Research</b:JournalName>
    <b:Pages>95-117</b:Pages>
    <b:RefOrder>14</b:RefOrder>
  </b:Source>
  <b:Source>
    <b:Tag>Hah71</b:Tag>
    <b:SourceType>JournalArticle</b:SourceType>
    <b:Guid>{B8487239-E3DE-4D7A-9D48-61A1805D04A5}</b:Guid>
    <b:Author>
      <b:Author>
        <b:NameList>
          <b:Person>
            <b:Last>Hahn</b:Last>
            <b:First>R. S</b:First>
          </b:Person>
          <b:Person>
            <b:Last>Lindsay</b:Last>
            <b:First>R. P</b:First>
          </b:Person>
        </b:NameList>
      </b:Author>
    </b:Author>
    <b:Title>PRINCIPLES OF GRINDING. 1. BASIC RELATIONSHIPS IN PRECISION GRINDING</b:Title>
    <b:JournalName>Machinery</b:JournalName>
    <b:Year>1971</b:Year>
    <b:Pages>55</b:Pages>
    <b:Volume>77</b:Volume>
    <b:Issue>7</b:Issue>
    <b:RefOrder>11</b:RefOrder>
  </b:Source>
  <b:Source>
    <b:Tag>Hah711</b:Tag>
    <b:SourceType>JournalArticle</b:SourceType>
    <b:Guid>{688AEA94-4B3A-4420-93FE-39AEEA299C4B}</b:Guid>
    <b:Author>
      <b:Author>
        <b:NameList>
          <b:Person>
            <b:Last>Hahn</b:Last>
            <b:First>R. S</b:First>
          </b:Person>
          <b:Person>
            <b:Last>Lindsay</b:Last>
            <b:First>R. P</b:First>
          </b:Person>
        </b:NameList>
      </b:Author>
    </b:Author>
    <b:Title>PRINCIPLES OF GRINDING. 2. METAL REMOVAL PARAMETER</b:Title>
    <b:JournalName>Machinery</b:JournalName>
    <b:Year>1971</b:Year>
    <b:Pages>33</b:Pages>
    <b:Volume>77</b:Volume>
    <b:Issue>8</b:Issue>
    <b:RefOrder>12</b:RefOrder>
  </b:Source>
  <b:Source>
    <b:Tag>Har64</b:Tag>
    <b:SourceType>ElectronicSource</b:SourceType>
    <b:Guid>{9AE43F4A-51FF-4CEA-899B-7B2C2966D968}</b:Guid>
    <b:Author>
      <b:Author>
        <b:NameList>
          <b:Person>
            <b:Last>Hartenberg</b:Last>
            <b:First>R. </b:First>
          </b:Person>
          <b:Person>
            <b:Last>Danavit</b:Last>
            <b:First>J.</b:First>
          </b:Person>
        </b:NameList>
      </b:Author>
    </b:Author>
    <b:Title>Kinematic synthesis of linkages</b:Title>
    <b:Year>1964</b:Year>
    <b:City>New York</b:City>
    <b:Publisher>McGraw-Hill</b:Publisher>
    <b:RefOrder>29</b:RefOrder>
  </b:Source>
  <b:Source>
    <b:Tag>Her91</b:Tag>
    <b:SourceType>JournalArticle</b:SourceType>
    <b:Guid>{F7ABAFB6-0B51-4500-9CBC-D5DF653AD2D2}</b:Guid>
    <b:Title>Automated Robotic Deburring of Parts Using Compliance Control</b:Title>
    <b:Year>1991</b:Year>
    <b:Author>
      <b:Author>
        <b:NameList>
          <b:Person>
            <b:Last>Her</b:Last>
            <b:First>M. G.</b:First>
          </b:Person>
          <b:Person>
            <b:Last>Kazerooni</b:Last>
            <b:First>H.</b:First>
          </b:Person>
        </b:NameList>
      </b:Author>
    </b:Author>
    <b:JournalName>Journal of Dynamic Systems, Measurement, and Control</b:JournalName>
    <b:Pages>60-66</b:Pages>
    <b:Volume>113</b:Volume>
    <b:Issue>1</b:Issue>
    <b:RefOrder>3</b:RefOrder>
  </b:Source>
  <b:Source>
    <b:Tag>Hua02</b:Tag>
    <b:SourceType>JournalArticle</b:SourceType>
    <b:Guid>{5AA95152-E0F4-4AD3-9E3A-0F76F5EDDC91}</b:Guid>
    <b:Author>
      <b:Author>
        <b:NameList>
          <b:Person>
            <b:Last>Huang</b:Last>
            <b:First>H. </b:First>
          </b:Person>
          <b:Person>
            <b:Last>Gong</b:Last>
            <b:First>Z. M. </b:First>
          </b:Person>
          <b:Person>
            <b:Last>Chen </b:Last>
            <b:First>X. Q. </b:First>
          </b:Person>
          <b:Person>
            <b:Last>Zhou</b:Last>
            <b:First>L. </b:First>
          </b:Person>
        </b:NameList>
      </b:Author>
    </b:Author>
    <b:Title>Robotic grinding and polishing for turbine-vane overhaul</b:Title>
    <b:JournalName>Journal of materials processing technology</b:JournalName>
    <b:Year>2002</b:Year>
    <b:Pages>140-145</b:Pages>
    <b:Volume>127</b:Volume>
    <b:Issue>2</b:Issue>
    <b:RefOrder>27</b:RefOrder>
  </b:Source>
  <b:Source>
    <b:Tag>IIg15</b:Tag>
    <b:SourceType>JournalArticle</b:SourceType>
    <b:Guid>{69D9B57B-E603-4929-82B9-063B98040EB0}</b:Guid>
    <b:Title>Overview of the state of robotic machining: Current and future potential</b:Title>
    <b:Year>2015</b:Year>
    <b:Author>
      <b:Author>
        <b:NameList>
          <b:Person>
            <b:Last>Iglesias</b:Last>
            <b:First>I. </b:First>
          </b:Person>
          <b:Person>
            <b:Last>Sebastian</b:Last>
            <b:First>M. </b:First>
          </b:Person>
          <b:Person>
            <b:Last>Ares</b:Last>
            <b:First>J. </b:First>
          </b:Person>
        </b:NameList>
      </b:Author>
    </b:Author>
    <b:JournalName>Procedia Engineering</b:JournalName>
    <b:Pages>911-917</b:Pages>
    <b:Volume>132</b:Volume>
    <b:RefOrder>6</b:RefOrder>
  </b:Source>
  <b:Source>
    <b:Tag>Lal68</b:Tag>
    <b:SourceType>JournalArticle</b:SourceType>
    <b:Guid>{583BB449-6E06-4F11-A97D-75A78792F0C9}</b:Guid>
    <b:Author>
      <b:Author>
        <b:NameList>
          <b:Person>
            <b:Last>Lal</b:Last>
            <b:First>G. K. </b:First>
          </b:Person>
        </b:NameList>
      </b:Author>
    </b:Author>
    <b:Title>Forces in vertical surface grinding</b:Title>
    <b:JournalName>International Journal of Machine Tool Design and Research</b:JournalName>
    <b:Year>1968</b:Year>
    <b:Pages>33-43</b:Pages>
    <b:Volume>8</b:Volume>
    <b:Issue>1</b:Issue>
    <b:RefOrder>16</b:RefOrder>
  </b:Source>
  <b:Source>
    <b:Tag>Lin70</b:Tag>
    <b:SourceType>JournalArticle</b:SourceType>
    <b:Guid>{B8415100-871C-4379-9BA4-EA261202158D}</b:Guid>
    <b:Author>
      <b:Author>
        <b:NameList>
          <b:Person>
            <b:Last>Lindsay</b:Last>
            <b:First>R. P. </b:First>
          </b:Person>
        </b:NameList>
      </b:Author>
    </b:Author>
    <b:Title>The effect of parameter variations in precision grinding</b:Title>
    <b:JournalName>Journal of Engineering for Industry</b:JournalName>
    <b:Year>1970</b:Year>
    <b:Pages>92(3), 683-693</b:Pages>
    <b:RefOrder>13</b:RefOrder>
  </b:Source>
  <b:Source>
    <b:Tag>Mal72</b:Tag>
    <b:SourceType>JournalArticle</b:SourceType>
    <b:Guid>{2876ED90-608B-43F6-942A-684DA02AAB7C}</b:Guid>
    <b:Author>
      <b:Author>
        <b:NameList>
          <b:Person>
            <b:Last>Malkin</b:Last>
            <b:First>S. </b:First>
          </b:Person>
          <b:Person>
            <b:Last>Kannappan</b:Last>
            <b:First>S. </b:First>
          </b:Person>
        </b:NameList>
      </b:Author>
    </b:Author>
    <b:Title>Effects of grain size and operating parameters on the mechanics of grinding</b:Title>
    <b:JournalName>J. Eng. Ind. Trans ASME Ser. B</b:JournalName>
    <b:Year>1972</b:Year>
    <b:Pages>833-842</b:Pages>
    <b:Volume>94</b:Volume>
    <b:RefOrder>15</b:RefOrder>
  </b:Source>
  <b:Source>
    <b:Tag>Mal08</b:Tag>
    <b:SourceType>Book</b:SourceType>
    <b:Guid>{16C4AF5C-1E0C-49FC-A28E-377A8EEAD2DF}</b:Guid>
    <b:Title>Grinding technology: theory and application of machining with abrasives</b:Title>
    <b:Year>2008</b:Year>
    <b:Author>
      <b:Author>
        <b:NameList>
          <b:Person>
            <b:Last>Malkin</b:Last>
            <b:First>S.</b:First>
          </b:Person>
          <b:Person>
            <b:Last>Guo</b:Last>
            <b:First>C. </b:First>
          </b:Person>
        </b:NameList>
      </b:Author>
    </b:Author>
    <b:Publisher>Industrial Press Inc.</b:Publisher>
    <b:RefOrder>18</b:RefOrder>
  </b:Source>
  <b:Source>
    <b:Tag>Mar16</b:Tag>
    <b:SourceType>Book</b:SourceType>
    <b:Guid>{28345143-21E9-4064-937D-4158C2075EE7}</b:Guid>
    <b:Author>
      <b:Author>
        <b:NameList>
          <b:Person>
            <b:Last>Marinescu</b:Last>
            <b:First>I. </b:First>
          </b:Person>
          <b:Person>
            <b:Last>Hitchiner</b:Last>
            <b:First>M. P. </b:First>
          </b:Person>
          <b:Person>
            <b:Last>Uhlmann</b:Last>
            <b:First>E. </b:First>
          </b:Person>
          <b:Person>
            <b:Last>Rowe</b:Last>
            <b:First>W. B.</b:First>
          </b:Person>
        </b:NameList>
      </b:Author>
    </b:Author>
    <b:Title>Handbook of machining with grinding wheels</b:Title>
    <b:Year>2016</b:Year>
    <b:City>Boca Raton, FL, USA</b:City>
    <b:Publisher>CRC Press</b:Publisher>
    <b:RefOrder>10</b:RefOrder>
  </b:Source>
  <b:Source>
    <b:Tag>Ola12</b:Tag>
    <b:SourceType>ConferenceProceedings</b:SourceType>
    <b:Guid>{B5109E9E-1356-4460-8A36-0D5156D7B836}</b:Guid>
    <b:Title>Improving the accuracy of industrial robots by offline compensation of joints errors</b:Title>
    <b:Year>2012</b:Year>
    <b:Author>
      <b:Author>
        <b:NameList>
          <b:Person>
            <b:Last>Olabi</b:Last>
            <b:First>A. </b:First>
          </b:Person>
          <b:Person>
            <b:Last>Damak</b:Last>
            <b:First>M. </b:First>
          </b:Person>
          <b:Person>
            <b:Last>Bearee</b:Last>
            <b:First>R. </b:First>
          </b:Person>
          <b:Person>
            <b:Last>Gibaru</b:Last>
            <b:First>O.</b:First>
          </b:Person>
          <b:Person>
            <b:Last>Leleu</b:Last>
            <b:First>S. </b:First>
          </b:Person>
        </b:NameList>
      </b:Author>
    </b:Author>
    <b:ConferenceName>2012 IEEE International Conference on Industrial Technology</b:ConferenceName>
    <b:RefOrder>30</b:RefOrder>
  </b:Source>
  <b:Source>
    <b:Tag>Ren07</b:Tag>
    <b:SourceType>JournalArticle</b:SourceType>
    <b:Guid>{52A2E0EF-AB70-449D-B044-14FF36195634}</b:Guid>
    <b:Title>A local process model for simulation of robotic belt grinding</b:Title>
    <b:Year>2007</b:Year>
    <b:Author>
      <b:Author>
        <b:NameList>
          <b:Person>
            <b:Last>Ren</b:Last>
            <b:First>X.</b:First>
          </b:Person>
          <b:Person>
            <b:Last>Cabaravdic</b:Last>
            <b:First>M. </b:First>
          </b:Person>
          <b:Person>
            <b:Last>Zhang</b:Last>
            <b:First>X. </b:First>
          </b:Person>
          <b:Person>
            <b:Last>Kuhlenkotter</b:Last>
            <b:First>B. </b:First>
          </b:Person>
        </b:NameList>
      </b:Author>
    </b:Author>
    <b:JournalName>International Journal of Machine Tools and Manufacture</b:JournalName>
    <b:Pages>962-970</b:Pages>
    <b:Volume>47</b:Volume>
    <b:Issue>6</b:Issue>
    <b:RefOrder>21</b:RefOrder>
  </b:Source>
  <b:Source>
    <b:Tag>SiM99</b:Tag>
    <b:SourceType>JournalArticle</b:SourceType>
    <b:Guid>{F62698D4-32EC-46CD-968D-16DD9D9FF840}</b:Guid>
    <b:Author>
      <b:Author>
        <b:NameList>
          <b:Person>
            <b:Last>Matsuoka</b:Last>
            <b:First>S.</b:First>
          </b:Person>
          <b:Person>
            <b:Last>Shimizu</b:Last>
            <b:First>K. </b:First>
          </b:Person>
          <b:Person>
            <b:Last>Yamazaki</b:Last>
            <b:First>N. </b:First>
          </b:Person>
          <b:Person>
            <b:Last>Oki</b:Last>
            <b:First>Y. </b:First>
          </b:Person>
        </b:NameList>
      </b:Author>
    </b:Author>
    <b:Title>High-speed end milling of an articulated robot and its characteristics</b:Title>
    <b:JournalName>Journal of materials processing technology</b:JournalName>
    <b:Year>1999</b:Year>
    <b:Pages>83-89</b:Pages>
    <b:Volume>95</b:Volume>
    <b:RefOrder>7</b:RefOrder>
  </b:Source>
  <b:Source>
    <b:Tag>Sri94</b:Tag>
    <b:SourceType>JournalArticle</b:SourceType>
    <b:Guid>{5969A838-FF28-45F7-AEE0-7681E69C6B16}</b:Guid>
    <b:Author>
      <b:Author>
        <b:NameList>
          <b:Person>
            <b:Last>Srihari</b:Last>
            <b:First>G. </b:First>
          </b:Person>
          <b:Person>
            <b:Last>Lal</b:Last>
            <b:Middle>K. </b:Middle>
            <b:First>G. </b:First>
          </b:Person>
        </b:NameList>
      </b:Author>
    </b:Author>
    <b:Title>Mechanics of vertical surface grinding</b:Title>
    <b:JournalName>Journal of materials processing technology</b:JournalName>
    <b:Year>1994</b:Year>
    <b:Pages>14-28</b:Pages>
    <b:Volume>44</b:Volume>
    <b:Issue>1-2</b:Issue>
    <b:RefOrder>17</b:RefOrder>
  </b:Source>
  <b:Source>
    <b:Tag>Sun09</b:Tag>
    <b:SourceType>JournalArticle</b:SourceType>
    <b:Guid>{96B9213E-AA36-4352-B7CB-1F66C74C8185}</b:Guid>
    <b:Author>
      <b:Author>
        <b:NameList>
          <b:Person>
            <b:Last>Sun</b:Last>
            <b:First>Y.</b:First>
          </b:Person>
          <b:Person>
            <b:Last>Giblin</b:Last>
            <b:Middle>J. </b:Middle>
            <b:First>D. </b:First>
          </b:Person>
          <b:Person>
            <b:Last>Kazerounian</b:Last>
            <b:First>K. </b:First>
          </b:Person>
        </b:NameList>
      </b:Author>
    </b:Author>
    <b:Title>Accurate robotic belt grinding of workpieces with complex geometries using relative calibration techniques</b:Title>
    <b:JournalName>Robotics and Computer-Integrated Manufacturing</b:JournalName>
    <b:Year>2009</b:Year>
    <b:Pages>204-210</b:Pages>
    <b:Volume>25</b:Volume>
    <b:Issue>1</b:Issue>
    <b:RefOrder>24</b:RefOrder>
  </b:Source>
  <b:Source>
    <b:Tag>Wan17</b:Tag>
    <b:SourceType>JournalArticle</b:SourceType>
    <b:Guid>{282399B9-FA14-4F6A-AE9E-F365170CF119}</b:Guid>
    <b:Author>
      <b:Author>
        <b:NameList>
          <b:Person>
            <b:Last>Wang </b:Last>
            <b:First>W. </b:First>
          </b:Person>
          <b:Person>
            <b:Last>Liu</b:Last>
            <b:First>F.</b:First>
          </b:Person>
          <b:Person>
            <b:Last>Liu</b:Last>
            <b:First>Z.</b:First>
          </b:Person>
          <b:Person>
            <b:Last>Yun</b:Last>
            <b:First>C.</b:First>
          </b:Person>
        </b:NameList>
      </b:Author>
    </b:Author>
    <b:Title>Prediction of depth of cut for robotic belt grinding</b:Title>
    <b:JournalName>The International Journal of Advanced Manufacturing Technology</b:JournalName>
    <b:Year>2017</b:Year>
    <b:Pages>699-708</b:Pages>
    <b:Volume>91</b:Volume>
    <b:Issue>1-4</b:Issue>
    <b:RefOrder>19</b:RefOrder>
  </b:Source>
  <b:Source>
    <b:Tag>Xie16</b:Tag>
    <b:SourceType>JournalArticle</b:SourceType>
    <b:Guid>{8EA955A7-7BFA-42A5-AB65-0FE515B73DEE}</b:Guid>
    <b:Author>
      <b:Author>
        <b:NameList>
          <b:Person>
            <b:Last>Xie</b:Last>
            <b:First>X.</b:First>
          </b:Person>
          <b:Person>
            <b:Last>Sun</b:Last>
            <b:First>L.</b:First>
          </b:Person>
        </b:NameList>
      </b:Author>
    </b:Author>
    <b:Title>Force control based robotic grinding system and application</b:Title>
    <b:JournalName>2016 12th World Congress on Intelligent Control and Automation</b:JournalName>
    <b:Year>2016</b:Year>
    <b:Pages>2552-2555</b:Pages>
    <b:RefOrder>23</b:RefOrder>
  </b:Source>
  <b:Source>
    <b:Tag>Yix11</b:Tag>
    <b:SourceType>JournalArticle</b:SourceType>
    <b:Guid>{39775E2E-3239-4032-AE87-C0931012B63A}</b:Guid>
    <b:Author>
      <b:Author>
        <b:NameList>
          <b:Person>
            <b:Last>Yixu</b:Last>
            <b:First>S.</b:First>
          </b:Person>
          <b:Person>
            <b:Last>Hongbo</b:Last>
            <b:First>L.</b:First>
          </b:Person>
          <b:Person>
            <b:Last>Zehong</b:Last>
            <b:First>Y.</b:First>
          </b:Person>
        </b:NameList>
      </b:Author>
    </b:Author>
    <b:Title>An adaptive modeling method for a robot belt grinding process</b:Title>
    <b:JournalName>IEEE/ASME Transactions on Mechatronics</b:JournalName>
    <b:Year>2011</b:Year>
    <b:Pages>309-317</b:Pages>
    <b:Volume>17</b:Volume>
    <b:Issue>2</b:Issue>
    <b:RefOrder>22</b:RefOrder>
  </b:Source>
  <b:Source>
    <b:Tag>Zhu15</b:Tag>
    <b:SourceType>JournalArticle</b:SourceType>
    <b:Guid>{623880CC-F91E-4D79-9740-FA2898A5F2A3}</b:Guid>
    <b:Author>
      <b:Author>
        <b:NameList>
          <b:Person>
            <b:Last>Zhu</b:Last>
            <b:First>D.</b:First>
          </b:Person>
          <b:Person>
            <b:Last>Luo</b:Last>
            <b:First>S. </b:First>
          </b:Person>
          <b:Person>
            <b:Last>Yang</b:Last>
            <b:First>L.</b:First>
          </b:Person>
          <b:Person>
            <b:Last>Chen</b:Last>
            <b:First>W.</b:First>
          </b:Person>
          <b:Person>
            <b:Last>Yan</b:Last>
            <b:First>S.</b:First>
          </b:Person>
          <b:Person>
            <b:Last>Ding</b:Last>
            <b:First>H. </b:First>
          </b:Person>
        </b:NameList>
      </b:Author>
    </b:Author>
    <b:Title>On energetic assessment of cutting mechanisms in robot-assisted belt grinding of titanium alloys</b:Title>
    <b:JournalName>Tribology International</b:JournalName>
    <b:Year>2015</b:Year>
    <b:Pages>55-59</b:Pages>
    <b:Volume>90</b:Volume>
    <b:RefOrder>20</b:RefOrder>
  </b:Source>
  <b:Source>
    <b:Tag>Kal15</b:Tag>
    <b:SourceType>JournalArticle</b:SourceType>
    <b:Guid>{324B6535-61D2-47F5-93A0-02C2535B80BB}</b:Guid>
    <b:Title>Robotic face milling path correction and vibration reduction</b:Title>
    <b:Year>2015</b:Year>
    <b:Author>
      <b:Author>
        <b:NameList>
          <b:Person>
            <b:Last>Kaldestad</b:Last>
            <b:Middle>B. </b:Middle>
            <b:First>K.</b:First>
          </b:Person>
          <b:Person>
            <b:Last>Tyapin</b:Last>
            <b:First>I.</b:First>
          </b:Person>
          <b:Person>
            <b:Last>Hovland</b:Last>
            <b:First>G. </b:First>
          </b:Person>
        </b:NameList>
      </b:Author>
    </b:Author>
    <b:JournalName>2015 IEEE International Conference on Advanced Intelligent Mechatronics (AIM)</b:JournalName>
    <b:Pages>543-548</b:Pages>
    <b:RefOrder>31</b:RefOrder>
  </b:Source>
  <b:Source>
    <b:Tag>Zhu20</b:Tag>
    <b:SourceType>JournalArticle</b:SourceType>
    <b:Guid>{1D80FF34-6CC9-4C00-8C3F-FF36DAFE501C}</b:Guid>
    <b:Title>Robotic grinding of complex components: A step towards efficient and intelligent machining - challenges, solutions, and applications</b:Title>
    <b:Year>2020</b:Year>
    <b:JournalName>Robotics and Computer Integrated Manufacturing</b:JournalName>
    <b:Volume>65</b:Volume>
    <b:Author>
      <b:Author>
        <b:NameList>
          <b:Person>
            <b:Last>Zhu</b:Last>
            <b:First>Dahu</b:First>
          </b:Person>
          <b:Person>
            <b:Last>Feng</b:Last>
            <b:First>Xiaozhi</b:First>
          </b:Person>
          <b:Person>
            <b:Last>Xu</b:Last>
            <b:First>Xiaohu</b:First>
          </b:Person>
          <b:Person>
            <b:Last>Yang</b:Last>
            <b:First>Zeyuan</b:First>
          </b:Person>
          <b:Person>
            <b:Last>Li</b:Last>
            <b:First>Wenlong</b:First>
          </b:Person>
          <b:Person>
            <b:Last>Yan</b:Last>
            <b:First>Sijie</b:First>
          </b:Person>
          <b:Person>
            <b:Last>Ding</b:Last>
            <b:First>Han</b:First>
          </b:Person>
        </b:NameList>
      </b:Author>
    </b:Author>
    <b:RefOrder>25</b:RefOrder>
  </b:Source>
  <b:Source>
    <b:Tag>Lat18</b:Tag>
    <b:SourceType>JournalArticle</b:SourceType>
    <b:Guid>{D7175009-43E8-4E06-A26C-BE39F4C28C88}</b:Guid>
    <b:Title>High-performance parallel hexapod-robotic light abrasive grinding using real-time tool deflection compensation and constant resultant force control</b:Title>
    <b:JournalName>The International Journal of Advanced Manufacturing Technology</b:JournalName>
    <b:Year>2018</b:Year>
    <b:Pages>3403-3416</b:Pages>
    <b:Volume>96</b:Volume>
    <b:Author>
      <b:Author>
        <b:NameList>
          <b:Person>
            <b:Last>Latifinavid</b:Last>
            <b:First>Masoud</b:First>
          </b:Person>
          <b:Person>
            <b:Last>Donder</b:Last>
            <b:First>Abdulhamid</b:First>
          </b:Person>
          <b:Person>
            <b:Last>Konukseven</b:Last>
            <b:First>Erhan</b:First>
          </b:Person>
        </b:NameList>
      </b:Author>
    </b:Author>
    <b:RefOrder>26</b:RefOrder>
  </b:Source>
</b:Sources>
</file>

<file path=customXml/itemProps1.xml><?xml version="1.0" encoding="utf-8"?>
<ds:datastoreItem xmlns:ds="http://schemas.openxmlformats.org/officeDocument/2006/customXml" ds:itemID="{4007EAD1-046E-419F-8179-42398DAAB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8797</TotalTime>
  <Pages>29</Pages>
  <Words>5908</Words>
  <Characters>33682</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39511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Black, James</dc:creator>
  <cp:lastModifiedBy>Kedar Joshi</cp:lastModifiedBy>
  <cp:revision>490</cp:revision>
  <cp:lastPrinted>2019-11-12T21:06:00Z</cp:lastPrinted>
  <dcterms:created xsi:type="dcterms:W3CDTF">2020-06-09T21:09:00Z</dcterms:created>
  <dcterms:modified xsi:type="dcterms:W3CDTF">2020-10-26T00:26:00Z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